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35837" w14:textId="2C0059CF" w:rsidR="00FA5D27" w:rsidRPr="00B855CB" w:rsidRDefault="005D3E0A" w:rsidP="00772178">
      <w:pPr>
        <w:spacing w:after="80" w:line="276" w:lineRule="auto"/>
        <w:ind w:left="708" w:hanging="708"/>
        <w:jc w:val="center"/>
        <w:rPr>
          <w:rFonts w:ascii="Calibri Light" w:hAnsi="Calibri Light"/>
          <w:sz w:val="8"/>
          <w:lang w:val="eu-ES"/>
        </w:rPr>
      </w:pPr>
      <w:r w:rsidRPr="00B855CB">
        <w:rPr>
          <w:rFonts w:ascii="Calibri Light" w:hAnsi="Calibri Light"/>
          <w:noProof/>
          <w:sz w:val="8"/>
          <w:lang w:val="eu-ES" w:eastAsia="eu-ES"/>
        </w:rPr>
        <w:drawing>
          <wp:anchor distT="0" distB="0" distL="0" distR="0" simplePos="0" relativeHeight="251657216" behindDoc="0" locked="0" layoutInCell="1" allowOverlap="1" wp14:anchorId="26253768" wp14:editId="3BED4655">
            <wp:simplePos x="0" y="0"/>
            <wp:positionH relativeFrom="column">
              <wp:posOffset>-1270</wp:posOffset>
            </wp:positionH>
            <wp:positionV relativeFrom="paragraph">
              <wp:posOffset>635</wp:posOffset>
            </wp:positionV>
            <wp:extent cx="3284220" cy="728980"/>
            <wp:effectExtent l="0" t="0" r="0" b="0"/>
            <wp:wrapSquare wrapText="largest"/>
            <wp:docPr id="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pic:cNvPicPr>
                      <a:picLocks noChangeAspect="1" noChangeArrowheads="1"/>
                    </pic:cNvPicPr>
                  </pic:nvPicPr>
                  <pic:blipFill>
                    <a:blip r:embed="rId8"/>
                    <a:stretch>
                      <a:fillRect/>
                    </a:stretch>
                  </pic:blipFill>
                  <pic:spPr bwMode="auto">
                    <a:xfrm>
                      <a:off x="0" y="0"/>
                      <a:ext cx="3284220" cy="728980"/>
                    </a:xfrm>
                    <a:prstGeom prst="rect">
                      <a:avLst/>
                    </a:prstGeom>
                  </pic:spPr>
                </pic:pic>
              </a:graphicData>
            </a:graphic>
          </wp:anchor>
        </w:drawing>
      </w:r>
    </w:p>
    <w:p w14:paraId="4ACBE902" w14:textId="40342871" w:rsidR="00FA5D27" w:rsidRPr="00B855CB" w:rsidRDefault="00FA5D27" w:rsidP="00FA5D27">
      <w:pPr>
        <w:pStyle w:val="Portada2"/>
        <w:spacing w:after="40" w:line="276" w:lineRule="auto"/>
        <w:jc w:val="right"/>
        <w:rPr>
          <w:rFonts w:ascii="Calibri Light" w:hAnsi="Calibri Light"/>
          <w:b/>
          <w:sz w:val="40"/>
          <w:szCs w:val="30"/>
          <w:lang w:val="eu-ES"/>
        </w:rPr>
      </w:pPr>
    </w:p>
    <w:p w14:paraId="0BB6BFF5" w14:textId="77777777" w:rsidR="00FA5D27" w:rsidRPr="00B855CB" w:rsidRDefault="00FA5D27" w:rsidP="00FA5D27">
      <w:pPr>
        <w:pStyle w:val="Portada2"/>
        <w:spacing w:after="40" w:line="276" w:lineRule="auto"/>
        <w:jc w:val="right"/>
        <w:rPr>
          <w:rFonts w:ascii="Calibri Light" w:hAnsi="Calibri Light"/>
          <w:b/>
          <w:sz w:val="40"/>
          <w:szCs w:val="30"/>
          <w:lang w:val="eu-ES"/>
        </w:rPr>
      </w:pPr>
    </w:p>
    <w:p w14:paraId="7CEEBF64" w14:textId="77777777" w:rsidR="00FA5D27" w:rsidRPr="00B855CB" w:rsidRDefault="00FA5D27" w:rsidP="00FA5D27">
      <w:pPr>
        <w:pStyle w:val="Portada2"/>
        <w:spacing w:after="40" w:line="276" w:lineRule="auto"/>
        <w:jc w:val="right"/>
        <w:rPr>
          <w:lang w:val="eu-ES"/>
        </w:rPr>
      </w:pPr>
      <w:r w:rsidRPr="00B855CB">
        <w:rPr>
          <w:rFonts w:ascii="Calibri Light" w:hAnsi="Calibri Light"/>
          <w:b/>
          <w:sz w:val="40"/>
          <w:szCs w:val="30"/>
          <w:lang w:val="eu-ES"/>
        </w:rPr>
        <w:t>I</w:t>
      </w:r>
      <w:r w:rsidRPr="00B855CB">
        <w:rPr>
          <w:rFonts w:ascii="Calibri Light" w:hAnsi="Calibri Light"/>
          <w:b/>
          <w:sz w:val="32"/>
          <w:szCs w:val="30"/>
          <w:lang w:val="eu-ES"/>
        </w:rPr>
        <w:t>nformatika</w:t>
      </w:r>
      <w:r w:rsidRPr="00B855CB">
        <w:rPr>
          <w:rFonts w:ascii="Calibri Light" w:hAnsi="Calibri Light"/>
          <w:sz w:val="32"/>
          <w:szCs w:val="30"/>
          <w:lang w:val="eu-ES"/>
        </w:rPr>
        <w:t xml:space="preserve"> </w:t>
      </w:r>
      <w:r w:rsidRPr="00B855CB">
        <w:rPr>
          <w:rFonts w:ascii="Calibri Light" w:hAnsi="Calibri Light"/>
          <w:b/>
          <w:sz w:val="40"/>
          <w:szCs w:val="30"/>
          <w:lang w:val="eu-ES"/>
        </w:rPr>
        <w:t>F</w:t>
      </w:r>
      <w:r w:rsidRPr="00B855CB">
        <w:rPr>
          <w:rFonts w:ascii="Calibri Light" w:hAnsi="Calibri Light"/>
          <w:b/>
          <w:sz w:val="32"/>
          <w:szCs w:val="30"/>
          <w:lang w:val="eu-ES"/>
        </w:rPr>
        <w:t>akultatea</w:t>
      </w:r>
    </w:p>
    <w:p w14:paraId="6E3151AB" w14:textId="77777777" w:rsidR="00FA5D27" w:rsidRPr="00B855CB" w:rsidRDefault="00FA5D27" w:rsidP="00FA5D27">
      <w:pPr>
        <w:pStyle w:val="Portada2"/>
        <w:spacing w:after="80" w:line="276" w:lineRule="auto"/>
        <w:jc w:val="right"/>
        <w:rPr>
          <w:lang w:val="eu-ES"/>
        </w:rPr>
      </w:pPr>
      <w:r w:rsidRPr="00B855CB">
        <w:rPr>
          <w:rFonts w:ascii="Calibri Light" w:hAnsi="Calibri Light"/>
          <w:b/>
          <w:sz w:val="30"/>
          <w:szCs w:val="30"/>
          <w:lang w:val="eu-ES"/>
        </w:rPr>
        <w:t>I</w:t>
      </w:r>
      <w:r w:rsidRPr="00B855CB">
        <w:rPr>
          <w:rFonts w:ascii="Calibri Light" w:hAnsi="Calibri Light"/>
          <w:sz w:val="30"/>
          <w:szCs w:val="30"/>
          <w:lang w:val="eu-ES"/>
        </w:rPr>
        <w:t xml:space="preserve">nformatika </w:t>
      </w:r>
      <w:r w:rsidRPr="00B855CB">
        <w:rPr>
          <w:rFonts w:ascii="Calibri Light" w:hAnsi="Calibri Light"/>
          <w:b/>
          <w:sz w:val="30"/>
          <w:szCs w:val="30"/>
          <w:lang w:val="eu-ES"/>
        </w:rPr>
        <w:t>I</w:t>
      </w:r>
      <w:r w:rsidRPr="00B855CB">
        <w:rPr>
          <w:rFonts w:ascii="Calibri Light" w:hAnsi="Calibri Light"/>
          <w:sz w:val="30"/>
          <w:szCs w:val="30"/>
          <w:lang w:val="eu-ES"/>
        </w:rPr>
        <w:t xml:space="preserve">ngeniaritzako </w:t>
      </w:r>
      <w:r w:rsidRPr="00B855CB">
        <w:rPr>
          <w:rFonts w:ascii="Calibri Light" w:hAnsi="Calibri Light"/>
          <w:b/>
          <w:sz w:val="30"/>
          <w:szCs w:val="30"/>
          <w:lang w:val="eu-ES"/>
        </w:rPr>
        <w:t>G</w:t>
      </w:r>
      <w:r w:rsidRPr="00B855CB">
        <w:rPr>
          <w:rFonts w:ascii="Calibri Light" w:hAnsi="Calibri Light"/>
          <w:sz w:val="30"/>
          <w:szCs w:val="30"/>
          <w:lang w:val="eu-ES"/>
        </w:rPr>
        <w:t>radua</w:t>
      </w:r>
    </w:p>
    <w:p w14:paraId="7516EE26" w14:textId="77777777" w:rsidR="00FA5D27" w:rsidRPr="00B855CB" w:rsidRDefault="00FA5D27" w:rsidP="00FA5D27">
      <w:pPr>
        <w:spacing w:after="80" w:line="276" w:lineRule="auto"/>
        <w:jc w:val="center"/>
        <w:rPr>
          <w:rFonts w:ascii="Calibri Light" w:hAnsi="Calibri Light"/>
          <w:lang w:val="eu-ES"/>
        </w:rPr>
      </w:pPr>
    </w:p>
    <w:p w14:paraId="0BBB30B4" w14:textId="77777777" w:rsidR="00FA5D27" w:rsidRPr="00B855CB" w:rsidRDefault="00FA5D27" w:rsidP="00FA5D27">
      <w:pPr>
        <w:spacing w:after="80" w:line="276" w:lineRule="auto"/>
        <w:jc w:val="center"/>
        <w:rPr>
          <w:rFonts w:ascii="Calibri Light" w:hAnsi="Calibri Light"/>
          <w:lang w:val="eu-ES"/>
        </w:rPr>
      </w:pPr>
    </w:p>
    <w:p w14:paraId="27481779" w14:textId="77777777" w:rsidR="00FA5D27" w:rsidRPr="00B855CB" w:rsidRDefault="00FA5D27" w:rsidP="00FA5D27">
      <w:pPr>
        <w:pStyle w:val="Portada1"/>
        <w:spacing w:before="0" w:after="80" w:line="276" w:lineRule="auto"/>
        <w:rPr>
          <w:rFonts w:ascii="Calibri Light" w:hAnsi="Calibri Light"/>
          <w:lang w:val="eu-ES"/>
        </w:rPr>
      </w:pPr>
    </w:p>
    <w:p w14:paraId="13B94BA3" w14:textId="77777777" w:rsidR="00FA5D27" w:rsidRPr="00B855CB" w:rsidRDefault="00FA5D27" w:rsidP="00FA5D27">
      <w:pPr>
        <w:pStyle w:val="Portada2"/>
        <w:spacing w:after="80" w:line="276" w:lineRule="auto"/>
        <w:ind w:left="1134" w:right="1134"/>
        <w:rPr>
          <w:rFonts w:ascii="Calibri Light" w:hAnsi="Calibri Light"/>
          <w:sz w:val="32"/>
          <w:lang w:val="eu-ES"/>
        </w:rPr>
      </w:pPr>
    </w:p>
    <w:p w14:paraId="4697550D" w14:textId="77777777" w:rsidR="00FA5D27" w:rsidRPr="00B855CB" w:rsidRDefault="00FA5D27" w:rsidP="00FA5D27">
      <w:pPr>
        <w:pStyle w:val="Portada2"/>
        <w:spacing w:after="80" w:line="276" w:lineRule="auto"/>
        <w:ind w:left="1134" w:right="1134"/>
        <w:rPr>
          <w:rFonts w:ascii="Calibri Light" w:hAnsi="Calibri Light"/>
          <w:sz w:val="32"/>
          <w:lang w:val="eu-ES"/>
        </w:rPr>
      </w:pPr>
    </w:p>
    <w:p w14:paraId="36A6AD56" w14:textId="77777777" w:rsidR="00FA5D27" w:rsidRPr="00B855CB" w:rsidRDefault="00FA5D27" w:rsidP="00FA5D27">
      <w:pPr>
        <w:pStyle w:val="Portada2"/>
        <w:spacing w:after="80" w:line="276" w:lineRule="auto"/>
        <w:ind w:left="1134" w:right="1134"/>
        <w:rPr>
          <w:rFonts w:ascii="Calibri Light" w:hAnsi="Calibri Light"/>
          <w:sz w:val="32"/>
          <w:lang w:val="eu-ES"/>
        </w:rPr>
      </w:pPr>
    </w:p>
    <w:p w14:paraId="33549F60" w14:textId="77777777" w:rsidR="00FA5D27" w:rsidRPr="00B855CB" w:rsidRDefault="00FA5D27" w:rsidP="00FA5D27">
      <w:pPr>
        <w:pStyle w:val="Portada2"/>
        <w:spacing w:after="80" w:line="276" w:lineRule="auto"/>
        <w:ind w:left="1134" w:right="1134"/>
        <w:rPr>
          <w:rFonts w:ascii="Calibri Light" w:hAnsi="Calibri Light"/>
          <w:sz w:val="32"/>
          <w:lang w:val="eu-ES"/>
        </w:rPr>
      </w:pPr>
    </w:p>
    <w:p w14:paraId="5072E543" w14:textId="77777777" w:rsidR="00FA5D27" w:rsidRPr="00B855CB" w:rsidRDefault="00FA5D27" w:rsidP="00FA5D27">
      <w:pPr>
        <w:pStyle w:val="Portada2"/>
        <w:shd w:val="clear" w:color="auto" w:fill="595959" w:themeFill="text1" w:themeFillTint="A6"/>
        <w:spacing w:after="40" w:line="276" w:lineRule="auto"/>
        <w:ind w:left="964" w:right="964"/>
        <w:rPr>
          <w:lang w:val="eu-ES"/>
        </w:rPr>
      </w:pPr>
      <w:r w:rsidRPr="00B855CB">
        <w:rPr>
          <w:rFonts w:ascii="Calibri Light" w:hAnsi="Calibri Light"/>
          <w:b/>
          <w:color w:val="FFFFFF" w:themeColor="background1"/>
          <w:lang w:val="eu-ES"/>
        </w:rPr>
        <w:t>▪</w:t>
      </w:r>
      <w:r w:rsidRPr="00B855CB">
        <w:rPr>
          <w:rFonts w:ascii="Calibri Light" w:hAnsi="Calibri Light"/>
          <w:b/>
          <w:color w:val="FFFFFF" w:themeColor="background1"/>
          <w:sz w:val="32"/>
          <w:lang w:val="eu-ES"/>
        </w:rPr>
        <w:t xml:space="preserve">     </w:t>
      </w:r>
      <w:r w:rsidRPr="00B855CB">
        <w:rPr>
          <w:rFonts w:ascii="Calibri Light" w:hAnsi="Calibri Light"/>
          <w:b/>
          <w:color w:val="FFFFFF" w:themeColor="background1"/>
          <w:lang w:val="eu-ES"/>
        </w:rPr>
        <w:t>G</w:t>
      </w:r>
      <w:r w:rsidRPr="00B855CB">
        <w:rPr>
          <w:rFonts w:ascii="Calibri Light" w:hAnsi="Calibri Light"/>
          <w:color w:val="FFFFFF" w:themeColor="background1"/>
          <w:sz w:val="32"/>
          <w:lang w:val="eu-ES"/>
        </w:rPr>
        <w:t xml:space="preserve">radu </w:t>
      </w:r>
      <w:r w:rsidRPr="00B855CB">
        <w:rPr>
          <w:rFonts w:ascii="Calibri Light" w:hAnsi="Calibri Light"/>
          <w:b/>
          <w:color w:val="FFFFFF" w:themeColor="background1"/>
          <w:lang w:val="eu-ES"/>
        </w:rPr>
        <w:t>A</w:t>
      </w:r>
      <w:r w:rsidRPr="00B855CB">
        <w:rPr>
          <w:rFonts w:ascii="Calibri Light" w:hAnsi="Calibri Light"/>
          <w:color w:val="FFFFFF" w:themeColor="background1"/>
          <w:sz w:val="32"/>
          <w:lang w:val="eu-ES"/>
        </w:rPr>
        <w:t xml:space="preserve">maierako </w:t>
      </w:r>
      <w:r w:rsidRPr="00B855CB">
        <w:rPr>
          <w:rFonts w:ascii="Calibri Light" w:hAnsi="Calibri Light"/>
          <w:b/>
          <w:color w:val="FFFFFF" w:themeColor="background1"/>
          <w:sz w:val="32"/>
          <w:lang w:val="eu-ES"/>
        </w:rPr>
        <w:t>L</w:t>
      </w:r>
      <w:r w:rsidRPr="00B855CB">
        <w:rPr>
          <w:rFonts w:ascii="Calibri Light" w:hAnsi="Calibri Light"/>
          <w:color w:val="FFFFFF" w:themeColor="background1"/>
          <w:sz w:val="32"/>
          <w:lang w:val="eu-ES"/>
        </w:rPr>
        <w:t>ana</w:t>
      </w:r>
      <w:r w:rsidRPr="00B855CB">
        <w:rPr>
          <w:rFonts w:ascii="Calibri Light" w:hAnsi="Calibri Light"/>
          <w:b/>
          <w:color w:val="FFFFFF" w:themeColor="background1"/>
          <w:sz w:val="32"/>
          <w:lang w:val="eu-ES"/>
        </w:rPr>
        <w:t xml:space="preserve">     </w:t>
      </w:r>
      <w:r w:rsidRPr="00B855CB">
        <w:rPr>
          <w:rFonts w:ascii="Calibri Light" w:hAnsi="Calibri Light"/>
          <w:b/>
          <w:color w:val="FFFFFF" w:themeColor="background1"/>
          <w:lang w:val="eu-ES"/>
        </w:rPr>
        <w:t>▪</w:t>
      </w:r>
    </w:p>
    <w:p w14:paraId="62D22ECD" w14:textId="2B6155A6" w:rsidR="00FA5D27" w:rsidRPr="00B855CB" w:rsidRDefault="003038E5" w:rsidP="00FA5D27">
      <w:pPr>
        <w:pStyle w:val="Portada2"/>
        <w:spacing w:after="80" w:line="276" w:lineRule="auto"/>
        <w:ind w:left="964" w:right="964"/>
        <w:rPr>
          <w:lang w:val="eu-ES"/>
        </w:rPr>
      </w:pPr>
      <w:r w:rsidRPr="00B855CB">
        <w:rPr>
          <w:rFonts w:ascii="Calibri Light" w:hAnsi="Calibri Light"/>
          <w:sz w:val="28"/>
          <w:lang w:val="eu-ES"/>
        </w:rPr>
        <w:t>Software</w:t>
      </w:r>
      <w:r w:rsidR="00FA5D27" w:rsidRPr="00B855CB">
        <w:rPr>
          <w:rFonts w:ascii="Calibri Light" w:hAnsi="Calibri Light"/>
          <w:sz w:val="28"/>
          <w:lang w:val="eu-ES"/>
        </w:rPr>
        <w:t xml:space="preserve"> Ingeniaritza</w:t>
      </w:r>
    </w:p>
    <w:p w14:paraId="345A6B28" w14:textId="77777777" w:rsidR="00FA5D27" w:rsidRPr="00B855CB" w:rsidRDefault="00FA5D27" w:rsidP="00FA5D27">
      <w:pPr>
        <w:pStyle w:val="Portada2"/>
        <w:spacing w:after="80" w:line="276" w:lineRule="auto"/>
        <w:ind w:left="964" w:right="964"/>
        <w:rPr>
          <w:rFonts w:ascii="Calibri Light" w:hAnsi="Calibri Light"/>
          <w:lang w:val="eu-ES"/>
        </w:rPr>
      </w:pPr>
    </w:p>
    <w:p w14:paraId="0BCD9A9A" w14:textId="0E07944C" w:rsidR="00FA5D27" w:rsidRPr="00B855CB" w:rsidRDefault="00FA5D27" w:rsidP="00FA5D27">
      <w:pPr>
        <w:spacing w:after="80" w:line="276" w:lineRule="auto"/>
        <w:ind w:left="964" w:right="964"/>
        <w:jc w:val="center"/>
        <w:rPr>
          <w:rFonts w:ascii="Calibri Light" w:hAnsi="Calibri Light"/>
          <w:sz w:val="28"/>
          <w:szCs w:val="28"/>
          <w:lang w:val="eu-ES"/>
        </w:rPr>
      </w:pPr>
    </w:p>
    <w:p w14:paraId="3E2F8C81" w14:textId="7052170A" w:rsidR="003038E5" w:rsidRPr="00B855CB" w:rsidRDefault="003038E5" w:rsidP="00FA5D27">
      <w:pPr>
        <w:spacing w:after="80" w:line="276" w:lineRule="auto"/>
        <w:ind w:left="964" w:right="964"/>
        <w:jc w:val="center"/>
        <w:rPr>
          <w:rFonts w:ascii="Calibri Light" w:hAnsi="Calibri Light"/>
          <w:sz w:val="28"/>
          <w:szCs w:val="28"/>
          <w:lang w:val="eu-ES"/>
        </w:rPr>
      </w:pPr>
      <w:r w:rsidRPr="00B855CB">
        <w:rPr>
          <w:noProof/>
          <w:lang w:val="eu-ES" w:eastAsia="eu-ES"/>
        </w:rPr>
        <w:drawing>
          <wp:inline distT="0" distB="0" distL="0" distR="0" wp14:anchorId="39E49186" wp14:editId="18AFFB21">
            <wp:extent cx="939800" cy="939800"/>
            <wp:effectExtent l="0" t="0" r="0" b="0"/>
            <wp:docPr id="12" name="Imagen 12" descr="NLP Meta Model | Mind Tools - Tools for your 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LP Meta Model | Mind Tools - Tools for your Min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39800" cy="939800"/>
                    </a:xfrm>
                    <a:prstGeom prst="rect">
                      <a:avLst/>
                    </a:prstGeom>
                    <a:noFill/>
                    <a:ln>
                      <a:noFill/>
                    </a:ln>
                  </pic:spPr>
                </pic:pic>
              </a:graphicData>
            </a:graphic>
          </wp:inline>
        </w:drawing>
      </w:r>
    </w:p>
    <w:p w14:paraId="6358E41B" w14:textId="300F3BE3" w:rsidR="003038E5" w:rsidRPr="00B855CB" w:rsidRDefault="00FA5D27" w:rsidP="00FA5D27">
      <w:pPr>
        <w:spacing w:after="80" w:line="276" w:lineRule="auto"/>
        <w:ind w:left="964" w:right="964"/>
        <w:jc w:val="center"/>
        <w:rPr>
          <w:rFonts w:ascii="Calibri Light" w:hAnsi="Calibri Light"/>
          <w:b/>
          <w:bCs/>
          <w:iCs/>
          <w:sz w:val="28"/>
          <w:szCs w:val="48"/>
          <w:lang w:val="eu-ES"/>
        </w:rPr>
      </w:pPr>
      <w:r w:rsidRPr="00B855CB">
        <w:rPr>
          <w:rFonts w:ascii="Calibri Light" w:hAnsi="Calibri Light"/>
          <w:b/>
          <w:bCs/>
          <w:iCs/>
          <w:sz w:val="28"/>
          <w:szCs w:val="48"/>
          <w:lang w:val="eu-ES"/>
        </w:rPr>
        <w:t>ProMeta</w:t>
      </w:r>
    </w:p>
    <w:p w14:paraId="69B0BAD8" w14:textId="113064EB" w:rsidR="00FA5D27" w:rsidRPr="00B855CB" w:rsidRDefault="003038E5" w:rsidP="00FA5D27">
      <w:pPr>
        <w:spacing w:after="80" w:line="276" w:lineRule="auto"/>
        <w:ind w:left="964" w:right="964"/>
        <w:jc w:val="center"/>
        <w:rPr>
          <w:rFonts w:ascii="Calibri Light" w:hAnsi="Calibri Light"/>
          <w:iCs/>
          <w:sz w:val="28"/>
          <w:szCs w:val="48"/>
          <w:lang w:val="eu-ES"/>
        </w:rPr>
      </w:pPr>
      <w:bookmarkStart w:id="0" w:name="_Hlk72505696"/>
      <w:r w:rsidRPr="00B855CB">
        <w:rPr>
          <w:rFonts w:ascii="Calibri Light" w:hAnsi="Calibri Light"/>
          <w:iCs/>
          <w:sz w:val="28"/>
          <w:szCs w:val="48"/>
          <w:lang w:val="eu-ES"/>
        </w:rPr>
        <w:t>Metaereduetan oinarritutako s</w:t>
      </w:r>
      <w:r w:rsidR="00FA5D27" w:rsidRPr="00B855CB">
        <w:rPr>
          <w:rFonts w:ascii="Calibri Light" w:hAnsi="Calibri Light"/>
          <w:iCs/>
          <w:sz w:val="28"/>
          <w:szCs w:val="48"/>
          <w:lang w:val="eu-ES"/>
        </w:rPr>
        <w:t>oftwarearen garapenerako prozesuen definizio eta ezarpenerako sistema</w:t>
      </w:r>
    </w:p>
    <w:bookmarkEnd w:id="0"/>
    <w:p w14:paraId="3BFCD373" w14:textId="77777777" w:rsidR="00FA5D27" w:rsidRPr="00B855CB" w:rsidRDefault="00FA5D27" w:rsidP="00FA5D27">
      <w:pPr>
        <w:pBdr>
          <w:bottom w:val="single" w:sz="4" w:space="1" w:color="00000A"/>
        </w:pBdr>
        <w:spacing w:after="80" w:line="276" w:lineRule="auto"/>
        <w:ind w:left="964" w:right="964"/>
        <w:jc w:val="center"/>
        <w:rPr>
          <w:rFonts w:ascii="Calibri Light" w:hAnsi="Calibri Light"/>
          <w:sz w:val="16"/>
          <w:szCs w:val="48"/>
          <w:lang w:val="eu-ES"/>
        </w:rPr>
      </w:pPr>
    </w:p>
    <w:p w14:paraId="6D48BA97" w14:textId="77777777" w:rsidR="00FA5D27" w:rsidRPr="00B855CB" w:rsidRDefault="00FA5D27" w:rsidP="00FA5D27">
      <w:pPr>
        <w:spacing w:after="80" w:line="276" w:lineRule="auto"/>
        <w:ind w:left="964" w:right="964"/>
        <w:jc w:val="center"/>
        <w:rPr>
          <w:rFonts w:ascii="Calibri Light" w:hAnsi="Calibri Light"/>
          <w:sz w:val="40"/>
          <w:szCs w:val="48"/>
          <w:lang w:val="eu-ES"/>
        </w:rPr>
      </w:pPr>
    </w:p>
    <w:p w14:paraId="3813CE7B" w14:textId="77777777" w:rsidR="00FA5D27" w:rsidRPr="00B855CB" w:rsidRDefault="00FA5D27" w:rsidP="00FA5D27">
      <w:pPr>
        <w:spacing w:after="80" w:line="276" w:lineRule="auto"/>
        <w:ind w:left="964" w:right="964"/>
        <w:jc w:val="center"/>
        <w:rPr>
          <w:lang w:val="eu-ES"/>
        </w:rPr>
      </w:pPr>
      <w:r w:rsidRPr="00B855CB">
        <w:rPr>
          <w:rFonts w:ascii="Calibri Light" w:hAnsi="Calibri Light"/>
          <w:sz w:val="28"/>
          <w:szCs w:val="28"/>
          <w:lang w:val="eu-ES"/>
        </w:rPr>
        <w:t>Egilea: Julen Etxaniz Aragoneses</w:t>
      </w:r>
    </w:p>
    <w:p w14:paraId="3DDB6E5A" w14:textId="6AE52617" w:rsidR="00FA5D27" w:rsidRPr="00B855CB" w:rsidRDefault="00FA5D27" w:rsidP="00FA5D27">
      <w:pPr>
        <w:spacing w:after="80" w:line="276" w:lineRule="auto"/>
        <w:ind w:left="964" w:right="964"/>
        <w:jc w:val="center"/>
        <w:rPr>
          <w:rFonts w:ascii="Calibri Light" w:hAnsi="Calibri Light"/>
          <w:sz w:val="28"/>
          <w:szCs w:val="28"/>
          <w:lang w:val="eu-ES"/>
        </w:rPr>
      </w:pPr>
      <w:r w:rsidRPr="00B855CB">
        <w:rPr>
          <w:rFonts w:ascii="Calibri Light" w:hAnsi="Calibri Light"/>
          <w:sz w:val="28"/>
          <w:szCs w:val="28"/>
          <w:lang w:val="eu-ES"/>
        </w:rPr>
        <w:t>Tutorea: Juan Manuel Pikatza Atxa</w:t>
      </w:r>
    </w:p>
    <w:p w14:paraId="73F31F49" w14:textId="50748155" w:rsidR="00FA5D27" w:rsidRPr="00B855CB" w:rsidRDefault="00FA5D27" w:rsidP="00FA5D27">
      <w:pPr>
        <w:spacing w:after="80" w:line="276" w:lineRule="auto"/>
        <w:ind w:left="964" w:right="964"/>
        <w:jc w:val="center"/>
        <w:rPr>
          <w:lang w:val="eu-ES"/>
        </w:rPr>
      </w:pPr>
      <w:r w:rsidRPr="00B855CB">
        <w:rPr>
          <w:rFonts w:ascii="Calibri Light" w:hAnsi="Calibri Light"/>
          <w:sz w:val="28"/>
          <w:szCs w:val="28"/>
          <w:lang w:val="eu-ES"/>
        </w:rPr>
        <w:t>Data: 2021</w:t>
      </w:r>
    </w:p>
    <w:p w14:paraId="7E1CAADD" w14:textId="77777777" w:rsidR="001400EC" w:rsidRPr="00B855CB" w:rsidRDefault="001400EC" w:rsidP="004B6F21">
      <w:pPr>
        <w:rPr>
          <w:lang w:val="eu-ES"/>
        </w:rPr>
      </w:pPr>
    </w:p>
    <w:p w14:paraId="106DDB7A" w14:textId="38F49BB8" w:rsidR="00FA48D8" w:rsidRPr="00B855CB" w:rsidRDefault="00C05C8F" w:rsidP="00C05C8F">
      <w:pPr>
        <w:pStyle w:val="Ttulo1"/>
        <w:numPr>
          <w:ilvl w:val="0"/>
          <w:numId w:val="0"/>
        </w:numPr>
        <w:ind w:left="432" w:hanging="432"/>
        <w:jc w:val="both"/>
        <w:rPr>
          <w:rFonts w:eastAsia="Calibri Light"/>
          <w:lang w:val="eu-ES"/>
        </w:rPr>
      </w:pPr>
      <w:bookmarkStart w:id="1" w:name="_Toc74928174"/>
      <w:commentRangeStart w:id="2"/>
      <w:commentRangeStart w:id="3"/>
      <w:commentRangeStart w:id="4"/>
      <w:commentRangeStart w:id="5"/>
      <w:r w:rsidRPr="00B855CB">
        <w:rPr>
          <w:rFonts w:eastAsia="Calibri Light"/>
          <w:lang w:val="eu-ES"/>
        </w:rPr>
        <w:lastRenderedPageBreak/>
        <w:t>Laburpena</w:t>
      </w:r>
      <w:bookmarkEnd w:id="1"/>
      <w:commentRangeEnd w:id="2"/>
      <w:r w:rsidR="00B92625">
        <w:rPr>
          <w:rStyle w:val="Refdecomentario"/>
          <w:rFonts w:asciiTheme="minorHAnsi" w:eastAsiaTheme="minorEastAsia" w:hAnsiTheme="minorHAnsi" w:cstheme="minorBidi"/>
          <w:b w:val="0"/>
        </w:rPr>
        <w:commentReference w:id="2"/>
      </w:r>
      <w:commentRangeEnd w:id="3"/>
      <w:r w:rsidR="00DB22C3">
        <w:rPr>
          <w:rStyle w:val="Refdecomentario"/>
          <w:rFonts w:asciiTheme="minorHAnsi" w:eastAsiaTheme="minorEastAsia" w:hAnsiTheme="minorHAnsi" w:cstheme="minorBidi"/>
          <w:b w:val="0"/>
        </w:rPr>
        <w:commentReference w:id="3"/>
      </w:r>
      <w:commentRangeEnd w:id="4"/>
      <w:r w:rsidR="00DB22C3">
        <w:rPr>
          <w:rStyle w:val="Refdecomentario"/>
          <w:rFonts w:asciiTheme="minorHAnsi" w:eastAsiaTheme="minorEastAsia" w:hAnsiTheme="minorHAnsi" w:cstheme="minorBidi"/>
          <w:b w:val="0"/>
        </w:rPr>
        <w:commentReference w:id="4"/>
      </w:r>
      <w:commentRangeEnd w:id="5"/>
      <w:r w:rsidR="000B268F">
        <w:rPr>
          <w:rStyle w:val="Refdecomentario"/>
          <w:rFonts w:asciiTheme="minorHAnsi" w:eastAsiaTheme="minorEastAsia" w:hAnsiTheme="minorHAnsi" w:cstheme="minorBidi"/>
          <w:b w:val="0"/>
        </w:rPr>
        <w:commentReference w:id="5"/>
      </w:r>
    </w:p>
    <w:p w14:paraId="26AE3AE1" w14:textId="6513BAF0" w:rsidR="00444921" w:rsidRPr="00B855CB" w:rsidRDefault="00275316" w:rsidP="0099102E">
      <w:pPr>
        <w:jc w:val="both"/>
        <w:rPr>
          <w:rFonts w:eastAsia="Calibri Light"/>
          <w:lang w:val="eu-ES"/>
        </w:rPr>
      </w:pPr>
      <w:r w:rsidRPr="00B855CB">
        <w:rPr>
          <w:rFonts w:eastAsia="Calibri Light"/>
          <w:lang w:val="eu-ES"/>
        </w:rPr>
        <w:t>Proiektuaren helburua m</w:t>
      </w:r>
      <w:r w:rsidR="00FE504F" w:rsidRPr="00B855CB">
        <w:rPr>
          <w:rFonts w:eastAsia="Calibri Light"/>
          <w:lang w:val="eu-ES"/>
        </w:rPr>
        <w:t>etaereduetan oinarritutako softwarearen garapenerako prozesuen definizio eta ezarpenerako sistema</w:t>
      </w:r>
      <w:r w:rsidRPr="00B855CB">
        <w:rPr>
          <w:rFonts w:eastAsia="Calibri Light"/>
          <w:lang w:val="eu-ES"/>
        </w:rPr>
        <w:t xml:space="preserve"> eraikitzea da. Izan ere, softwarea garatzeko</w:t>
      </w:r>
      <w:r w:rsidR="00432985" w:rsidRPr="00B855CB">
        <w:rPr>
          <w:rFonts w:eastAsia="Calibri Light"/>
          <w:lang w:val="eu-ES"/>
        </w:rPr>
        <w:t xml:space="preserve"> egokiak diren</w:t>
      </w:r>
      <w:r w:rsidRPr="00B855CB">
        <w:rPr>
          <w:rFonts w:eastAsia="Calibri Light"/>
          <w:lang w:val="eu-ES"/>
        </w:rPr>
        <w:t xml:space="preserve"> </w:t>
      </w:r>
      <w:r w:rsidR="00432985" w:rsidRPr="00B855CB">
        <w:rPr>
          <w:rFonts w:eastAsia="Calibri Light"/>
          <w:lang w:val="eu-ES"/>
        </w:rPr>
        <w:t xml:space="preserve">hainbat metodologia existitzen dira. Garrantzitsua da metodologia horien informazioa ereduen bidez definitzea, etorkizunean malgutasunez kudeatu eta hobekuntzak egin ahal izateko. Gainera, beharrezkoa da ereduen informazioa erabiliz metodologia ezartzen duen sistema eraikitzea, garapen taldeak proiektuetan erabiltzeko. </w:t>
      </w:r>
      <w:r w:rsidR="00444921" w:rsidRPr="00B855CB">
        <w:rPr>
          <w:rFonts w:eastAsia="Calibri Light"/>
          <w:lang w:val="eu-ES"/>
        </w:rPr>
        <w:t>Proiektuaren garapenerako, OpenUP metodologia erabili da eta proiektuaren dokumentazioa eta memoria idazteko CCII-N2016-02 estandarra.</w:t>
      </w:r>
    </w:p>
    <w:p w14:paraId="0A2BA119" w14:textId="646E605F" w:rsidR="00C05C8F" w:rsidRPr="00B855CB" w:rsidRDefault="00444921" w:rsidP="0099102E">
      <w:pPr>
        <w:jc w:val="both"/>
        <w:rPr>
          <w:rFonts w:eastAsia="Calibri Light"/>
          <w:b/>
          <w:bCs/>
          <w:lang w:val="eu-ES"/>
        </w:rPr>
      </w:pPr>
      <w:r w:rsidRPr="00B855CB">
        <w:rPr>
          <w:rFonts w:eastAsia="Calibri Light"/>
          <w:b/>
          <w:bCs/>
          <w:lang w:val="eu-ES"/>
        </w:rPr>
        <w:t>Hitz gakoak:</w:t>
      </w:r>
      <w:r w:rsidRPr="00B855CB">
        <w:rPr>
          <w:rFonts w:eastAsia="Calibri Light"/>
          <w:lang w:val="eu-ES"/>
        </w:rPr>
        <w:t xml:space="preserve"> metaeredua, </w:t>
      </w:r>
      <w:ins w:id="6" w:author="Julen Etxaniz Aragoneses" w:date="2021-08-23T10:20:00Z">
        <w:r w:rsidR="00C06E0A">
          <w:rPr>
            <w:rFonts w:eastAsia="Calibri Light"/>
            <w:lang w:val="eu-ES"/>
          </w:rPr>
          <w:t xml:space="preserve">garapen </w:t>
        </w:r>
      </w:ins>
      <w:r w:rsidRPr="00B855CB">
        <w:rPr>
          <w:rFonts w:eastAsia="Calibri Light"/>
          <w:lang w:val="eu-ES"/>
        </w:rPr>
        <w:t xml:space="preserve">metodologia, </w:t>
      </w:r>
      <w:ins w:id="7" w:author="Julen Etxaniz Aragoneses" w:date="2021-08-23T10:21:00Z">
        <w:r w:rsidR="00C06E0A">
          <w:rPr>
            <w:rFonts w:eastAsia="Calibri Light"/>
            <w:lang w:val="eu-ES"/>
          </w:rPr>
          <w:t xml:space="preserve">aurkezpen </w:t>
        </w:r>
      </w:ins>
      <w:r w:rsidRPr="00B855CB">
        <w:rPr>
          <w:rFonts w:eastAsia="Calibri Light"/>
          <w:lang w:val="eu-ES"/>
        </w:rPr>
        <w:t xml:space="preserve">araua, </w:t>
      </w:r>
      <w:ins w:id="8" w:author="Julen Etxaniz Aragoneses" w:date="2021-08-23T10:20:00Z">
        <w:r w:rsidR="00C06E0A">
          <w:rPr>
            <w:rFonts w:eastAsia="Calibri Light"/>
            <w:lang w:val="eu-ES"/>
          </w:rPr>
          <w:t xml:space="preserve">softwarearean </w:t>
        </w:r>
      </w:ins>
      <w:r w:rsidRPr="00B855CB">
        <w:rPr>
          <w:rFonts w:eastAsia="Calibri Light"/>
          <w:lang w:val="eu-ES"/>
        </w:rPr>
        <w:t>bizi-zikloa</w:t>
      </w:r>
      <w:r w:rsidR="00432985" w:rsidRPr="00B855CB">
        <w:rPr>
          <w:rFonts w:eastAsia="Calibri Light"/>
          <w:lang w:val="eu-ES"/>
        </w:rPr>
        <w:t>, MDE, CMS</w:t>
      </w:r>
      <w:ins w:id="9" w:author="Julen Etxaniz Aragoneses" w:date="2021-08-23T10:22:00Z">
        <w:r w:rsidR="00C06E0A">
          <w:rPr>
            <w:rFonts w:eastAsia="Calibri Light"/>
            <w:lang w:val="eu-ES"/>
          </w:rPr>
          <w:t>, sistematizazioa, automatizazioa.</w:t>
        </w:r>
      </w:ins>
      <w:r w:rsidR="00FA48D8" w:rsidRPr="00B855CB">
        <w:rPr>
          <w:rFonts w:eastAsia="Calibri Light"/>
          <w:b/>
          <w:bCs/>
          <w:lang w:val="eu-ES"/>
        </w:rPr>
        <w:br w:type="page"/>
      </w:r>
    </w:p>
    <w:bookmarkStart w:id="10" w:name="_Toc74928175" w:displacedByCustomXml="next"/>
    <w:sdt>
      <w:sdtPr>
        <w:rPr>
          <w:rFonts w:asciiTheme="minorHAnsi" w:eastAsiaTheme="minorEastAsia" w:hAnsiTheme="minorHAnsi" w:cstheme="minorBidi"/>
          <w:b w:val="0"/>
          <w:sz w:val="20"/>
          <w:szCs w:val="22"/>
          <w:lang w:val="eu-ES"/>
        </w:rPr>
        <w:id w:val="-41906093"/>
        <w:docPartObj>
          <w:docPartGallery w:val="Table of Contents"/>
          <w:docPartUnique/>
        </w:docPartObj>
      </w:sdtPr>
      <w:sdtEndPr>
        <w:rPr>
          <w:bCs/>
        </w:rPr>
      </w:sdtEndPr>
      <w:sdtContent>
        <w:p w14:paraId="271E20BA" w14:textId="3A28713B" w:rsidR="00553BBB" w:rsidRPr="00B855CB" w:rsidRDefault="00553BBB" w:rsidP="001812F4">
          <w:pPr>
            <w:pStyle w:val="TtuloTDC"/>
            <w:ind w:left="432" w:hanging="432"/>
            <w:outlineLvl w:val="0"/>
            <w:rPr>
              <w:lang w:val="eu-ES"/>
            </w:rPr>
          </w:pPr>
          <w:r w:rsidRPr="00B855CB">
            <w:rPr>
              <w:lang w:val="eu-ES"/>
            </w:rPr>
            <w:t>Aurkibide Orokorra</w:t>
          </w:r>
          <w:bookmarkEnd w:id="10"/>
        </w:p>
        <w:p w14:paraId="194F18F5" w14:textId="1C655851" w:rsidR="00F91EDC" w:rsidRDefault="00553BBB">
          <w:pPr>
            <w:pStyle w:val="TDC1"/>
            <w:tabs>
              <w:tab w:val="right" w:leader="dot" w:pos="8494"/>
            </w:tabs>
            <w:rPr>
              <w:noProof/>
              <w:sz w:val="22"/>
              <w:lang w:eastAsia="es-ES"/>
            </w:rPr>
          </w:pPr>
          <w:r w:rsidRPr="00B855CB">
            <w:rPr>
              <w:lang w:val="eu-ES"/>
            </w:rPr>
            <w:fldChar w:fldCharType="begin"/>
          </w:r>
          <w:r w:rsidRPr="00B855CB">
            <w:rPr>
              <w:lang w:val="eu-ES"/>
            </w:rPr>
            <w:instrText xml:space="preserve"> TOC \o "1-3" \h \z \u </w:instrText>
          </w:r>
          <w:r w:rsidRPr="00B855CB">
            <w:rPr>
              <w:lang w:val="eu-ES"/>
            </w:rPr>
            <w:fldChar w:fldCharType="separate"/>
          </w:r>
          <w:hyperlink w:anchor="_Toc74928174" w:history="1">
            <w:r w:rsidR="00F91EDC" w:rsidRPr="00522B37">
              <w:rPr>
                <w:rStyle w:val="Hipervnculo"/>
                <w:rFonts w:eastAsia="Calibri Light"/>
                <w:noProof/>
                <w:lang w:val="eu-ES"/>
              </w:rPr>
              <w:t>Laburpena</w:t>
            </w:r>
            <w:r w:rsidR="00F91EDC">
              <w:rPr>
                <w:noProof/>
                <w:webHidden/>
              </w:rPr>
              <w:tab/>
            </w:r>
            <w:r w:rsidR="00F91EDC">
              <w:rPr>
                <w:noProof/>
                <w:webHidden/>
              </w:rPr>
              <w:fldChar w:fldCharType="begin"/>
            </w:r>
            <w:r w:rsidR="00F91EDC">
              <w:rPr>
                <w:noProof/>
                <w:webHidden/>
              </w:rPr>
              <w:instrText xml:space="preserve"> PAGEREF _Toc74928174 \h </w:instrText>
            </w:r>
            <w:r w:rsidR="00F91EDC">
              <w:rPr>
                <w:noProof/>
                <w:webHidden/>
              </w:rPr>
            </w:r>
            <w:r w:rsidR="00F91EDC">
              <w:rPr>
                <w:noProof/>
                <w:webHidden/>
              </w:rPr>
              <w:fldChar w:fldCharType="separate"/>
            </w:r>
            <w:r w:rsidR="006F125A">
              <w:rPr>
                <w:noProof/>
                <w:webHidden/>
              </w:rPr>
              <w:t>2</w:t>
            </w:r>
            <w:r w:rsidR="00F91EDC">
              <w:rPr>
                <w:noProof/>
                <w:webHidden/>
              </w:rPr>
              <w:fldChar w:fldCharType="end"/>
            </w:r>
          </w:hyperlink>
        </w:p>
        <w:p w14:paraId="0A7D27CE" w14:textId="413B2717" w:rsidR="00F91EDC" w:rsidRDefault="00D800B8">
          <w:pPr>
            <w:pStyle w:val="TDC1"/>
            <w:tabs>
              <w:tab w:val="right" w:leader="dot" w:pos="8494"/>
            </w:tabs>
            <w:rPr>
              <w:noProof/>
              <w:sz w:val="22"/>
              <w:lang w:eastAsia="es-ES"/>
            </w:rPr>
          </w:pPr>
          <w:hyperlink w:anchor="_Toc74928175" w:history="1">
            <w:r w:rsidR="00F91EDC" w:rsidRPr="00522B37">
              <w:rPr>
                <w:rStyle w:val="Hipervnculo"/>
                <w:noProof/>
                <w:lang w:val="eu-ES"/>
              </w:rPr>
              <w:t>Aurkibide Orokorra</w:t>
            </w:r>
            <w:r w:rsidR="00F91EDC">
              <w:rPr>
                <w:noProof/>
                <w:webHidden/>
              </w:rPr>
              <w:tab/>
            </w:r>
            <w:r w:rsidR="00F91EDC">
              <w:rPr>
                <w:noProof/>
                <w:webHidden/>
              </w:rPr>
              <w:fldChar w:fldCharType="begin"/>
            </w:r>
            <w:r w:rsidR="00F91EDC">
              <w:rPr>
                <w:noProof/>
                <w:webHidden/>
              </w:rPr>
              <w:instrText xml:space="preserve"> PAGEREF _Toc74928175 \h </w:instrText>
            </w:r>
            <w:r w:rsidR="00F91EDC">
              <w:rPr>
                <w:noProof/>
                <w:webHidden/>
              </w:rPr>
            </w:r>
            <w:r w:rsidR="00F91EDC">
              <w:rPr>
                <w:noProof/>
                <w:webHidden/>
              </w:rPr>
              <w:fldChar w:fldCharType="separate"/>
            </w:r>
            <w:r w:rsidR="006F125A">
              <w:rPr>
                <w:noProof/>
                <w:webHidden/>
              </w:rPr>
              <w:t>3</w:t>
            </w:r>
            <w:r w:rsidR="00F91EDC">
              <w:rPr>
                <w:noProof/>
                <w:webHidden/>
              </w:rPr>
              <w:fldChar w:fldCharType="end"/>
            </w:r>
          </w:hyperlink>
        </w:p>
        <w:p w14:paraId="7E6CB12B" w14:textId="57790B5A" w:rsidR="00F91EDC" w:rsidRDefault="00D800B8">
          <w:pPr>
            <w:pStyle w:val="TDC1"/>
            <w:tabs>
              <w:tab w:val="right" w:leader="dot" w:pos="8494"/>
            </w:tabs>
            <w:rPr>
              <w:noProof/>
              <w:sz w:val="22"/>
              <w:lang w:eastAsia="es-ES"/>
            </w:rPr>
          </w:pPr>
          <w:hyperlink w:anchor="_Toc74928176" w:history="1">
            <w:r w:rsidR="00F91EDC" w:rsidRPr="00522B37">
              <w:rPr>
                <w:rStyle w:val="Hipervnculo"/>
                <w:noProof/>
                <w:lang w:val="eu-ES"/>
              </w:rPr>
              <w:t>Irudien Aurkibidea</w:t>
            </w:r>
            <w:r w:rsidR="00F91EDC">
              <w:rPr>
                <w:noProof/>
                <w:webHidden/>
              </w:rPr>
              <w:tab/>
            </w:r>
            <w:r w:rsidR="00F91EDC">
              <w:rPr>
                <w:noProof/>
                <w:webHidden/>
              </w:rPr>
              <w:fldChar w:fldCharType="begin"/>
            </w:r>
            <w:r w:rsidR="00F91EDC">
              <w:rPr>
                <w:noProof/>
                <w:webHidden/>
              </w:rPr>
              <w:instrText xml:space="preserve"> PAGEREF _Toc74928176 \h </w:instrText>
            </w:r>
            <w:r w:rsidR="00F91EDC">
              <w:rPr>
                <w:noProof/>
                <w:webHidden/>
              </w:rPr>
            </w:r>
            <w:r w:rsidR="00F91EDC">
              <w:rPr>
                <w:noProof/>
                <w:webHidden/>
              </w:rPr>
              <w:fldChar w:fldCharType="separate"/>
            </w:r>
            <w:r w:rsidR="006F125A">
              <w:rPr>
                <w:noProof/>
                <w:webHidden/>
              </w:rPr>
              <w:t>10</w:t>
            </w:r>
            <w:r w:rsidR="00F91EDC">
              <w:rPr>
                <w:noProof/>
                <w:webHidden/>
              </w:rPr>
              <w:fldChar w:fldCharType="end"/>
            </w:r>
          </w:hyperlink>
        </w:p>
        <w:p w14:paraId="2AD5CCB0" w14:textId="1F065EC5" w:rsidR="00F91EDC" w:rsidRDefault="00D800B8">
          <w:pPr>
            <w:pStyle w:val="TDC1"/>
            <w:tabs>
              <w:tab w:val="right" w:leader="dot" w:pos="8494"/>
            </w:tabs>
            <w:rPr>
              <w:noProof/>
              <w:sz w:val="22"/>
              <w:lang w:eastAsia="es-ES"/>
            </w:rPr>
          </w:pPr>
          <w:hyperlink w:anchor="_Toc74928177" w:history="1">
            <w:r w:rsidR="00F91EDC" w:rsidRPr="00522B37">
              <w:rPr>
                <w:rStyle w:val="Hipervnculo"/>
                <w:noProof/>
                <w:lang w:val="eu-ES"/>
              </w:rPr>
              <w:t>Taulen Aurkibidea</w:t>
            </w:r>
            <w:r w:rsidR="00F91EDC">
              <w:rPr>
                <w:noProof/>
                <w:webHidden/>
              </w:rPr>
              <w:tab/>
            </w:r>
            <w:r w:rsidR="00F91EDC">
              <w:rPr>
                <w:noProof/>
                <w:webHidden/>
              </w:rPr>
              <w:fldChar w:fldCharType="begin"/>
            </w:r>
            <w:r w:rsidR="00F91EDC">
              <w:rPr>
                <w:noProof/>
                <w:webHidden/>
              </w:rPr>
              <w:instrText xml:space="preserve"> PAGEREF _Toc74928177 \h </w:instrText>
            </w:r>
            <w:r w:rsidR="00F91EDC">
              <w:rPr>
                <w:noProof/>
                <w:webHidden/>
              </w:rPr>
            </w:r>
            <w:r w:rsidR="00F91EDC">
              <w:rPr>
                <w:noProof/>
                <w:webHidden/>
              </w:rPr>
              <w:fldChar w:fldCharType="separate"/>
            </w:r>
            <w:r w:rsidR="006F125A">
              <w:rPr>
                <w:noProof/>
                <w:webHidden/>
              </w:rPr>
              <w:t>11</w:t>
            </w:r>
            <w:r w:rsidR="00F91EDC">
              <w:rPr>
                <w:noProof/>
                <w:webHidden/>
              </w:rPr>
              <w:fldChar w:fldCharType="end"/>
            </w:r>
          </w:hyperlink>
        </w:p>
        <w:p w14:paraId="671A3E66" w14:textId="6F40FAAA" w:rsidR="00F91EDC" w:rsidRDefault="00D800B8">
          <w:pPr>
            <w:pStyle w:val="TDC1"/>
            <w:tabs>
              <w:tab w:val="left" w:pos="440"/>
              <w:tab w:val="right" w:leader="dot" w:pos="8494"/>
            </w:tabs>
            <w:rPr>
              <w:noProof/>
              <w:sz w:val="22"/>
              <w:lang w:eastAsia="es-ES"/>
            </w:rPr>
          </w:pPr>
          <w:hyperlink w:anchor="_Toc74928178" w:history="1">
            <w:r w:rsidR="00F91EDC" w:rsidRPr="00522B37">
              <w:rPr>
                <w:rStyle w:val="Hipervnculo"/>
                <w:rFonts w:eastAsia="Calibri Light"/>
                <w:noProof/>
                <w:lang w:val="eu-ES"/>
              </w:rPr>
              <w:t>1</w:t>
            </w:r>
            <w:r w:rsidR="00F91EDC">
              <w:rPr>
                <w:noProof/>
                <w:sz w:val="22"/>
                <w:lang w:eastAsia="es-ES"/>
              </w:rPr>
              <w:tab/>
            </w:r>
            <w:r w:rsidR="00F91EDC" w:rsidRPr="00522B37">
              <w:rPr>
                <w:rStyle w:val="Hipervnculo"/>
                <w:rFonts w:eastAsia="Calibri Light"/>
                <w:noProof/>
                <w:lang w:val="eu-ES"/>
              </w:rPr>
              <w:t>Sarrera</w:t>
            </w:r>
            <w:r w:rsidR="00F91EDC">
              <w:rPr>
                <w:noProof/>
                <w:webHidden/>
              </w:rPr>
              <w:tab/>
            </w:r>
            <w:r w:rsidR="00F91EDC">
              <w:rPr>
                <w:noProof/>
                <w:webHidden/>
              </w:rPr>
              <w:fldChar w:fldCharType="begin"/>
            </w:r>
            <w:r w:rsidR="00F91EDC">
              <w:rPr>
                <w:noProof/>
                <w:webHidden/>
              </w:rPr>
              <w:instrText xml:space="preserve"> PAGEREF _Toc74928178 \h </w:instrText>
            </w:r>
            <w:r w:rsidR="00F91EDC">
              <w:rPr>
                <w:noProof/>
                <w:webHidden/>
              </w:rPr>
            </w:r>
            <w:r w:rsidR="00F91EDC">
              <w:rPr>
                <w:noProof/>
                <w:webHidden/>
              </w:rPr>
              <w:fldChar w:fldCharType="separate"/>
            </w:r>
            <w:r w:rsidR="006F125A">
              <w:rPr>
                <w:noProof/>
                <w:webHidden/>
              </w:rPr>
              <w:t>12</w:t>
            </w:r>
            <w:r w:rsidR="00F91EDC">
              <w:rPr>
                <w:noProof/>
                <w:webHidden/>
              </w:rPr>
              <w:fldChar w:fldCharType="end"/>
            </w:r>
          </w:hyperlink>
        </w:p>
        <w:p w14:paraId="74D8AD50" w14:textId="06A6AEE5" w:rsidR="00F91EDC" w:rsidRDefault="00D800B8">
          <w:pPr>
            <w:pStyle w:val="TDC1"/>
            <w:tabs>
              <w:tab w:val="left" w:pos="440"/>
              <w:tab w:val="right" w:leader="dot" w:pos="8494"/>
            </w:tabs>
            <w:rPr>
              <w:noProof/>
              <w:sz w:val="22"/>
              <w:lang w:eastAsia="es-ES"/>
            </w:rPr>
          </w:pPr>
          <w:hyperlink w:anchor="_Toc74928179" w:history="1">
            <w:r w:rsidR="00F91EDC" w:rsidRPr="00522B37">
              <w:rPr>
                <w:rStyle w:val="Hipervnculo"/>
                <w:noProof/>
                <w:lang w:val="eu-ES"/>
              </w:rPr>
              <w:t>2</w:t>
            </w:r>
            <w:r w:rsidR="00F91EDC">
              <w:rPr>
                <w:noProof/>
                <w:sz w:val="22"/>
                <w:lang w:eastAsia="es-ES"/>
              </w:rPr>
              <w:tab/>
            </w:r>
            <w:r w:rsidR="00F91EDC" w:rsidRPr="00522B37">
              <w:rPr>
                <w:rStyle w:val="Hipervnculo"/>
                <w:noProof/>
                <w:lang w:val="eu-ES"/>
              </w:rPr>
              <w:t>Helburuak</w:t>
            </w:r>
            <w:r w:rsidR="00F91EDC">
              <w:rPr>
                <w:noProof/>
                <w:webHidden/>
              </w:rPr>
              <w:tab/>
            </w:r>
            <w:r w:rsidR="00F91EDC">
              <w:rPr>
                <w:noProof/>
                <w:webHidden/>
              </w:rPr>
              <w:fldChar w:fldCharType="begin"/>
            </w:r>
            <w:r w:rsidR="00F91EDC">
              <w:rPr>
                <w:noProof/>
                <w:webHidden/>
              </w:rPr>
              <w:instrText xml:space="preserve"> PAGEREF _Toc74928179 \h </w:instrText>
            </w:r>
            <w:r w:rsidR="00F91EDC">
              <w:rPr>
                <w:noProof/>
                <w:webHidden/>
              </w:rPr>
            </w:r>
            <w:r w:rsidR="00F91EDC">
              <w:rPr>
                <w:noProof/>
                <w:webHidden/>
              </w:rPr>
              <w:fldChar w:fldCharType="separate"/>
            </w:r>
            <w:r w:rsidR="006F125A">
              <w:rPr>
                <w:noProof/>
                <w:webHidden/>
              </w:rPr>
              <w:t>14</w:t>
            </w:r>
            <w:r w:rsidR="00F91EDC">
              <w:rPr>
                <w:noProof/>
                <w:webHidden/>
              </w:rPr>
              <w:fldChar w:fldCharType="end"/>
            </w:r>
          </w:hyperlink>
        </w:p>
        <w:p w14:paraId="377DC33C" w14:textId="0E167015" w:rsidR="00F91EDC" w:rsidRDefault="00D800B8">
          <w:pPr>
            <w:pStyle w:val="TDC2"/>
            <w:tabs>
              <w:tab w:val="left" w:pos="880"/>
              <w:tab w:val="right" w:leader="dot" w:pos="8494"/>
            </w:tabs>
            <w:rPr>
              <w:noProof/>
              <w:sz w:val="22"/>
              <w:lang w:eastAsia="es-ES"/>
            </w:rPr>
          </w:pPr>
          <w:hyperlink w:anchor="_Toc74928180" w:history="1">
            <w:r w:rsidR="00F91EDC" w:rsidRPr="00522B37">
              <w:rPr>
                <w:rStyle w:val="Hipervnculo"/>
                <w:noProof/>
                <w:lang w:val="eu-ES"/>
              </w:rPr>
              <w:t>2.1</w:t>
            </w:r>
            <w:r w:rsidR="00F91EDC">
              <w:rPr>
                <w:noProof/>
                <w:sz w:val="22"/>
                <w:lang w:eastAsia="es-ES"/>
              </w:rPr>
              <w:tab/>
            </w:r>
            <w:r w:rsidR="00F91EDC" w:rsidRPr="00522B37">
              <w:rPr>
                <w:rStyle w:val="Hipervnculo"/>
                <w:noProof/>
                <w:lang w:val="eu-ES"/>
              </w:rPr>
              <w:t>Arazoaren Planteamendua</w:t>
            </w:r>
            <w:r w:rsidR="00F91EDC">
              <w:rPr>
                <w:noProof/>
                <w:webHidden/>
              </w:rPr>
              <w:tab/>
            </w:r>
            <w:r w:rsidR="00F91EDC">
              <w:rPr>
                <w:noProof/>
                <w:webHidden/>
              </w:rPr>
              <w:fldChar w:fldCharType="begin"/>
            </w:r>
            <w:r w:rsidR="00F91EDC">
              <w:rPr>
                <w:noProof/>
                <w:webHidden/>
              </w:rPr>
              <w:instrText xml:space="preserve"> PAGEREF _Toc74928180 \h </w:instrText>
            </w:r>
            <w:r w:rsidR="00F91EDC">
              <w:rPr>
                <w:noProof/>
                <w:webHidden/>
              </w:rPr>
            </w:r>
            <w:r w:rsidR="00F91EDC">
              <w:rPr>
                <w:noProof/>
                <w:webHidden/>
              </w:rPr>
              <w:fldChar w:fldCharType="separate"/>
            </w:r>
            <w:r w:rsidR="006F125A">
              <w:rPr>
                <w:noProof/>
                <w:webHidden/>
              </w:rPr>
              <w:t>14</w:t>
            </w:r>
            <w:r w:rsidR="00F91EDC">
              <w:rPr>
                <w:noProof/>
                <w:webHidden/>
              </w:rPr>
              <w:fldChar w:fldCharType="end"/>
            </w:r>
          </w:hyperlink>
        </w:p>
        <w:p w14:paraId="6EB7A14C" w14:textId="7B7335AD" w:rsidR="00F91EDC" w:rsidRDefault="00D800B8">
          <w:pPr>
            <w:pStyle w:val="TDC2"/>
            <w:tabs>
              <w:tab w:val="left" w:pos="880"/>
              <w:tab w:val="right" w:leader="dot" w:pos="8494"/>
            </w:tabs>
            <w:rPr>
              <w:noProof/>
              <w:sz w:val="22"/>
              <w:lang w:eastAsia="es-ES"/>
            </w:rPr>
          </w:pPr>
          <w:hyperlink w:anchor="_Toc74928181" w:history="1">
            <w:r w:rsidR="00F91EDC" w:rsidRPr="00522B37">
              <w:rPr>
                <w:rStyle w:val="Hipervnculo"/>
                <w:noProof/>
                <w:lang w:val="eu-ES"/>
              </w:rPr>
              <w:t>2.2</w:t>
            </w:r>
            <w:r w:rsidR="00F91EDC">
              <w:rPr>
                <w:noProof/>
                <w:sz w:val="22"/>
                <w:lang w:eastAsia="es-ES"/>
              </w:rPr>
              <w:tab/>
            </w:r>
            <w:r w:rsidR="00F91EDC" w:rsidRPr="00522B37">
              <w:rPr>
                <w:rStyle w:val="Hipervnculo"/>
                <w:noProof/>
                <w:lang w:val="eu-ES"/>
              </w:rPr>
              <w:t>Produktuaren Planteamendua</w:t>
            </w:r>
            <w:r w:rsidR="00F91EDC">
              <w:rPr>
                <w:noProof/>
                <w:webHidden/>
              </w:rPr>
              <w:tab/>
            </w:r>
            <w:r w:rsidR="00F91EDC">
              <w:rPr>
                <w:noProof/>
                <w:webHidden/>
              </w:rPr>
              <w:fldChar w:fldCharType="begin"/>
            </w:r>
            <w:r w:rsidR="00F91EDC">
              <w:rPr>
                <w:noProof/>
                <w:webHidden/>
              </w:rPr>
              <w:instrText xml:space="preserve"> PAGEREF _Toc74928181 \h </w:instrText>
            </w:r>
            <w:r w:rsidR="00F91EDC">
              <w:rPr>
                <w:noProof/>
                <w:webHidden/>
              </w:rPr>
            </w:r>
            <w:r w:rsidR="00F91EDC">
              <w:rPr>
                <w:noProof/>
                <w:webHidden/>
              </w:rPr>
              <w:fldChar w:fldCharType="separate"/>
            </w:r>
            <w:r w:rsidR="006F125A">
              <w:rPr>
                <w:noProof/>
                <w:webHidden/>
              </w:rPr>
              <w:t>15</w:t>
            </w:r>
            <w:r w:rsidR="00F91EDC">
              <w:rPr>
                <w:noProof/>
                <w:webHidden/>
              </w:rPr>
              <w:fldChar w:fldCharType="end"/>
            </w:r>
          </w:hyperlink>
        </w:p>
        <w:p w14:paraId="15B3CBE9" w14:textId="423F0534" w:rsidR="00F91EDC" w:rsidRDefault="00D800B8">
          <w:pPr>
            <w:pStyle w:val="TDC2"/>
            <w:tabs>
              <w:tab w:val="left" w:pos="880"/>
              <w:tab w:val="right" w:leader="dot" w:pos="8494"/>
            </w:tabs>
            <w:rPr>
              <w:noProof/>
              <w:sz w:val="22"/>
              <w:lang w:eastAsia="es-ES"/>
            </w:rPr>
          </w:pPr>
          <w:hyperlink w:anchor="_Toc74928182" w:history="1">
            <w:r w:rsidR="00F91EDC" w:rsidRPr="00522B37">
              <w:rPr>
                <w:rStyle w:val="Hipervnculo"/>
                <w:noProof/>
                <w:lang w:val="eu-ES"/>
              </w:rPr>
              <w:t>2.3</w:t>
            </w:r>
            <w:r w:rsidR="00F91EDC">
              <w:rPr>
                <w:noProof/>
                <w:sz w:val="22"/>
                <w:lang w:eastAsia="es-ES"/>
              </w:rPr>
              <w:tab/>
            </w:r>
            <w:r w:rsidR="00F91EDC" w:rsidRPr="00522B37">
              <w:rPr>
                <w:rStyle w:val="Hipervnculo"/>
                <w:noProof/>
                <w:lang w:val="eu-ES"/>
              </w:rPr>
              <w:t>Interesatuen Deskribapena</w:t>
            </w:r>
            <w:r w:rsidR="00F91EDC">
              <w:rPr>
                <w:noProof/>
                <w:webHidden/>
              </w:rPr>
              <w:tab/>
            </w:r>
            <w:r w:rsidR="00F91EDC">
              <w:rPr>
                <w:noProof/>
                <w:webHidden/>
              </w:rPr>
              <w:fldChar w:fldCharType="begin"/>
            </w:r>
            <w:r w:rsidR="00F91EDC">
              <w:rPr>
                <w:noProof/>
                <w:webHidden/>
              </w:rPr>
              <w:instrText xml:space="preserve"> PAGEREF _Toc74928182 \h </w:instrText>
            </w:r>
            <w:r w:rsidR="00F91EDC">
              <w:rPr>
                <w:noProof/>
                <w:webHidden/>
              </w:rPr>
            </w:r>
            <w:r w:rsidR="00F91EDC">
              <w:rPr>
                <w:noProof/>
                <w:webHidden/>
              </w:rPr>
              <w:fldChar w:fldCharType="separate"/>
            </w:r>
            <w:r w:rsidR="006F125A">
              <w:rPr>
                <w:noProof/>
                <w:webHidden/>
              </w:rPr>
              <w:t>15</w:t>
            </w:r>
            <w:r w:rsidR="00F91EDC">
              <w:rPr>
                <w:noProof/>
                <w:webHidden/>
              </w:rPr>
              <w:fldChar w:fldCharType="end"/>
            </w:r>
          </w:hyperlink>
        </w:p>
        <w:p w14:paraId="2DA26151" w14:textId="448E96BD" w:rsidR="00F91EDC" w:rsidRDefault="00D800B8">
          <w:pPr>
            <w:pStyle w:val="TDC1"/>
            <w:tabs>
              <w:tab w:val="left" w:pos="440"/>
              <w:tab w:val="right" w:leader="dot" w:pos="8494"/>
            </w:tabs>
            <w:rPr>
              <w:noProof/>
              <w:sz w:val="22"/>
              <w:lang w:eastAsia="es-ES"/>
            </w:rPr>
          </w:pPr>
          <w:hyperlink w:anchor="_Toc74928183" w:history="1">
            <w:r w:rsidR="00F91EDC" w:rsidRPr="00522B37">
              <w:rPr>
                <w:rStyle w:val="Hipervnculo"/>
                <w:noProof/>
                <w:lang w:val="eu-ES"/>
              </w:rPr>
              <w:t>3</w:t>
            </w:r>
            <w:r w:rsidR="00F91EDC">
              <w:rPr>
                <w:noProof/>
                <w:sz w:val="22"/>
                <w:lang w:eastAsia="es-ES"/>
              </w:rPr>
              <w:tab/>
            </w:r>
            <w:r w:rsidR="00F91EDC" w:rsidRPr="00522B37">
              <w:rPr>
                <w:rStyle w:val="Hipervnculo"/>
                <w:noProof/>
                <w:lang w:val="eu-ES"/>
              </w:rPr>
              <w:t>Aurrekariak</w:t>
            </w:r>
            <w:r w:rsidR="00F91EDC">
              <w:rPr>
                <w:noProof/>
                <w:webHidden/>
              </w:rPr>
              <w:tab/>
            </w:r>
            <w:r w:rsidR="00F91EDC">
              <w:rPr>
                <w:noProof/>
                <w:webHidden/>
              </w:rPr>
              <w:fldChar w:fldCharType="begin"/>
            </w:r>
            <w:r w:rsidR="00F91EDC">
              <w:rPr>
                <w:noProof/>
                <w:webHidden/>
              </w:rPr>
              <w:instrText xml:space="preserve"> PAGEREF _Toc74928183 \h </w:instrText>
            </w:r>
            <w:r w:rsidR="00F91EDC">
              <w:rPr>
                <w:noProof/>
                <w:webHidden/>
              </w:rPr>
            </w:r>
            <w:r w:rsidR="00F91EDC">
              <w:rPr>
                <w:noProof/>
                <w:webHidden/>
              </w:rPr>
              <w:fldChar w:fldCharType="separate"/>
            </w:r>
            <w:r w:rsidR="006F125A">
              <w:rPr>
                <w:noProof/>
                <w:webHidden/>
              </w:rPr>
              <w:t>17</w:t>
            </w:r>
            <w:r w:rsidR="00F91EDC">
              <w:rPr>
                <w:noProof/>
                <w:webHidden/>
              </w:rPr>
              <w:fldChar w:fldCharType="end"/>
            </w:r>
          </w:hyperlink>
        </w:p>
        <w:p w14:paraId="497C38B1" w14:textId="1868A103" w:rsidR="00F91EDC" w:rsidRDefault="00D800B8">
          <w:pPr>
            <w:pStyle w:val="TDC2"/>
            <w:tabs>
              <w:tab w:val="left" w:pos="880"/>
              <w:tab w:val="right" w:leader="dot" w:pos="8494"/>
            </w:tabs>
            <w:rPr>
              <w:noProof/>
              <w:sz w:val="22"/>
              <w:lang w:eastAsia="es-ES"/>
            </w:rPr>
          </w:pPr>
          <w:hyperlink w:anchor="_Toc74928184" w:history="1">
            <w:r w:rsidR="00F91EDC" w:rsidRPr="00522B37">
              <w:rPr>
                <w:rStyle w:val="Hipervnculo"/>
                <w:noProof/>
                <w:lang w:val="eu-ES"/>
              </w:rPr>
              <w:t>3.1</w:t>
            </w:r>
            <w:r w:rsidR="00F91EDC">
              <w:rPr>
                <w:noProof/>
                <w:sz w:val="22"/>
                <w:lang w:eastAsia="es-ES"/>
              </w:rPr>
              <w:tab/>
            </w:r>
            <w:r w:rsidR="00F91EDC" w:rsidRPr="00522B37">
              <w:rPr>
                <w:rStyle w:val="Hipervnculo"/>
                <w:noProof/>
                <w:lang w:val="eu-ES"/>
              </w:rPr>
              <w:t>Software Kalitatea</w:t>
            </w:r>
            <w:r w:rsidR="00F91EDC">
              <w:rPr>
                <w:noProof/>
                <w:webHidden/>
              </w:rPr>
              <w:tab/>
            </w:r>
            <w:r w:rsidR="00F91EDC">
              <w:rPr>
                <w:noProof/>
                <w:webHidden/>
              </w:rPr>
              <w:fldChar w:fldCharType="begin"/>
            </w:r>
            <w:r w:rsidR="00F91EDC">
              <w:rPr>
                <w:noProof/>
                <w:webHidden/>
              </w:rPr>
              <w:instrText xml:space="preserve"> PAGEREF _Toc74928184 \h </w:instrText>
            </w:r>
            <w:r w:rsidR="00F91EDC">
              <w:rPr>
                <w:noProof/>
                <w:webHidden/>
              </w:rPr>
            </w:r>
            <w:r w:rsidR="00F91EDC">
              <w:rPr>
                <w:noProof/>
                <w:webHidden/>
              </w:rPr>
              <w:fldChar w:fldCharType="separate"/>
            </w:r>
            <w:r w:rsidR="006F125A">
              <w:rPr>
                <w:noProof/>
                <w:webHidden/>
              </w:rPr>
              <w:t>17</w:t>
            </w:r>
            <w:r w:rsidR="00F91EDC">
              <w:rPr>
                <w:noProof/>
                <w:webHidden/>
              </w:rPr>
              <w:fldChar w:fldCharType="end"/>
            </w:r>
          </w:hyperlink>
        </w:p>
        <w:p w14:paraId="3D97B717" w14:textId="6AB061EC" w:rsidR="00F91EDC" w:rsidRDefault="00D800B8">
          <w:pPr>
            <w:pStyle w:val="TDC2"/>
            <w:tabs>
              <w:tab w:val="left" w:pos="880"/>
              <w:tab w:val="right" w:leader="dot" w:pos="8494"/>
            </w:tabs>
            <w:rPr>
              <w:noProof/>
              <w:sz w:val="22"/>
              <w:lang w:eastAsia="es-ES"/>
            </w:rPr>
          </w:pPr>
          <w:hyperlink w:anchor="_Toc74928185" w:history="1">
            <w:r w:rsidR="00F91EDC" w:rsidRPr="00522B37">
              <w:rPr>
                <w:rStyle w:val="Hipervnculo"/>
                <w:noProof/>
                <w:lang w:val="eu-ES"/>
              </w:rPr>
              <w:t>3.2</w:t>
            </w:r>
            <w:r w:rsidR="00F91EDC">
              <w:rPr>
                <w:noProof/>
                <w:sz w:val="22"/>
                <w:lang w:eastAsia="es-ES"/>
              </w:rPr>
              <w:tab/>
            </w:r>
            <w:r w:rsidR="00F91EDC" w:rsidRPr="00522B37">
              <w:rPr>
                <w:rStyle w:val="Hipervnculo"/>
                <w:noProof/>
                <w:lang w:val="eu-ES"/>
              </w:rPr>
              <w:t>Bezeroen Eskakizun Gogorrak</w:t>
            </w:r>
            <w:r w:rsidR="00F91EDC">
              <w:rPr>
                <w:noProof/>
                <w:webHidden/>
              </w:rPr>
              <w:tab/>
            </w:r>
            <w:r w:rsidR="00F91EDC">
              <w:rPr>
                <w:noProof/>
                <w:webHidden/>
              </w:rPr>
              <w:fldChar w:fldCharType="begin"/>
            </w:r>
            <w:r w:rsidR="00F91EDC">
              <w:rPr>
                <w:noProof/>
                <w:webHidden/>
              </w:rPr>
              <w:instrText xml:space="preserve"> PAGEREF _Toc74928185 \h </w:instrText>
            </w:r>
            <w:r w:rsidR="00F91EDC">
              <w:rPr>
                <w:noProof/>
                <w:webHidden/>
              </w:rPr>
            </w:r>
            <w:r w:rsidR="00F91EDC">
              <w:rPr>
                <w:noProof/>
                <w:webHidden/>
              </w:rPr>
              <w:fldChar w:fldCharType="separate"/>
            </w:r>
            <w:r w:rsidR="006F125A">
              <w:rPr>
                <w:noProof/>
                <w:webHidden/>
              </w:rPr>
              <w:t>17</w:t>
            </w:r>
            <w:r w:rsidR="00F91EDC">
              <w:rPr>
                <w:noProof/>
                <w:webHidden/>
              </w:rPr>
              <w:fldChar w:fldCharType="end"/>
            </w:r>
          </w:hyperlink>
        </w:p>
        <w:p w14:paraId="0057D091" w14:textId="038D3321" w:rsidR="00F91EDC" w:rsidRDefault="00D800B8">
          <w:pPr>
            <w:pStyle w:val="TDC2"/>
            <w:tabs>
              <w:tab w:val="left" w:pos="880"/>
              <w:tab w:val="right" w:leader="dot" w:pos="8494"/>
            </w:tabs>
            <w:rPr>
              <w:noProof/>
              <w:sz w:val="22"/>
              <w:lang w:eastAsia="es-ES"/>
            </w:rPr>
          </w:pPr>
          <w:hyperlink w:anchor="_Toc74928186" w:history="1">
            <w:r w:rsidR="00F91EDC" w:rsidRPr="00522B37">
              <w:rPr>
                <w:rStyle w:val="Hipervnculo"/>
                <w:noProof/>
                <w:lang w:val="eu-ES"/>
              </w:rPr>
              <w:t>3.3</w:t>
            </w:r>
            <w:r w:rsidR="00F91EDC">
              <w:rPr>
                <w:noProof/>
                <w:sz w:val="22"/>
                <w:lang w:eastAsia="es-ES"/>
              </w:rPr>
              <w:tab/>
            </w:r>
            <w:r w:rsidR="00F91EDC" w:rsidRPr="00522B37">
              <w:rPr>
                <w:rStyle w:val="Hipervnculo"/>
                <w:noProof/>
                <w:lang w:val="eu-ES"/>
              </w:rPr>
              <w:t>Metodologiak</w:t>
            </w:r>
            <w:r w:rsidR="00F91EDC">
              <w:rPr>
                <w:noProof/>
                <w:webHidden/>
              </w:rPr>
              <w:tab/>
            </w:r>
            <w:r w:rsidR="00F91EDC">
              <w:rPr>
                <w:noProof/>
                <w:webHidden/>
              </w:rPr>
              <w:fldChar w:fldCharType="begin"/>
            </w:r>
            <w:r w:rsidR="00F91EDC">
              <w:rPr>
                <w:noProof/>
                <w:webHidden/>
              </w:rPr>
              <w:instrText xml:space="preserve"> PAGEREF _Toc74928186 \h </w:instrText>
            </w:r>
            <w:r w:rsidR="00F91EDC">
              <w:rPr>
                <w:noProof/>
                <w:webHidden/>
              </w:rPr>
            </w:r>
            <w:r w:rsidR="00F91EDC">
              <w:rPr>
                <w:noProof/>
                <w:webHidden/>
              </w:rPr>
              <w:fldChar w:fldCharType="separate"/>
            </w:r>
            <w:r w:rsidR="006F125A">
              <w:rPr>
                <w:noProof/>
                <w:webHidden/>
              </w:rPr>
              <w:t>18</w:t>
            </w:r>
            <w:r w:rsidR="00F91EDC">
              <w:rPr>
                <w:noProof/>
                <w:webHidden/>
              </w:rPr>
              <w:fldChar w:fldCharType="end"/>
            </w:r>
          </w:hyperlink>
        </w:p>
        <w:p w14:paraId="43E8EAAC" w14:textId="26EB077D" w:rsidR="00F91EDC" w:rsidRDefault="00D800B8">
          <w:pPr>
            <w:pStyle w:val="TDC2"/>
            <w:tabs>
              <w:tab w:val="left" w:pos="880"/>
              <w:tab w:val="right" w:leader="dot" w:pos="8494"/>
            </w:tabs>
            <w:rPr>
              <w:noProof/>
              <w:sz w:val="22"/>
              <w:lang w:eastAsia="es-ES"/>
            </w:rPr>
          </w:pPr>
          <w:hyperlink w:anchor="_Toc74928187" w:history="1">
            <w:r w:rsidR="00F91EDC" w:rsidRPr="00522B37">
              <w:rPr>
                <w:rStyle w:val="Hipervnculo"/>
                <w:noProof/>
                <w:lang w:val="eu-ES"/>
              </w:rPr>
              <w:t>3.4</w:t>
            </w:r>
            <w:r w:rsidR="00F91EDC">
              <w:rPr>
                <w:noProof/>
                <w:sz w:val="22"/>
                <w:lang w:eastAsia="es-ES"/>
              </w:rPr>
              <w:tab/>
            </w:r>
            <w:r w:rsidR="00F91EDC" w:rsidRPr="00522B37">
              <w:rPr>
                <w:rStyle w:val="Hipervnculo"/>
                <w:noProof/>
                <w:lang w:val="eu-ES"/>
              </w:rPr>
              <w:t>Arauak</w:t>
            </w:r>
            <w:r w:rsidR="00F91EDC">
              <w:rPr>
                <w:noProof/>
                <w:webHidden/>
              </w:rPr>
              <w:tab/>
            </w:r>
            <w:r w:rsidR="00F91EDC">
              <w:rPr>
                <w:noProof/>
                <w:webHidden/>
              </w:rPr>
              <w:fldChar w:fldCharType="begin"/>
            </w:r>
            <w:r w:rsidR="00F91EDC">
              <w:rPr>
                <w:noProof/>
                <w:webHidden/>
              </w:rPr>
              <w:instrText xml:space="preserve"> PAGEREF _Toc74928187 \h </w:instrText>
            </w:r>
            <w:r w:rsidR="00F91EDC">
              <w:rPr>
                <w:noProof/>
                <w:webHidden/>
              </w:rPr>
            </w:r>
            <w:r w:rsidR="00F91EDC">
              <w:rPr>
                <w:noProof/>
                <w:webHidden/>
              </w:rPr>
              <w:fldChar w:fldCharType="separate"/>
            </w:r>
            <w:r w:rsidR="006F125A">
              <w:rPr>
                <w:noProof/>
                <w:webHidden/>
              </w:rPr>
              <w:t>20</w:t>
            </w:r>
            <w:r w:rsidR="00F91EDC">
              <w:rPr>
                <w:noProof/>
                <w:webHidden/>
              </w:rPr>
              <w:fldChar w:fldCharType="end"/>
            </w:r>
          </w:hyperlink>
        </w:p>
        <w:p w14:paraId="597F9177" w14:textId="6CDD7CE9" w:rsidR="00F91EDC" w:rsidRDefault="00D800B8">
          <w:pPr>
            <w:pStyle w:val="TDC2"/>
            <w:tabs>
              <w:tab w:val="left" w:pos="880"/>
              <w:tab w:val="right" w:leader="dot" w:pos="8494"/>
            </w:tabs>
            <w:rPr>
              <w:noProof/>
              <w:sz w:val="22"/>
              <w:lang w:eastAsia="es-ES"/>
            </w:rPr>
          </w:pPr>
          <w:hyperlink w:anchor="_Toc74928188" w:history="1">
            <w:r w:rsidR="00F91EDC" w:rsidRPr="00522B37">
              <w:rPr>
                <w:rStyle w:val="Hipervnculo"/>
                <w:noProof/>
                <w:lang w:val="eu-ES"/>
              </w:rPr>
              <w:t>3.5</w:t>
            </w:r>
            <w:r w:rsidR="00F91EDC">
              <w:rPr>
                <w:noProof/>
                <w:sz w:val="22"/>
                <w:lang w:eastAsia="es-ES"/>
              </w:rPr>
              <w:tab/>
            </w:r>
            <w:r w:rsidR="00F91EDC" w:rsidRPr="00522B37">
              <w:rPr>
                <w:rStyle w:val="Hipervnculo"/>
                <w:noProof/>
                <w:lang w:val="eu-ES"/>
              </w:rPr>
              <w:t>BPM</w:t>
            </w:r>
            <w:r w:rsidR="00F91EDC">
              <w:rPr>
                <w:noProof/>
                <w:webHidden/>
              </w:rPr>
              <w:tab/>
            </w:r>
            <w:r w:rsidR="00F91EDC">
              <w:rPr>
                <w:noProof/>
                <w:webHidden/>
              </w:rPr>
              <w:fldChar w:fldCharType="begin"/>
            </w:r>
            <w:r w:rsidR="00F91EDC">
              <w:rPr>
                <w:noProof/>
                <w:webHidden/>
              </w:rPr>
              <w:instrText xml:space="preserve"> PAGEREF _Toc74928188 \h </w:instrText>
            </w:r>
            <w:r w:rsidR="00F91EDC">
              <w:rPr>
                <w:noProof/>
                <w:webHidden/>
              </w:rPr>
            </w:r>
            <w:r w:rsidR="00F91EDC">
              <w:rPr>
                <w:noProof/>
                <w:webHidden/>
              </w:rPr>
              <w:fldChar w:fldCharType="separate"/>
            </w:r>
            <w:r w:rsidR="006F125A">
              <w:rPr>
                <w:noProof/>
                <w:webHidden/>
              </w:rPr>
              <w:t>21</w:t>
            </w:r>
            <w:r w:rsidR="00F91EDC">
              <w:rPr>
                <w:noProof/>
                <w:webHidden/>
              </w:rPr>
              <w:fldChar w:fldCharType="end"/>
            </w:r>
          </w:hyperlink>
        </w:p>
        <w:p w14:paraId="0DFC6750" w14:textId="1600EB6A" w:rsidR="00F91EDC" w:rsidRDefault="00D800B8">
          <w:pPr>
            <w:pStyle w:val="TDC2"/>
            <w:tabs>
              <w:tab w:val="left" w:pos="880"/>
              <w:tab w:val="right" w:leader="dot" w:pos="8494"/>
            </w:tabs>
            <w:rPr>
              <w:noProof/>
              <w:sz w:val="22"/>
              <w:lang w:eastAsia="es-ES"/>
            </w:rPr>
          </w:pPr>
          <w:r>
            <w:fldChar w:fldCharType="begin"/>
          </w:r>
          <w:r>
            <w:instrText xml:space="preserve"> HYPERLINK \l "_Toc74928189" </w:instrText>
          </w:r>
          <w:r>
            <w:fldChar w:fldCharType="separate"/>
          </w:r>
          <w:r w:rsidR="00F91EDC" w:rsidRPr="00522B37">
            <w:rPr>
              <w:rStyle w:val="Hipervnculo"/>
              <w:noProof/>
              <w:lang w:val="eu-ES"/>
            </w:rPr>
            <w:t>3.6</w:t>
          </w:r>
          <w:r w:rsidR="00F91EDC">
            <w:rPr>
              <w:noProof/>
              <w:sz w:val="22"/>
              <w:lang w:eastAsia="es-ES"/>
            </w:rPr>
            <w:tab/>
          </w:r>
          <w:r w:rsidR="00F91EDC" w:rsidRPr="00522B37">
            <w:rPr>
              <w:rStyle w:val="Hipervnculo"/>
              <w:noProof/>
              <w:lang w:val="eu-ES"/>
            </w:rPr>
            <w:t>Inferentzia Motorrak</w:t>
          </w:r>
          <w:r w:rsidR="00F91EDC">
            <w:rPr>
              <w:noProof/>
              <w:webHidden/>
            </w:rPr>
            <w:tab/>
          </w:r>
          <w:r w:rsidR="00F91EDC">
            <w:rPr>
              <w:noProof/>
              <w:webHidden/>
            </w:rPr>
            <w:fldChar w:fldCharType="begin"/>
          </w:r>
          <w:r w:rsidR="00F91EDC">
            <w:rPr>
              <w:noProof/>
              <w:webHidden/>
            </w:rPr>
            <w:instrText xml:space="preserve"> PAGEREF _Toc74928189 \h </w:instrText>
          </w:r>
          <w:r w:rsidR="00F91EDC">
            <w:rPr>
              <w:noProof/>
              <w:webHidden/>
            </w:rPr>
          </w:r>
          <w:r w:rsidR="00F91EDC">
            <w:rPr>
              <w:noProof/>
              <w:webHidden/>
            </w:rPr>
            <w:fldChar w:fldCharType="separate"/>
          </w:r>
          <w:ins w:id="11" w:author="Julen Etxaniz Aragoneses" w:date="2021-08-23T12:18:00Z">
            <w:r w:rsidR="006F125A">
              <w:rPr>
                <w:noProof/>
                <w:webHidden/>
              </w:rPr>
              <w:t>23</w:t>
            </w:r>
          </w:ins>
          <w:del w:id="12" w:author="Julen Etxaniz Aragoneses" w:date="2021-08-23T12:16:00Z">
            <w:r w:rsidR="00B94161" w:rsidDel="006B278F">
              <w:rPr>
                <w:noProof/>
                <w:webHidden/>
              </w:rPr>
              <w:delText>22</w:delText>
            </w:r>
          </w:del>
          <w:r w:rsidR="00F91EDC">
            <w:rPr>
              <w:noProof/>
              <w:webHidden/>
            </w:rPr>
            <w:fldChar w:fldCharType="end"/>
          </w:r>
          <w:r>
            <w:rPr>
              <w:noProof/>
            </w:rPr>
            <w:fldChar w:fldCharType="end"/>
          </w:r>
        </w:p>
        <w:p w14:paraId="27141CD0" w14:textId="000929C3" w:rsidR="00F91EDC" w:rsidRDefault="00D800B8">
          <w:pPr>
            <w:pStyle w:val="TDC2"/>
            <w:tabs>
              <w:tab w:val="left" w:pos="880"/>
              <w:tab w:val="right" w:leader="dot" w:pos="8494"/>
            </w:tabs>
            <w:rPr>
              <w:noProof/>
              <w:sz w:val="22"/>
              <w:lang w:eastAsia="es-ES"/>
            </w:rPr>
          </w:pPr>
          <w:hyperlink w:anchor="_Toc74928190" w:history="1">
            <w:r w:rsidR="00F91EDC" w:rsidRPr="00522B37">
              <w:rPr>
                <w:rStyle w:val="Hipervnculo"/>
                <w:noProof/>
                <w:lang w:val="eu-ES"/>
              </w:rPr>
              <w:t>3.7</w:t>
            </w:r>
            <w:r w:rsidR="00F91EDC">
              <w:rPr>
                <w:noProof/>
                <w:sz w:val="22"/>
                <w:lang w:eastAsia="es-ES"/>
              </w:rPr>
              <w:tab/>
            </w:r>
            <w:r w:rsidR="00F91EDC" w:rsidRPr="00522B37">
              <w:rPr>
                <w:rStyle w:val="Hipervnculo"/>
                <w:noProof/>
                <w:lang w:val="eu-ES"/>
              </w:rPr>
              <w:t>MDE</w:t>
            </w:r>
            <w:r w:rsidR="00F91EDC">
              <w:rPr>
                <w:noProof/>
                <w:webHidden/>
              </w:rPr>
              <w:tab/>
            </w:r>
            <w:r w:rsidR="00F91EDC">
              <w:rPr>
                <w:noProof/>
                <w:webHidden/>
              </w:rPr>
              <w:fldChar w:fldCharType="begin"/>
            </w:r>
            <w:r w:rsidR="00F91EDC">
              <w:rPr>
                <w:noProof/>
                <w:webHidden/>
              </w:rPr>
              <w:instrText xml:space="preserve"> PAGEREF _Toc74928190 \h </w:instrText>
            </w:r>
            <w:r w:rsidR="00F91EDC">
              <w:rPr>
                <w:noProof/>
                <w:webHidden/>
              </w:rPr>
            </w:r>
            <w:r w:rsidR="00F91EDC">
              <w:rPr>
                <w:noProof/>
                <w:webHidden/>
              </w:rPr>
              <w:fldChar w:fldCharType="separate"/>
            </w:r>
            <w:r w:rsidR="006F125A">
              <w:rPr>
                <w:noProof/>
                <w:webHidden/>
              </w:rPr>
              <w:t>24</w:t>
            </w:r>
            <w:r w:rsidR="00F91EDC">
              <w:rPr>
                <w:noProof/>
                <w:webHidden/>
              </w:rPr>
              <w:fldChar w:fldCharType="end"/>
            </w:r>
          </w:hyperlink>
        </w:p>
        <w:p w14:paraId="49A22C9B" w14:textId="1150DEF1" w:rsidR="00F91EDC" w:rsidRDefault="00D800B8">
          <w:pPr>
            <w:pStyle w:val="TDC2"/>
            <w:tabs>
              <w:tab w:val="left" w:pos="880"/>
              <w:tab w:val="right" w:leader="dot" w:pos="8494"/>
            </w:tabs>
            <w:rPr>
              <w:noProof/>
              <w:sz w:val="22"/>
              <w:lang w:eastAsia="es-ES"/>
            </w:rPr>
          </w:pPr>
          <w:hyperlink w:anchor="_Toc74928191" w:history="1">
            <w:r w:rsidR="00F91EDC" w:rsidRPr="00522B37">
              <w:rPr>
                <w:rStyle w:val="Hipervnculo"/>
                <w:noProof/>
                <w:lang w:val="eu-ES"/>
              </w:rPr>
              <w:t>3.8</w:t>
            </w:r>
            <w:r w:rsidR="00F91EDC">
              <w:rPr>
                <w:noProof/>
                <w:sz w:val="22"/>
                <w:lang w:eastAsia="es-ES"/>
              </w:rPr>
              <w:tab/>
            </w:r>
            <w:r w:rsidR="00F91EDC" w:rsidRPr="00522B37">
              <w:rPr>
                <w:rStyle w:val="Hipervnculo"/>
                <w:noProof/>
                <w:lang w:val="eu-ES"/>
              </w:rPr>
              <w:t>CMS</w:t>
            </w:r>
            <w:r w:rsidR="00F91EDC">
              <w:rPr>
                <w:noProof/>
                <w:webHidden/>
              </w:rPr>
              <w:tab/>
            </w:r>
            <w:r w:rsidR="00F91EDC">
              <w:rPr>
                <w:noProof/>
                <w:webHidden/>
              </w:rPr>
              <w:fldChar w:fldCharType="begin"/>
            </w:r>
            <w:r w:rsidR="00F91EDC">
              <w:rPr>
                <w:noProof/>
                <w:webHidden/>
              </w:rPr>
              <w:instrText xml:space="preserve"> PAGEREF _Toc74928191 \h </w:instrText>
            </w:r>
            <w:r w:rsidR="00F91EDC">
              <w:rPr>
                <w:noProof/>
                <w:webHidden/>
              </w:rPr>
            </w:r>
            <w:r w:rsidR="00F91EDC">
              <w:rPr>
                <w:noProof/>
                <w:webHidden/>
              </w:rPr>
              <w:fldChar w:fldCharType="separate"/>
            </w:r>
            <w:r w:rsidR="006F125A">
              <w:rPr>
                <w:noProof/>
                <w:webHidden/>
              </w:rPr>
              <w:t>25</w:t>
            </w:r>
            <w:r w:rsidR="00F91EDC">
              <w:rPr>
                <w:noProof/>
                <w:webHidden/>
              </w:rPr>
              <w:fldChar w:fldCharType="end"/>
            </w:r>
          </w:hyperlink>
        </w:p>
        <w:p w14:paraId="6D96165D" w14:textId="2AEEC54D" w:rsidR="00F91EDC" w:rsidRDefault="00D800B8">
          <w:pPr>
            <w:pStyle w:val="TDC2"/>
            <w:tabs>
              <w:tab w:val="left" w:pos="880"/>
              <w:tab w:val="right" w:leader="dot" w:pos="8494"/>
            </w:tabs>
            <w:rPr>
              <w:noProof/>
              <w:sz w:val="22"/>
              <w:lang w:eastAsia="es-ES"/>
            </w:rPr>
          </w:pPr>
          <w:hyperlink w:anchor="_Toc74928192" w:history="1">
            <w:r w:rsidR="00F91EDC" w:rsidRPr="00522B37">
              <w:rPr>
                <w:rStyle w:val="Hipervnculo"/>
                <w:noProof/>
                <w:lang w:val="eu-ES"/>
              </w:rPr>
              <w:t>3.9</w:t>
            </w:r>
            <w:r w:rsidR="00F91EDC">
              <w:rPr>
                <w:noProof/>
                <w:sz w:val="22"/>
                <w:lang w:eastAsia="es-ES"/>
              </w:rPr>
              <w:tab/>
            </w:r>
            <w:r w:rsidR="00F91EDC" w:rsidRPr="00522B37">
              <w:rPr>
                <w:rStyle w:val="Hipervnculo"/>
                <w:noProof/>
                <w:lang w:val="eu-ES"/>
              </w:rPr>
              <w:t>ProWF</w:t>
            </w:r>
            <w:r w:rsidR="00F91EDC">
              <w:rPr>
                <w:noProof/>
                <w:webHidden/>
              </w:rPr>
              <w:tab/>
            </w:r>
            <w:r w:rsidR="00F91EDC">
              <w:rPr>
                <w:noProof/>
                <w:webHidden/>
              </w:rPr>
              <w:fldChar w:fldCharType="begin"/>
            </w:r>
            <w:r w:rsidR="00F91EDC">
              <w:rPr>
                <w:noProof/>
                <w:webHidden/>
              </w:rPr>
              <w:instrText xml:space="preserve"> PAGEREF _Toc74928192 \h </w:instrText>
            </w:r>
            <w:r w:rsidR="00F91EDC">
              <w:rPr>
                <w:noProof/>
                <w:webHidden/>
              </w:rPr>
            </w:r>
            <w:r w:rsidR="00F91EDC">
              <w:rPr>
                <w:noProof/>
                <w:webHidden/>
              </w:rPr>
              <w:fldChar w:fldCharType="separate"/>
            </w:r>
            <w:r w:rsidR="006F125A">
              <w:rPr>
                <w:noProof/>
                <w:webHidden/>
              </w:rPr>
              <w:t>25</w:t>
            </w:r>
            <w:r w:rsidR="00F91EDC">
              <w:rPr>
                <w:noProof/>
                <w:webHidden/>
              </w:rPr>
              <w:fldChar w:fldCharType="end"/>
            </w:r>
          </w:hyperlink>
        </w:p>
        <w:p w14:paraId="31E4E8BE" w14:textId="067345F7" w:rsidR="00F91EDC" w:rsidRDefault="00D800B8">
          <w:pPr>
            <w:pStyle w:val="TDC1"/>
            <w:tabs>
              <w:tab w:val="left" w:pos="440"/>
              <w:tab w:val="right" w:leader="dot" w:pos="8494"/>
            </w:tabs>
            <w:rPr>
              <w:noProof/>
              <w:sz w:val="22"/>
              <w:lang w:eastAsia="es-ES"/>
            </w:rPr>
          </w:pPr>
          <w:hyperlink w:anchor="_Toc74928193" w:history="1">
            <w:r w:rsidR="00F91EDC" w:rsidRPr="00522B37">
              <w:rPr>
                <w:rStyle w:val="Hipervnculo"/>
                <w:noProof/>
                <w:lang w:val="eu-ES"/>
              </w:rPr>
              <w:t>4</w:t>
            </w:r>
            <w:r w:rsidR="00F91EDC">
              <w:rPr>
                <w:noProof/>
                <w:sz w:val="22"/>
                <w:lang w:eastAsia="es-ES"/>
              </w:rPr>
              <w:tab/>
            </w:r>
            <w:r w:rsidR="00F91EDC" w:rsidRPr="00522B37">
              <w:rPr>
                <w:rStyle w:val="Hipervnculo"/>
                <w:noProof/>
                <w:lang w:val="eu-ES"/>
              </w:rPr>
              <w:t>Egungo Egoera</w:t>
            </w:r>
            <w:r w:rsidR="00F91EDC">
              <w:rPr>
                <w:noProof/>
                <w:webHidden/>
              </w:rPr>
              <w:tab/>
            </w:r>
            <w:r w:rsidR="00F91EDC">
              <w:rPr>
                <w:noProof/>
                <w:webHidden/>
              </w:rPr>
              <w:fldChar w:fldCharType="begin"/>
            </w:r>
            <w:r w:rsidR="00F91EDC">
              <w:rPr>
                <w:noProof/>
                <w:webHidden/>
              </w:rPr>
              <w:instrText xml:space="preserve"> PAGEREF _Toc74928193 \h </w:instrText>
            </w:r>
            <w:r w:rsidR="00F91EDC">
              <w:rPr>
                <w:noProof/>
                <w:webHidden/>
              </w:rPr>
            </w:r>
            <w:r w:rsidR="00F91EDC">
              <w:rPr>
                <w:noProof/>
                <w:webHidden/>
              </w:rPr>
              <w:fldChar w:fldCharType="separate"/>
            </w:r>
            <w:r w:rsidR="006F125A">
              <w:rPr>
                <w:noProof/>
                <w:webHidden/>
              </w:rPr>
              <w:t>27</w:t>
            </w:r>
            <w:r w:rsidR="00F91EDC">
              <w:rPr>
                <w:noProof/>
                <w:webHidden/>
              </w:rPr>
              <w:fldChar w:fldCharType="end"/>
            </w:r>
          </w:hyperlink>
        </w:p>
        <w:p w14:paraId="35C19DB6" w14:textId="059A8A15" w:rsidR="00F91EDC" w:rsidRDefault="00D800B8">
          <w:pPr>
            <w:pStyle w:val="TDC2"/>
            <w:tabs>
              <w:tab w:val="left" w:pos="880"/>
              <w:tab w:val="right" w:leader="dot" w:pos="8494"/>
            </w:tabs>
            <w:rPr>
              <w:noProof/>
              <w:sz w:val="22"/>
              <w:lang w:eastAsia="es-ES"/>
            </w:rPr>
          </w:pPr>
          <w:hyperlink w:anchor="_Toc74928194" w:history="1">
            <w:r w:rsidR="00F91EDC" w:rsidRPr="00522B37">
              <w:rPr>
                <w:rStyle w:val="Hipervnculo"/>
                <w:noProof/>
                <w:lang w:val="eu-ES"/>
              </w:rPr>
              <w:t>4.1</w:t>
            </w:r>
            <w:r w:rsidR="00F91EDC">
              <w:rPr>
                <w:noProof/>
                <w:sz w:val="22"/>
                <w:lang w:eastAsia="es-ES"/>
              </w:rPr>
              <w:tab/>
            </w:r>
            <w:r w:rsidR="00F91EDC" w:rsidRPr="00522B37">
              <w:rPr>
                <w:rStyle w:val="Hipervnculo"/>
                <w:noProof/>
                <w:lang w:val="eu-ES"/>
              </w:rPr>
              <w:t>Deskribapena</w:t>
            </w:r>
            <w:r w:rsidR="00F91EDC">
              <w:rPr>
                <w:noProof/>
                <w:webHidden/>
              </w:rPr>
              <w:tab/>
            </w:r>
            <w:r w:rsidR="00F91EDC">
              <w:rPr>
                <w:noProof/>
                <w:webHidden/>
              </w:rPr>
              <w:fldChar w:fldCharType="begin"/>
            </w:r>
            <w:r w:rsidR="00F91EDC">
              <w:rPr>
                <w:noProof/>
                <w:webHidden/>
              </w:rPr>
              <w:instrText xml:space="preserve"> PAGEREF _Toc74928194 \h </w:instrText>
            </w:r>
            <w:r w:rsidR="00F91EDC">
              <w:rPr>
                <w:noProof/>
                <w:webHidden/>
              </w:rPr>
            </w:r>
            <w:r w:rsidR="00F91EDC">
              <w:rPr>
                <w:noProof/>
                <w:webHidden/>
              </w:rPr>
              <w:fldChar w:fldCharType="separate"/>
            </w:r>
            <w:r w:rsidR="006F125A">
              <w:rPr>
                <w:noProof/>
                <w:webHidden/>
              </w:rPr>
              <w:t>27</w:t>
            </w:r>
            <w:r w:rsidR="00F91EDC">
              <w:rPr>
                <w:noProof/>
                <w:webHidden/>
              </w:rPr>
              <w:fldChar w:fldCharType="end"/>
            </w:r>
          </w:hyperlink>
        </w:p>
        <w:p w14:paraId="5FCC1D0A" w14:textId="3C8C2023" w:rsidR="00F91EDC" w:rsidRDefault="00D800B8">
          <w:pPr>
            <w:pStyle w:val="TDC2"/>
            <w:tabs>
              <w:tab w:val="left" w:pos="880"/>
              <w:tab w:val="right" w:leader="dot" w:pos="8494"/>
            </w:tabs>
            <w:rPr>
              <w:noProof/>
              <w:sz w:val="22"/>
              <w:lang w:eastAsia="es-ES"/>
            </w:rPr>
          </w:pPr>
          <w:hyperlink w:anchor="_Toc74928195" w:history="1">
            <w:r w:rsidR="00F91EDC" w:rsidRPr="00522B37">
              <w:rPr>
                <w:rStyle w:val="Hipervnculo"/>
                <w:noProof/>
                <w:lang w:val="eu-ES"/>
              </w:rPr>
              <w:t>4.2</w:t>
            </w:r>
            <w:r w:rsidR="00F91EDC">
              <w:rPr>
                <w:noProof/>
                <w:sz w:val="22"/>
                <w:lang w:eastAsia="es-ES"/>
              </w:rPr>
              <w:tab/>
            </w:r>
            <w:r w:rsidR="00F91EDC" w:rsidRPr="00522B37">
              <w:rPr>
                <w:rStyle w:val="Hipervnculo"/>
                <w:noProof/>
                <w:lang w:val="eu-ES"/>
              </w:rPr>
              <w:t>Abantailak eta Desabantailak</w:t>
            </w:r>
            <w:r w:rsidR="00F91EDC">
              <w:rPr>
                <w:noProof/>
                <w:webHidden/>
              </w:rPr>
              <w:tab/>
            </w:r>
            <w:r w:rsidR="00F91EDC">
              <w:rPr>
                <w:noProof/>
                <w:webHidden/>
              </w:rPr>
              <w:fldChar w:fldCharType="begin"/>
            </w:r>
            <w:r w:rsidR="00F91EDC">
              <w:rPr>
                <w:noProof/>
                <w:webHidden/>
              </w:rPr>
              <w:instrText xml:space="preserve"> PAGEREF _Toc74928195 \h </w:instrText>
            </w:r>
            <w:r w:rsidR="00F91EDC">
              <w:rPr>
                <w:noProof/>
                <w:webHidden/>
              </w:rPr>
            </w:r>
            <w:r w:rsidR="00F91EDC">
              <w:rPr>
                <w:noProof/>
                <w:webHidden/>
              </w:rPr>
              <w:fldChar w:fldCharType="separate"/>
            </w:r>
            <w:r w:rsidR="006F125A">
              <w:rPr>
                <w:noProof/>
                <w:webHidden/>
              </w:rPr>
              <w:t>27</w:t>
            </w:r>
            <w:r w:rsidR="00F91EDC">
              <w:rPr>
                <w:noProof/>
                <w:webHidden/>
              </w:rPr>
              <w:fldChar w:fldCharType="end"/>
            </w:r>
          </w:hyperlink>
        </w:p>
        <w:p w14:paraId="3483053D" w14:textId="7FBB9C4E" w:rsidR="00F91EDC" w:rsidRDefault="00D800B8">
          <w:pPr>
            <w:pStyle w:val="TDC3"/>
            <w:tabs>
              <w:tab w:val="left" w:pos="1100"/>
              <w:tab w:val="right" w:leader="dot" w:pos="8494"/>
            </w:tabs>
            <w:rPr>
              <w:noProof/>
              <w:sz w:val="22"/>
              <w:lang w:eastAsia="es-ES"/>
            </w:rPr>
          </w:pPr>
          <w:hyperlink w:anchor="_Toc74928196" w:history="1">
            <w:r w:rsidR="00F91EDC" w:rsidRPr="00522B37">
              <w:rPr>
                <w:rStyle w:val="Hipervnculo"/>
                <w:noProof/>
                <w:lang w:val="eu-ES"/>
              </w:rPr>
              <w:t>4.2.1</w:t>
            </w:r>
            <w:r w:rsidR="00F91EDC">
              <w:rPr>
                <w:noProof/>
                <w:sz w:val="22"/>
                <w:lang w:eastAsia="es-ES"/>
              </w:rPr>
              <w:tab/>
            </w:r>
            <w:r w:rsidR="00F91EDC" w:rsidRPr="00522B37">
              <w:rPr>
                <w:rStyle w:val="Hipervnculo"/>
                <w:noProof/>
                <w:lang w:val="eu-ES"/>
              </w:rPr>
              <w:t>Abantailak</w:t>
            </w:r>
            <w:r w:rsidR="00F91EDC">
              <w:rPr>
                <w:noProof/>
                <w:webHidden/>
              </w:rPr>
              <w:tab/>
            </w:r>
            <w:r w:rsidR="00F91EDC">
              <w:rPr>
                <w:noProof/>
                <w:webHidden/>
              </w:rPr>
              <w:fldChar w:fldCharType="begin"/>
            </w:r>
            <w:r w:rsidR="00F91EDC">
              <w:rPr>
                <w:noProof/>
                <w:webHidden/>
              </w:rPr>
              <w:instrText xml:space="preserve"> PAGEREF _Toc74928196 \h </w:instrText>
            </w:r>
            <w:r w:rsidR="00F91EDC">
              <w:rPr>
                <w:noProof/>
                <w:webHidden/>
              </w:rPr>
            </w:r>
            <w:r w:rsidR="00F91EDC">
              <w:rPr>
                <w:noProof/>
                <w:webHidden/>
              </w:rPr>
              <w:fldChar w:fldCharType="separate"/>
            </w:r>
            <w:r w:rsidR="006F125A">
              <w:rPr>
                <w:noProof/>
                <w:webHidden/>
              </w:rPr>
              <w:t>27</w:t>
            </w:r>
            <w:r w:rsidR="00F91EDC">
              <w:rPr>
                <w:noProof/>
                <w:webHidden/>
              </w:rPr>
              <w:fldChar w:fldCharType="end"/>
            </w:r>
          </w:hyperlink>
        </w:p>
        <w:p w14:paraId="216CD1A0" w14:textId="4B51874C" w:rsidR="00F91EDC" w:rsidRDefault="00D800B8">
          <w:pPr>
            <w:pStyle w:val="TDC3"/>
            <w:tabs>
              <w:tab w:val="left" w:pos="1100"/>
              <w:tab w:val="right" w:leader="dot" w:pos="8494"/>
            </w:tabs>
            <w:rPr>
              <w:noProof/>
              <w:sz w:val="22"/>
              <w:lang w:eastAsia="es-ES"/>
            </w:rPr>
          </w:pPr>
          <w:hyperlink w:anchor="_Toc74928197" w:history="1">
            <w:r w:rsidR="00F91EDC" w:rsidRPr="00522B37">
              <w:rPr>
                <w:rStyle w:val="Hipervnculo"/>
                <w:noProof/>
                <w:lang w:val="eu-ES"/>
              </w:rPr>
              <w:t>4.2.2</w:t>
            </w:r>
            <w:r w:rsidR="00F91EDC">
              <w:rPr>
                <w:noProof/>
                <w:sz w:val="22"/>
                <w:lang w:eastAsia="es-ES"/>
              </w:rPr>
              <w:tab/>
            </w:r>
            <w:r w:rsidR="00F91EDC" w:rsidRPr="00522B37">
              <w:rPr>
                <w:rStyle w:val="Hipervnculo"/>
                <w:noProof/>
                <w:lang w:val="eu-ES"/>
              </w:rPr>
              <w:t>Desabantailak</w:t>
            </w:r>
            <w:r w:rsidR="00F91EDC">
              <w:rPr>
                <w:noProof/>
                <w:webHidden/>
              </w:rPr>
              <w:tab/>
            </w:r>
            <w:r w:rsidR="00F91EDC">
              <w:rPr>
                <w:noProof/>
                <w:webHidden/>
              </w:rPr>
              <w:fldChar w:fldCharType="begin"/>
            </w:r>
            <w:r w:rsidR="00F91EDC">
              <w:rPr>
                <w:noProof/>
                <w:webHidden/>
              </w:rPr>
              <w:instrText xml:space="preserve"> PAGEREF _Toc74928197 \h </w:instrText>
            </w:r>
            <w:r w:rsidR="00F91EDC">
              <w:rPr>
                <w:noProof/>
                <w:webHidden/>
              </w:rPr>
            </w:r>
            <w:r w:rsidR="00F91EDC">
              <w:rPr>
                <w:noProof/>
                <w:webHidden/>
              </w:rPr>
              <w:fldChar w:fldCharType="separate"/>
            </w:r>
            <w:r w:rsidR="006F125A">
              <w:rPr>
                <w:noProof/>
                <w:webHidden/>
              </w:rPr>
              <w:t>27</w:t>
            </w:r>
            <w:r w:rsidR="00F91EDC">
              <w:rPr>
                <w:noProof/>
                <w:webHidden/>
              </w:rPr>
              <w:fldChar w:fldCharType="end"/>
            </w:r>
          </w:hyperlink>
        </w:p>
        <w:p w14:paraId="66B2A025" w14:textId="1854D934" w:rsidR="00F91EDC" w:rsidRDefault="00D800B8">
          <w:pPr>
            <w:pStyle w:val="TDC2"/>
            <w:tabs>
              <w:tab w:val="left" w:pos="880"/>
              <w:tab w:val="right" w:leader="dot" w:pos="8494"/>
            </w:tabs>
            <w:rPr>
              <w:noProof/>
              <w:sz w:val="22"/>
              <w:lang w:eastAsia="es-ES"/>
            </w:rPr>
          </w:pPr>
          <w:hyperlink w:anchor="_Toc74928198" w:history="1">
            <w:r w:rsidR="00F91EDC" w:rsidRPr="00522B37">
              <w:rPr>
                <w:rStyle w:val="Hipervnculo"/>
                <w:noProof/>
                <w:lang w:val="eu-ES"/>
              </w:rPr>
              <w:t>4.3</w:t>
            </w:r>
            <w:r w:rsidR="00F91EDC">
              <w:rPr>
                <w:noProof/>
                <w:sz w:val="22"/>
                <w:lang w:eastAsia="es-ES"/>
              </w:rPr>
              <w:tab/>
            </w:r>
            <w:r w:rsidR="00F91EDC" w:rsidRPr="00522B37">
              <w:rPr>
                <w:rStyle w:val="Hipervnculo"/>
                <w:noProof/>
                <w:lang w:val="eu-ES"/>
              </w:rPr>
              <w:t>Proposatutako Hobekuntzak</w:t>
            </w:r>
            <w:r w:rsidR="00F91EDC">
              <w:rPr>
                <w:noProof/>
                <w:webHidden/>
              </w:rPr>
              <w:tab/>
            </w:r>
            <w:r w:rsidR="00F91EDC">
              <w:rPr>
                <w:noProof/>
                <w:webHidden/>
              </w:rPr>
              <w:fldChar w:fldCharType="begin"/>
            </w:r>
            <w:r w:rsidR="00F91EDC">
              <w:rPr>
                <w:noProof/>
                <w:webHidden/>
              </w:rPr>
              <w:instrText xml:space="preserve"> PAGEREF _Toc74928198 \h </w:instrText>
            </w:r>
            <w:r w:rsidR="00F91EDC">
              <w:rPr>
                <w:noProof/>
                <w:webHidden/>
              </w:rPr>
            </w:r>
            <w:r w:rsidR="00F91EDC">
              <w:rPr>
                <w:noProof/>
                <w:webHidden/>
              </w:rPr>
              <w:fldChar w:fldCharType="separate"/>
            </w:r>
            <w:r w:rsidR="006F125A">
              <w:rPr>
                <w:noProof/>
                <w:webHidden/>
              </w:rPr>
              <w:t>28</w:t>
            </w:r>
            <w:r w:rsidR="00F91EDC">
              <w:rPr>
                <w:noProof/>
                <w:webHidden/>
              </w:rPr>
              <w:fldChar w:fldCharType="end"/>
            </w:r>
          </w:hyperlink>
        </w:p>
        <w:p w14:paraId="6DB68E0B" w14:textId="22AC67F8" w:rsidR="00F91EDC" w:rsidRDefault="00D800B8">
          <w:pPr>
            <w:pStyle w:val="TDC2"/>
            <w:tabs>
              <w:tab w:val="left" w:pos="880"/>
              <w:tab w:val="right" w:leader="dot" w:pos="8494"/>
            </w:tabs>
            <w:rPr>
              <w:noProof/>
              <w:sz w:val="22"/>
              <w:lang w:eastAsia="es-ES"/>
            </w:rPr>
          </w:pPr>
          <w:hyperlink w:anchor="_Toc74928199" w:history="1">
            <w:r w:rsidR="00F91EDC" w:rsidRPr="00522B37">
              <w:rPr>
                <w:rStyle w:val="Hipervnculo"/>
                <w:noProof/>
                <w:lang w:val="eu-ES"/>
              </w:rPr>
              <w:t>4.4</w:t>
            </w:r>
            <w:r w:rsidR="00F91EDC">
              <w:rPr>
                <w:noProof/>
                <w:sz w:val="22"/>
                <w:lang w:eastAsia="es-ES"/>
              </w:rPr>
              <w:tab/>
            </w:r>
            <w:r w:rsidR="00F91EDC" w:rsidRPr="00522B37">
              <w:rPr>
                <w:rStyle w:val="Hipervnculo"/>
                <w:noProof/>
                <w:lang w:val="eu-ES"/>
              </w:rPr>
              <w:t>Prestakuntza</w:t>
            </w:r>
            <w:r w:rsidR="00F91EDC">
              <w:rPr>
                <w:noProof/>
                <w:webHidden/>
              </w:rPr>
              <w:tab/>
            </w:r>
            <w:r w:rsidR="00F91EDC">
              <w:rPr>
                <w:noProof/>
                <w:webHidden/>
              </w:rPr>
              <w:fldChar w:fldCharType="begin"/>
            </w:r>
            <w:r w:rsidR="00F91EDC">
              <w:rPr>
                <w:noProof/>
                <w:webHidden/>
              </w:rPr>
              <w:instrText xml:space="preserve"> PAGEREF _Toc74928199 \h </w:instrText>
            </w:r>
            <w:r w:rsidR="00F91EDC">
              <w:rPr>
                <w:noProof/>
                <w:webHidden/>
              </w:rPr>
            </w:r>
            <w:r w:rsidR="00F91EDC">
              <w:rPr>
                <w:noProof/>
                <w:webHidden/>
              </w:rPr>
              <w:fldChar w:fldCharType="separate"/>
            </w:r>
            <w:r w:rsidR="006F125A">
              <w:rPr>
                <w:noProof/>
                <w:webHidden/>
              </w:rPr>
              <w:t>29</w:t>
            </w:r>
            <w:r w:rsidR="00F91EDC">
              <w:rPr>
                <w:noProof/>
                <w:webHidden/>
              </w:rPr>
              <w:fldChar w:fldCharType="end"/>
            </w:r>
          </w:hyperlink>
        </w:p>
        <w:p w14:paraId="0F743DB3" w14:textId="3F27E72F" w:rsidR="00F91EDC" w:rsidRDefault="00D800B8">
          <w:pPr>
            <w:pStyle w:val="TDC1"/>
            <w:tabs>
              <w:tab w:val="left" w:pos="440"/>
              <w:tab w:val="right" w:leader="dot" w:pos="8494"/>
            </w:tabs>
            <w:rPr>
              <w:noProof/>
              <w:sz w:val="22"/>
              <w:lang w:eastAsia="es-ES"/>
            </w:rPr>
          </w:pPr>
          <w:hyperlink w:anchor="_Toc74928200" w:history="1">
            <w:r w:rsidR="00F91EDC" w:rsidRPr="00522B37">
              <w:rPr>
                <w:rStyle w:val="Hipervnculo"/>
                <w:noProof/>
                <w:lang w:val="eu-ES"/>
              </w:rPr>
              <w:t>5</w:t>
            </w:r>
            <w:r w:rsidR="00F91EDC">
              <w:rPr>
                <w:noProof/>
                <w:sz w:val="22"/>
                <w:lang w:eastAsia="es-ES"/>
              </w:rPr>
              <w:tab/>
            </w:r>
            <w:r w:rsidR="00F91EDC" w:rsidRPr="00522B37">
              <w:rPr>
                <w:rStyle w:val="Hipervnculo"/>
                <w:noProof/>
                <w:lang w:val="eu-ES"/>
              </w:rPr>
              <w:t>Arauak eta Erreferentziak</w:t>
            </w:r>
            <w:r w:rsidR="00F91EDC">
              <w:rPr>
                <w:noProof/>
                <w:webHidden/>
              </w:rPr>
              <w:tab/>
            </w:r>
            <w:r w:rsidR="00F91EDC">
              <w:rPr>
                <w:noProof/>
                <w:webHidden/>
              </w:rPr>
              <w:fldChar w:fldCharType="begin"/>
            </w:r>
            <w:r w:rsidR="00F91EDC">
              <w:rPr>
                <w:noProof/>
                <w:webHidden/>
              </w:rPr>
              <w:instrText xml:space="preserve"> PAGEREF _Toc74928200 \h </w:instrText>
            </w:r>
            <w:r w:rsidR="00F91EDC">
              <w:rPr>
                <w:noProof/>
                <w:webHidden/>
              </w:rPr>
            </w:r>
            <w:r w:rsidR="00F91EDC">
              <w:rPr>
                <w:noProof/>
                <w:webHidden/>
              </w:rPr>
              <w:fldChar w:fldCharType="separate"/>
            </w:r>
            <w:r w:rsidR="006F125A">
              <w:rPr>
                <w:noProof/>
                <w:webHidden/>
              </w:rPr>
              <w:t>31</w:t>
            </w:r>
            <w:r w:rsidR="00F91EDC">
              <w:rPr>
                <w:noProof/>
                <w:webHidden/>
              </w:rPr>
              <w:fldChar w:fldCharType="end"/>
            </w:r>
          </w:hyperlink>
        </w:p>
        <w:p w14:paraId="796FBFAF" w14:textId="48CB0512" w:rsidR="00F91EDC" w:rsidRDefault="00D800B8">
          <w:pPr>
            <w:pStyle w:val="TDC2"/>
            <w:tabs>
              <w:tab w:val="left" w:pos="880"/>
              <w:tab w:val="right" w:leader="dot" w:pos="8494"/>
            </w:tabs>
            <w:rPr>
              <w:noProof/>
              <w:sz w:val="22"/>
              <w:lang w:eastAsia="es-ES"/>
            </w:rPr>
          </w:pPr>
          <w:hyperlink w:anchor="_Toc74928201" w:history="1">
            <w:r w:rsidR="00F91EDC" w:rsidRPr="00522B37">
              <w:rPr>
                <w:rStyle w:val="Hipervnculo"/>
                <w:noProof/>
                <w:lang w:val="eu-ES"/>
              </w:rPr>
              <w:t>5.1</w:t>
            </w:r>
            <w:r w:rsidR="00F91EDC">
              <w:rPr>
                <w:noProof/>
                <w:sz w:val="22"/>
                <w:lang w:eastAsia="es-ES"/>
              </w:rPr>
              <w:tab/>
            </w:r>
            <w:r w:rsidR="00F91EDC" w:rsidRPr="00522B37">
              <w:rPr>
                <w:rStyle w:val="Hipervnculo"/>
                <w:noProof/>
                <w:lang w:val="eu-ES"/>
              </w:rPr>
              <w:t>Aplikatutako Legedia eta Araudia</w:t>
            </w:r>
            <w:r w:rsidR="00F91EDC">
              <w:rPr>
                <w:noProof/>
                <w:webHidden/>
              </w:rPr>
              <w:tab/>
            </w:r>
            <w:r w:rsidR="00F91EDC">
              <w:rPr>
                <w:noProof/>
                <w:webHidden/>
              </w:rPr>
              <w:fldChar w:fldCharType="begin"/>
            </w:r>
            <w:r w:rsidR="00F91EDC">
              <w:rPr>
                <w:noProof/>
                <w:webHidden/>
              </w:rPr>
              <w:instrText xml:space="preserve"> PAGEREF _Toc74928201 \h </w:instrText>
            </w:r>
            <w:r w:rsidR="00F91EDC">
              <w:rPr>
                <w:noProof/>
                <w:webHidden/>
              </w:rPr>
            </w:r>
            <w:r w:rsidR="00F91EDC">
              <w:rPr>
                <w:noProof/>
                <w:webHidden/>
              </w:rPr>
              <w:fldChar w:fldCharType="separate"/>
            </w:r>
            <w:r w:rsidR="006F125A">
              <w:rPr>
                <w:noProof/>
                <w:webHidden/>
              </w:rPr>
              <w:t>31</w:t>
            </w:r>
            <w:r w:rsidR="00F91EDC">
              <w:rPr>
                <w:noProof/>
                <w:webHidden/>
              </w:rPr>
              <w:fldChar w:fldCharType="end"/>
            </w:r>
          </w:hyperlink>
        </w:p>
        <w:p w14:paraId="4F199D9A" w14:textId="0253B2EA" w:rsidR="00F91EDC" w:rsidRDefault="00D800B8">
          <w:pPr>
            <w:pStyle w:val="TDC2"/>
            <w:tabs>
              <w:tab w:val="left" w:pos="880"/>
              <w:tab w:val="right" w:leader="dot" w:pos="8494"/>
            </w:tabs>
            <w:rPr>
              <w:noProof/>
              <w:sz w:val="22"/>
              <w:lang w:eastAsia="es-ES"/>
            </w:rPr>
          </w:pPr>
          <w:hyperlink w:anchor="_Toc74928202" w:history="1">
            <w:r w:rsidR="00F91EDC" w:rsidRPr="00522B37">
              <w:rPr>
                <w:rStyle w:val="Hipervnculo"/>
                <w:noProof/>
                <w:lang w:val="eu-ES"/>
              </w:rPr>
              <w:t>5.2</w:t>
            </w:r>
            <w:r w:rsidR="00F91EDC">
              <w:rPr>
                <w:noProof/>
                <w:sz w:val="22"/>
                <w:lang w:eastAsia="es-ES"/>
              </w:rPr>
              <w:tab/>
            </w:r>
            <w:r w:rsidR="00F91EDC" w:rsidRPr="00522B37">
              <w:rPr>
                <w:rStyle w:val="Hipervnculo"/>
                <w:noProof/>
                <w:lang w:val="eu-ES"/>
              </w:rPr>
              <w:t>Bibliografia</w:t>
            </w:r>
            <w:r w:rsidR="00F91EDC">
              <w:rPr>
                <w:noProof/>
                <w:webHidden/>
              </w:rPr>
              <w:tab/>
            </w:r>
            <w:r w:rsidR="00F91EDC">
              <w:rPr>
                <w:noProof/>
                <w:webHidden/>
              </w:rPr>
              <w:fldChar w:fldCharType="begin"/>
            </w:r>
            <w:r w:rsidR="00F91EDC">
              <w:rPr>
                <w:noProof/>
                <w:webHidden/>
              </w:rPr>
              <w:instrText xml:space="preserve"> PAGEREF _Toc74928202 \h </w:instrText>
            </w:r>
            <w:r w:rsidR="00F91EDC">
              <w:rPr>
                <w:noProof/>
                <w:webHidden/>
              </w:rPr>
            </w:r>
            <w:r w:rsidR="00F91EDC">
              <w:rPr>
                <w:noProof/>
                <w:webHidden/>
              </w:rPr>
              <w:fldChar w:fldCharType="separate"/>
            </w:r>
            <w:r w:rsidR="006F125A">
              <w:rPr>
                <w:noProof/>
                <w:webHidden/>
              </w:rPr>
              <w:t>31</w:t>
            </w:r>
            <w:r w:rsidR="00F91EDC">
              <w:rPr>
                <w:noProof/>
                <w:webHidden/>
              </w:rPr>
              <w:fldChar w:fldCharType="end"/>
            </w:r>
          </w:hyperlink>
        </w:p>
        <w:p w14:paraId="24BFEEB2" w14:textId="01477EFB" w:rsidR="00F91EDC" w:rsidRDefault="00D800B8">
          <w:pPr>
            <w:pStyle w:val="TDC2"/>
            <w:tabs>
              <w:tab w:val="left" w:pos="880"/>
              <w:tab w:val="right" w:leader="dot" w:pos="8494"/>
            </w:tabs>
            <w:rPr>
              <w:noProof/>
              <w:sz w:val="22"/>
              <w:lang w:eastAsia="es-ES"/>
            </w:rPr>
          </w:pPr>
          <w:hyperlink w:anchor="_Toc74928203" w:history="1">
            <w:r w:rsidR="00F91EDC" w:rsidRPr="00522B37">
              <w:rPr>
                <w:rStyle w:val="Hipervnculo"/>
                <w:noProof/>
                <w:lang w:val="eu-ES"/>
              </w:rPr>
              <w:t>5.3</w:t>
            </w:r>
            <w:r w:rsidR="00F91EDC">
              <w:rPr>
                <w:noProof/>
                <w:sz w:val="22"/>
                <w:lang w:eastAsia="es-ES"/>
              </w:rPr>
              <w:tab/>
            </w:r>
            <w:r w:rsidR="00F91EDC" w:rsidRPr="00522B37">
              <w:rPr>
                <w:rStyle w:val="Hipervnculo"/>
                <w:noProof/>
                <w:lang w:val="eu-ES"/>
              </w:rPr>
              <w:t>Metodoak</w:t>
            </w:r>
            <w:r w:rsidR="00F91EDC">
              <w:rPr>
                <w:noProof/>
                <w:webHidden/>
              </w:rPr>
              <w:tab/>
            </w:r>
            <w:r w:rsidR="00F91EDC">
              <w:rPr>
                <w:noProof/>
                <w:webHidden/>
              </w:rPr>
              <w:fldChar w:fldCharType="begin"/>
            </w:r>
            <w:r w:rsidR="00F91EDC">
              <w:rPr>
                <w:noProof/>
                <w:webHidden/>
              </w:rPr>
              <w:instrText xml:space="preserve"> PAGEREF _Toc74928203 \h </w:instrText>
            </w:r>
            <w:r w:rsidR="00F91EDC">
              <w:rPr>
                <w:noProof/>
                <w:webHidden/>
              </w:rPr>
            </w:r>
            <w:r w:rsidR="00F91EDC">
              <w:rPr>
                <w:noProof/>
                <w:webHidden/>
              </w:rPr>
              <w:fldChar w:fldCharType="separate"/>
            </w:r>
            <w:r w:rsidR="006F125A">
              <w:rPr>
                <w:noProof/>
                <w:webHidden/>
              </w:rPr>
              <w:t>32</w:t>
            </w:r>
            <w:r w:rsidR="00F91EDC">
              <w:rPr>
                <w:noProof/>
                <w:webHidden/>
              </w:rPr>
              <w:fldChar w:fldCharType="end"/>
            </w:r>
          </w:hyperlink>
        </w:p>
        <w:p w14:paraId="7234DCA8" w14:textId="3EC5CAF5" w:rsidR="00F91EDC" w:rsidRDefault="00D800B8">
          <w:pPr>
            <w:pStyle w:val="TDC3"/>
            <w:tabs>
              <w:tab w:val="left" w:pos="1100"/>
              <w:tab w:val="right" w:leader="dot" w:pos="8494"/>
            </w:tabs>
            <w:rPr>
              <w:noProof/>
              <w:sz w:val="22"/>
              <w:lang w:eastAsia="es-ES"/>
            </w:rPr>
          </w:pPr>
          <w:hyperlink w:anchor="_Toc74928204" w:history="1">
            <w:r w:rsidR="00F91EDC" w:rsidRPr="00522B37">
              <w:rPr>
                <w:rStyle w:val="Hipervnculo"/>
                <w:noProof/>
                <w:lang w:val="eu-ES"/>
              </w:rPr>
              <w:t>5.3.1</w:t>
            </w:r>
            <w:r w:rsidR="00F91EDC">
              <w:rPr>
                <w:noProof/>
                <w:sz w:val="22"/>
                <w:lang w:eastAsia="es-ES"/>
              </w:rPr>
              <w:tab/>
            </w:r>
            <w:r w:rsidR="00F91EDC" w:rsidRPr="00522B37">
              <w:rPr>
                <w:rStyle w:val="Hipervnculo"/>
                <w:noProof/>
                <w:lang w:val="eu-ES"/>
              </w:rPr>
              <w:t>OpenUP</w:t>
            </w:r>
            <w:r w:rsidR="00F91EDC">
              <w:rPr>
                <w:noProof/>
                <w:webHidden/>
              </w:rPr>
              <w:tab/>
            </w:r>
            <w:r w:rsidR="00F91EDC">
              <w:rPr>
                <w:noProof/>
                <w:webHidden/>
              </w:rPr>
              <w:fldChar w:fldCharType="begin"/>
            </w:r>
            <w:r w:rsidR="00F91EDC">
              <w:rPr>
                <w:noProof/>
                <w:webHidden/>
              </w:rPr>
              <w:instrText xml:space="preserve"> PAGEREF _Toc74928204 \h </w:instrText>
            </w:r>
            <w:r w:rsidR="00F91EDC">
              <w:rPr>
                <w:noProof/>
                <w:webHidden/>
              </w:rPr>
            </w:r>
            <w:r w:rsidR="00F91EDC">
              <w:rPr>
                <w:noProof/>
                <w:webHidden/>
              </w:rPr>
              <w:fldChar w:fldCharType="separate"/>
            </w:r>
            <w:r w:rsidR="006F125A">
              <w:rPr>
                <w:noProof/>
                <w:webHidden/>
              </w:rPr>
              <w:t>32</w:t>
            </w:r>
            <w:r w:rsidR="00F91EDC">
              <w:rPr>
                <w:noProof/>
                <w:webHidden/>
              </w:rPr>
              <w:fldChar w:fldCharType="end"/>
            </w:r>
          </w:hyperlink>
        </w:p>
        <w:p w14:paraId="7102097F" w14:textId="5C11D4A4" w:rsidR="00F91EDC" w:rsidRDefault="00D800B8">
          <w:pPr>
            <w:pStyle w:val="TDC3"/>
            <w:tabs>
              <w:tab w:val="left" w:pos="1100"/>
              <w:tab w:val="right" w:leader="dot" w:pos="8494"/>
            </w:tabs>
            <w:rPr>
              <w:noProof/>
              <w:sz w:val="22"/>
              <w:lang w:eastAsia="es-ES"/>
            </w:rPr>
          </w:pPr>
          <w:hyperlink w:anchor="_Toc74928205" w:history="1">
            <w:r w:rsidR="00F91EDC" w:rsidRPr="00522B37">
              <w:rPr>
                <w:rStyle w:val="Hipervnculo"/>
                <w:rFonts w:eastAsia="Calibri Light"/>
                <w:noProof/>
                <w:lang w:val="eu-ES"/>
              </w:rPr>
              <w:t>5.3.2</w:t>
            </w:r>
            <w:r w:rsidR="00F91EDC">
              <w:rPr>
                <w:noProof/>
                <w:sz w:val="22"/>
                <w:lang w:eastAsia="es-ES"/>
              </w:rPr>
              <w:tab/>
            </w:r>
            <w:r w:rsidR="00F91EDC" w:rsidRPr="00522B37">
              <w:rPr>
                <w:rStyle w:val="Hipervnculo"/>
                <w:rFonts w:eastAsia="Calibri Light"/>
                <w:noProof/>
                <w:lang w:val="eu-ES"/>
              </w:rPr>
              <w:t>ABRD</w:t>
            </w:r>
            <w:r w:rsidR="00F91EDC">
              <w:rPr>
                <w:noProof/>
                <w:webHidden/>
              </w:rPr>
              <w:tab/>
            </w:r>
            <w:r w:rsidR="00F91EDC">
              <w:rPr>
                <w:noProof/>
                <w:webHidden/>
              </w:rPr>
              <w:fldChar w:fldCharType="begin"/>
            </w:r>
            <w:r w:rsidR="00F91EDC">
              <w:rPr>
                <w:noProof/>
                <w:webHidden/>
              </w:rPr>
              <w:instrText xml:space="preserve"> PAGEREF _Toc74928205 \h </w:instrText>
            </w:r>
            <w:r w:rsidR="00F91EDC">
              <w:rPr>
                <w:noProof/>
                <w:webHidden/>
              </w:rPr>
            </w:r>
            <w:r w:rsidR="00F91EDC">
              <w:rPr>
                <w:noProof/>
                <w:webHidden/>
              </w:rPr>
              <w:fldChar w:fldCharType="separate"/>
            </w:r>
            <w:r w:rsidR="006F125A">
              <w:rPr>
                <w:noProof/>
                <w:webHidden/>
              </w:rPr>
              <w:t>32</w:t>
            </w:r>
            <w:r w:rsidR="00F91EDC">
              <w:rPr>
                <w:noProof/>
                <w:webHidden/>
              </w:rPr>
              <w:fldChar w:fldCharType="end"/>
            </w:r>
          </w:hyperlink>
        </w:p>
        <w:p w14:paraId="76333FB3" w14:textId="2926FC5A" w:rsidR="00F91EDC" w:rsidRDefault="00D800B8">
          <w:pPr>
            <w:pStyle w:val="TDC3"/>
            <w:tabs>
              <w:tab w:val="left" w:pos="1100"/>
              <w:tab w:val="right" w:leader="dot" w:pos="8494"/>
            </w:tabs>
            <w:rPr>
              <w:noProof/>
              <w:sz w:val="22"/>
              <w:lang w:eastAsia="es-ES"/>
            </w:rPr>
          </w:pPr>
          <w:hyperlink w:anchor="_Toc74928206" w:history="1">
            <w:r w:rsidR="00F91EDC" w:rsidRPr="00522B37">
              <w:rPr>
                <w:rStyle w:val="Hipervnculo"/>
                <w:noProof/>
                <w:lang w:val="eu-ES"/>
              </w:rPr>
              <w:t>5.3.3</w:t>
            </w:r>
            <w:r w:rsidR="00F91EDC">
              <w:rPr>
                <w:noProof/>
                <w:sz w:val="22"/>
                <w:lang w:eastAsia="es-ES"/>
              </w:rPr>
              <w:tab/>
            </w:r>
            <w:r w:rsidR="00F91EDC" w:rsidRPr="00522B37">
              <w:rPr>
                <w:rStyle w:val="Hipervnculo"/>
                <w:noProof/>
                <w:lang w:val="eu-ES"/>
              </w:rPr>
              <w:t>MDE</w:t>
            </w:r>
            <w:r w:rsidR="00F91EDC">
              <w:rPr>
                <w:noProof/>
                <w:webHidden/>
              </w:rPr>
              <w:tab/>
            </w:r>
            <w:r w:rsidR="00F91EDC">
              <w:rPr>
                <w:noProof/>
                <w:webHidden/>
              </w:rPr>
              <w:fldChar w:fldCharType="begin"/>
            </w:r>
            <w:r w:rsidR="00F91EDC">
              <w:rPr>
                <w:noProof/>
                <w:webHidden/>
              </w:rPr>
              <w:instrText xml:space="preserve"> PAGEREF _Toc74928206 \h </w:instrText>
            </w:r>
            <w:r w:rsidR="00F91EDC">
              <w:rPr>
                <w:noProof/>
                <w:webHidden/>
              </w:rPr>
            </w:r>
            <w:r w:rsidR="00F91EDC">
              <w:rPr>
                <w:noProof/>
                <w:webHidden/>
              </w:rPr>
              <w:fldChar w:fldCharType="separate"/>
            </w:r>
            <w:r w:rsidR="006F125A">
              <w:rPr>
                <w:noProof/>
                <w:webHidden/>
              </w:rPr>
              <w:t>33</w:t>
            </w:r>
            <w:r w:rsidR="00F91EDC">
              <w:rPr>
                <w:noProof/>
                <w:webHidden/>
              </w:rPr>
              <w:fldChar w:fldCharType="end"/>
            </w:r>
          </w:hyperlink>
        </w:p>
        <w:p w14:paraId="271FABE4" w14:textId="72FFAE69" w:rsidR="00F91EDC" w:rsidRDefault="00D800B8">
          <w:pPr>
            <w:pStyle w:val="TDC2"/>
            <w:tabs>
              <w:tab w:val="left" w:pos="880"/>
              <w:tab w:val="right" w:leader="dot" w:pos="8494"/>
            </w:tabs>
            <w:rPr>
              <w:noProof/>
              <w:sz w:val="22"/>
              <w:lang w:eastAsia="es-ES"/>
            </w:rPr>
          </w:pPr>
          <w:hyperlink w:anchor="_Toc74928207" w:history="1">
            <w:r w:rsidR="00F91EDC" w:rsidRPr="00522B37">
              <w:rPr>
                <w:rStyle w:val="Hipervnculo"/>
                <w:noProof/>
                <w:lang w:val="eu-ES"/>
              </w:rPr>
              <w:t>5.4</w:t>
            </w:r>
            <w:r w:rsidR="00F91EDC">
              <w:rPr>
                <w:noProof/>
                <w:sz w:val="22"/>
                <w:lang w:eastAsia="es-ES"/>
              </w:rPr>
              <w:tab/>
            </w:r>
            <w:r w:rsidR="00F91EDC" w:rsidRPr="00522B37">
              <w:rPr>
                <w:rStyle w:val="Hipervnculo"/>
                <w:noProof/>
                <w:lang w:val="eu-ES"/>
              </w:rPr>
              <w:t>Tresnak</w:t>
            </w:r>
            <w:r w:rsidR="00F91EDC">
              <w:rPr>
                <w:noProof/>
                <w:webHidden/>
              </w:rPr>
              <w:tab/>
            </w:r>
            <w:r w:rsidR="00F91EDC">
              <w:rPr>
                <w:noProof/>
                <w:webHidden/>
              </w:rPr>
              <w:fldChar w:fldCharType="begin"/>
            </w:r>
            <w:r w:rsidR="00F91EDC">
              <w:rPr>
                <w:noProof/>
                <w:webHidden/>
              </w:rPr>
              <w:instrText xml:space="preserve"> PAGEREF _Toc74928207 \h </w:instrText>
            </w:r>
            <w:r w:rsidR="00F91EDC">
              <w:rPr>
                <w:noProof/>
                <w:webHidden/>
              </w:rPr>
            </w:r>
            <w:r w:rsidR="00F91EDC">
              <w:rPr>
                <w:noProof/>
                <w:webHidden/>
              </w:rPr>
              <w:fldChar w:fldCharType="separate"/>
            </w:r>
            <w:r w:rsidR="006F125A">
              <w:rPr>
                <w:noProof/>
                <w:webHidden/>
              </w:rPr>
              <w:t>33</w:t>
            </w:r>
            <w:r w:rsidR="00F91EDC">
              <w:rPr>
                <w:noProof/>
                <w:webHidden/>
              </w:rPr>
              <w:fldChar w:fldCharType="end"/>
            </w:r>
          </w:hyperlink>
        </w:p>
        <w:p w14:paraId="05121908" w14:textId="187FD3E4" w:rsidR="00F91EDC" w:rsidRDefault="00D800B8">
          <w:pPr>
            <w:pStyle w:val="TDC3"/>
            <w:tabs>
              <w:tab w:val="left" w:pos="1100"/>
              <w:tab w:val="right" w:leader="dot" w:pos="8494"/>
            </w:tabs>
            <w:rPr>
              <w:noProof/>
              <w:sz w:val="22"/>
              <w:lang w:eastAsia="es-ES"/>
            </w:rPr>
          </w:pPr>
          <w:hyperlink w:anchor="_Toc74928208" w:history="1">
            <w:r w:rsidR="00F91EDC" w:rsidRPr="00522B37">
              <w:rPr>
                <w:rStyle w:val="Hipervnculo"/>
                <w:noProof/>
                <w:lang w:val="eu-ES"/>
              </w:rPr>
              <w:t>5.4.1</w:t>
            </w:r>
            <w:r w:rsidR="00F91EDC">
              <w:rPr>
                <w:noProof/>
                <w:sz w:val="22"/>
                <w:lang w:eastAsia="es-ES"/>
              </w:rPr>
              <w:tab/>
            </w:r>
            <w:r w:rsidR="00F91EDC" w:rsidRPr="00522B37">
              <w:rPr>
                <w:rStyle w:val="Hipervnculo"/>
                <w:noProof/>
                <w:lang w:val="eu-ES"/>
              </w:rPr>
              <w:t>Git</w:t>
            </w:r>
            <w:r w:rsidR="00F91EDC">
              <w:rPr>
                <w:noProof/>
                <w:webHidden/>
              </w:rPr>
              <w:tab/>
            </w:r>
            <w:r w:rsidR="00F91EDC">
              <w:rPr>
                <w:noProof/>
                <w:webHidden/>
              </w:rPr>
              <w:fldChar w:fldCharType="begin"/>
            </w:r>
            <w:r w:rsidR="00F91EDC">
              <w:rPr>
                <w:noProof/>
                <w:webHidden/>
              </w:rPr>
              <w:instrText xml:space="preserve"> PAGEREF _Toc74928208 \h </w:instrText>
            </w:r>
            <w:r w:rsidR="00F91EDC">
              <w:rPr>
                <w:noProof/>
                <w:webHidden/>
              </w:rPr>
            </w:r>
            <w:r w:rsidR="00F91EDC">
              <w:rPr>
                <w:noProof/>
                <w:webHidden/>
              </w:rPr>
              <w:fldChar w:fldCharType="separate"/>
            </w:r>
            <w:r w:rsidR="006F125A">
              <w:rPr>
                <w:noProof/>
                <w:webHidden/>
              </w:rPr>
              <w:t>33</w:t>
            </w:r>
            <w:r w:rsidR="00F91EDC">
              <w:rPr>
                <w:noProof/>
                <w:webHidden/>
              </w:rPr>
              <w:fldChar w:fldCharType="end"/>
            </w:r>
          </w:hyperlink>
        </w:p>
        <w:p w14:paraId="2256FB29" w14:textId="7C168663" w:rsidR="00F91EDC" w:rsidRDefault="00D800B8">
          <w:pPr>
            <w:pStyle w:val="TDC3"/>
            <w:tabs>
              <w:tab w:val="left" w:pos="1100"/>
              <w:tab w:val="right" w:leader="dot" w:pos="8494"/>
            </w:tabs>
            <w:rPr>
              <w:noProof/>
              <w:sz w:val="22"/>
              <w:lang w:eastAsia="es-ES"/>
            </w:rPr>
          </w:pPr>
          <w:hyperlink w:anchor="_Toc74928209" w:history="1">
            <w:r w:rsidR="00F91EDC" w:rsidRPr="00522B37">
              <w:rPr>
                <w:rStyle w:val="Hipervnculo"/>
                <w:noProof/>
                <w:lang w:val="eu-ES"/>
              </w:rPr>
              <w:t>5.4.2</w:t>
            </w:r>
            <w:r w:rsidR="00F91EDC">
              <w:rPr>
                <w:noProof/>
                <w:sz w:val="22"/>
                <w:lang w:eastAsia="es-ES"/>
              </w:rPr>
              <w:tab/>
            </w:r>
            <w:r w:rsidR="00F91EDC" w:rsidRPr="00522B37">
              <w:rPr>
                <w:rStyle w:val="Hipervnculo"/>
                <w:noProof/>
                <w:lang w:val="eu-ES"/>
              </w:rPr>
              <w:t>GitHub</w:t>
            </w:r>
            <w:r w:rsidR="00F91EDC">
              <w:rPr>
                <w:noProof/>
                <w:webHidden/>
              </w:rPr>
              <w:tab/>
            </w:r>
            <w:r w:rsidR="00F91EDC">
              <w:rPr>
                <w:noProof/>
                <w:webHidden/>
              </w:rPr>
              <w:fldChar w:fldCharType="begin"/>
            </w:r>
            <w:r w:rsidR="00F91EDC">
              <w:rPr>
                <w:noProof/>
                <w:webHidden/>
              </w:rPr>
              <w:instrText xml:space="preserve"> PAGEREF _Toc74928209 \h </w:instrText>
            </w:r>
            <w:r w:rsidR="00F91EDC">
              <w:rPr>
                <w:noProof/>
                <w:webHidden/>
              </w:rPr>
            </w:r>
            <w:r w:rsidR="00F91EDC">
              <w:rPr>
                <w:noProof/>
                <w:webHidden/>
              </w:rPr>
              <w:fldChar w:fldCharType="separate"/>
            </w:r>
            <w:r w:rsidR="006F125A">
              <w:rPr>
                <w:noProof/>
                <w:webHidden/>
              </w:rPr>
              <w:t>33</w:t>
            </w:r>
            <w:r w:rsidR="00F91EDC">
              <w:rPr>
                <w:noProof/>
                <w:webHidden/>
              </w:rPr>
              <w:fldChar w:fldCharType="end"/>
            </w:r>
          </w:hyperlink>
        </w:p>
        <w:p w14:paraId="7DEE10A8" w14:textId="1E29BC07" w:rsidR="00F91EDC" w:rsidRDefault="00D800B8">
          <w:pPr>
            <w:pStyle w:val="TDC3"/>
            <w:tabs>
              <w:tab w:val="left" w:pos="1100"/>
              <w:tab w:val="right" w:leader="dot" w:pos="8494"/>
            </w:tabs>
            <w:rPr>
              <w:noProof/>
              <w:sz w:val="22"/>
              <w:lang w:eastAsia="es-ES"/>
            </w:rPr>
          </w:pPr>
          <w:hyperlink w:anchor="_Toc74928210" w:history="1">
            <w:r w:rsidR="00F91EDC" w:rsidRPr="00522B37">
              <w:rPr>
                <w:rStyle w:val="Hipervnculo"/>
                <w:noProof/>
                <w:lang w:val="eu-ES"/>
              </w:rPr>
              <w:t>5.4.3</w:t>
            </w:r>
            <w:r w:rsidR="00F91EDC">
              <w:rPr>
                <w:noProof/>
                <w:sz w:val="22"/>
                <w:lang w:eastAsia="es-ES"/>
              </w:rPr>
              <w:tab/>
            </w:r>
            <w:r w:rsidR="00F91EDC" w:rsidRPr="00522B37">
              <w:rPr>
                <w:rStyle w:val="Hipervnculo"/>
                <w:noProof/>
                <w:lang w:val="eu-ES"/>
              </w:rPr>
              <w:t>GitHub Pages</w:t>
            </w:r>
            <w:r w:rsidR="00F91EDC">
              <w:rPr>
                <w:noProof/>
                <w:webHidden/>
              </w:rPr>
              <w:tab/>
            </w:r>
            <w:r w:rsidR="00F91EDC">
              <w:rPr>
                <w:noProof/>
                <w:webHidden/>
              </w:rPr>
              <w:fldChar w:fldCharType="begin"/>
            </w:r>
            <w:r w:rsidR="00F91EDC">
              <w:rPr>
                <w:noProof/>
                <w:webHidden/>
              </w:rPr>
              <w:instrText xml:space="preserve"> PAGEREF _Toc74928210 \h </w:instrText>
            </w:r>
            <w:r w:rsidR="00F91EDC">
              <w:rPr>
                <w:noProof/>
                <w:webHidden/>
              </w:rPr>
            </w:r>
            <w:r w:rsidR="00F91EDC">
              <w:rPr>
                <w:noProof/>
                <w:webHidden/>
              </w:rPr>
              <w:fldChar w:fldCharType="separate"/>
            </w:r>
            <w:r w:rsidR="006F125A">
              <w:rPr>
                <w:noProof/>
                <w:webHidden/>
              </w:rPr>
              <w:t>33</w:t>
            </w:r>
            <w:r w:rsidR="00F91EDC">
              <w:rPr>
                <w:noProof/>
                <w:webHidden/>
              </w:rPr>
              <w:fldChar w:fldCharType="end"/>
            </w:r>
          </w:hyperlink>
        </w:p>
        <w:p w14:paraId="31020926" w14:textId="3C538B08" w:rsidR="00F91EDC" w:rsidRDefault="00D800B8">
          <w:pPr>
            <w:pStyle w:val="TDC3"/>
            <w:tabs>
              <w:tab w:val="left" w:pos="1100"/>
              <w:tab w:val="right" w:leader="dot" w:pos="8494"/>
            </w:tabs>
            <w:rPr>
              <w:noProof/>
              <w:sz w:val="22"/>
              <w:lang w:eastAsia="es-ES"/>
            </w:rPr>
          </w:pPr>
          <w:hyperlink w:anchor="_Toc74928211" w:history="1">
            <w:r w:rsidR="00F91EDC" w:rsidRPr="00522B37">
              <w:rPr>
                <w:rStyle w:val="Hipervnculo"/>
                <w:noProof/>
                <w:lang w:val="eu-ES"/>
              </w:rPr>
              <w:t>5.4.4</w:t>
            </w:r>
            <w:r w:rsidR="00F91EDC">
              <w:rPr>
                <w:noProof/>
                <w:sz w:val="22"/>
                <w:lang w:eastAsia="es-ES"/>
              </w:rPr>
              <w:tab/>
            </w:r>
            <w:r w:rsidR="00F91EDC" w:rsidRPr="00522B37">
              <w:rPr>
                <w:rStyle w:val="Hipervnculo"/>
                <w:noProof/>
                <w:lang w:val="eu-ES"/>
              </w:rPr>
              <w:t>Toggle Track</w:t>
            </w:r>
            <w:r w:rsidR="00F91EDC">
              <w:rPr>
                <w:noProof/>
                <w:webHidden/>
              </w:rPr>
              <w:tab/>
            </w:r>
            <w:r w:rsidR="00F91EDC">
              <w:rPr>
                <w:noProof/>
                <w:webHidden/>
              </w:rPr>
              <w:fldChar w:fldCharType="begin"/>
            </w:r>
            <w:r w:rsidR="00F91EDC">
              <w:rPr>
                <w:noProof/>
                <w:webHidden/>
              </w:rPr>
              <w:instrText xml:space="preserve"> PAGEREF _Toc74928211 \h </w:instrText>
            </w:r>
            <w:r w:rsidR="00F91EDC">
              <w:rPr>
                <w:noProof/>
                <w:webHidden/>
              </w:rPr>
            </w:r>
            <w:r w:rsidR="00F91EDC">
              <w:rPr>
                <w:noProof/>
                <w:webHidden/>
              </w:rPr>
              <w:fldChar w:fldCharType="separate"/>
            </w:r>
            <w:r w:rsidR="006F125A">
              <w:rPr>
                <w:noProof/>
                <w:webHidden/>
              </w:rPr>
              <w:t>33</w:t>
            </w:r>
            <w:r w:rsidR="00F91EDC">
              <w:rPr>
                <w:noProof/>
                <w:webHidden/>
              </w:rPr>
              <w:fldChar w:fldCharType="end"/>
            </w:r>
          </w:hyperlink>
        </w:p>
        <w:p w14:paraId="3625C40F" w14:textId="44F5538D" w:rsidR="00F91EDC" w:rsidRDefault="00D800B8">
          <w:pPr>
            <w:pStyle w:val="TDC3"/>
            <w:tabs>
              <w:tab w:val="left" w:pos="1100"/>
              <w:tab w:val="right" w:leader="dot" w:pos="8494"/>
            </w:tabs>
            <w:rPr>
              <w:noProof/>
              <w:sz w:val="22"/>
              <w:lang w:eastAsia="es-ES"/>
            </w:rPr>
          </w:pPr>
          <w:r>
            <w:fldChar w:fldCharType="begin"/>
          </w:r>
          <w:r>
            <w:instrText xml:space="preserve"> HYPERLINK \l "_Toc74928212" </w:instrText>
          </w:r>
          <w:r>
            <w:fldChar w:fldCharType="separate"/>
          </w:r>
          <w:r w:rsidR="00F91EDC" w:rsidRPr="00522B37">
            <w:rPr>
              <w:rStyle w:val="Hipervnculo"/>
              <w:noProof/>
              <w:lang w:val="eu-ES"/>
            </w:rPr>
            <w:t>5.4.5</w:t>
          </w:r>
          <w:r w:rsidR="00F91EDC">
            <w:rPr>
              <w:noProof/>
              <w:sz w:val="22"/>
              <w:lang w:eastAsia="es-ES"/>
            </w:rPr>
            <w:tab/>
          </w:r>
          <w:r w:rsidR="00F91EDC" w:rsidRPr="00522B37">
            <w:rPr>
              <w:rStyle w:val="Hipervnculo"/>
              <w:noProof/>
              <w:lang w:val="eu-ES"/>
            </w:rPr>
            <w:t>Java</w:t>
          </w:r>
          <w:r w:rsidR="00F91EDC">
            <w:rPr>
              <w:noProof/>
              <w:webHidden/>
            </w:rPr>
            <w:tab/>
          </w:r>
          <w:r w:rsidR="00F91EDC">
            <w:rPr>
              <w:noProof/>
              <w:webHidden/>
            </w:rPr>
            <w:fldChar w:fldCharType="begin"/>
          </w:r>
          <w:r w:rsidR="00F91EDC">
            <w:rPr>
              <w:noProof/>
              <w:webHidden/>
            </w:rPr>
            <w:instrText xml:space="preserve"> PAGEREF _Toc74928212 \h </w:instrText>
          </w:r>
          <w:r w:rsidR="00F91EDC">
            <w:rPr>
              <w:noProof/>
              <w:webHidden/>
            </w:rPr>
          </w:r>
          <w:r w:rsidR="00F91EDC">
            <w:rPr>
              <w:noProof/>
              <w:webHidden/>
            </w:rPr>
            <w:fldChar w:fldCharType="separate"/>
          </w:r>
          <w:ins w:id="13" w:author="Julen Etxaniz Aragoneses" w:date="2021-08-23T12:18:00Z">
            <w:r w:rsidR="006F125A">
              <w:rPr>
                <w:noProof/>
                <w:webHidden/>
              </w:rPr>
              <w:t>34</w:t>
            </w:r>
          </w:ins>
          <w:del w:id="14" w:author="Julen Etxaniz Aragoneses" w:date="2021-08-23T12:16:00Z">
            <w:r w:rsidR="00B94161" w:rsidDel="006B278F">
              <w:rPr>
                <w:noProof/>
                <w:webHidden/>
              </w:rPr>
              <w:delText>33</w:delText>
            </w:r>
          </w:del>
          <w:r w:rsidR="00F91EDC">
            <w:rPr>
              <w:noProof/>
              <w:webHidden/>
            </w:rPr>
            <w:fldChar w:fldCharType="end"/>
          </w:r>
          <w:r>
            <w:rPr>
              <w:noProof/>
            </w:rPr>
            <w:fldChar w:fldCharType="end"/>
          </w:r>
        </w:p>
        <w:p w14:paraId="61DF3157" w14:textId="30ED98BA" w:rsidR="00F91EDC" w:rsidRDefault="00D800B8">
          <w:pPr>
            <w:pStyle w:val="TDC3"/>
            <w:tabs>
              <w:tab w:val="left" w:pos="1100"/>
              <w:tab w:val="right" w:leader="dot" w:pos="8494"/>
            </w:tabs>
            <w:rPr>
              <w:noProof/>
              <w:sz w:val="22"/>
              <w:lang w:eastAsia="es-ES"/>
            </w:rPr>
          </w:pPr>
          <w:r>
            <w:fldChar w:fldCharType="begin"/>
          </w:r>
          <w:r>
            <w:instrText xml:space="preserve"> HYPERLINK \l "_Toc74928213" </w:instrText>
          </w:r>
          <w:r>
            <w:fldChar w:fldCharType="separate"/>
          </w:r>
          <w:r w:rsidR="00F91EDC" w:rsidRPr="00522B37">
            <w:rPr>
              <w:rStyle w:val="Hipervnculo"/>
              <w:noProof/>
              <w:lang w:val="eu-ES"/>
            </w:rPr>
            <w:t>5.4.6</w:t>
          </w:r>
          <w:r w:rsidR="00F91EDC">
            <w:rPr>
              <w:noProof/>
              <w:sz w:val="22"/>
              <w:lang w:eastAsia="es-ES"/>
            </w:rPr>
            <w:tab/>
          </w:r>
          <w:r w:rsidR="00F91EDC" w:rsidRPr="00522B37">
            <w:rPr>
              <w:rStyle w:val="Hipervnculo"/>
              <w:noProof/>
              <w:lang w:val="eu-ES"/>
            </w:rPr>
            <w:t>Eclipse IDE</w:t>
          </w:r>
          <w:r w:rsidR="00F91EDC">
            <w:rPr>
              <w:noProof/>
              <w:webHidden/>
            </w:rPr>
            <w:tab/>
          </w:r>
          <w:r w:rsidR="00F91EDC">
            <w:rPr>
              <w:noProof/>
              <w:webHidden/>
            </w:rPr>
            <w:fldChar w:fldCharType="begin"/>
          </w:r>
          <w:r w:rsidR="00F91EDC">
            <w:rPr>
              <w:noProof/>
              <w:webHidden/>
            </w:rPr>
            <w:instrText xml:space="preserve"> PAGEREF _Toc74928213 \h </w:instrText>
          </w:r>
          <w:r w:rsidR="00F91EDC">
            <w:rPr>
              <w:noProof/>
              <w:webHidden/>
            </w:rPr>
          </w:r>
          <w:r w:rsidR="00F91EDC">
            <w:rPr>
              <w:noProof/>
              <w:webHidden/>
            </w:rPr>
            <w:fldChar w:fldCharType="separate"/>
          </w:r>
          <w:ins w:id="15" w:author="Julen Etxaniz Aragoneses" w:date="2021-08-23T12:18:00Z">
            <w:r w:rsidR="006F125A">
              <w:rPr>
                <w:noProof/>
                <w:webHidden/>
              </w:rPr>
              <w:t>34</w:t>
            </w:r>
          </w:ins>
          <w:del w:id="16" w:author="Julen Etxaniz Aragoneses" w:date="2021-08-23T12:16:00Z">
            <w:r w:rsidR="00B94161" w:rsidDel="006B278F">
              <w:rPr>
                <w:noProof/>
                <w:webHidden/>
              </w:rPr>
              <w:delText>33</w:delText>
            </w:r>
          </w:del>
          <w:r w:rsidR="00F91EDC">
            <w:rPr>
              <w:noProof/>
              <w:webHidden/>
            </w:rPr>
            <w:fldChar w:fldCharType="end"/>
          </w:r>
          <w:r>
            <w:rPr>
              <w:noProof/>
            </w:rPr>
            <w:fldChar w:fldCharType="end"/>
          </w:r>
        </w:p>
        <w:p w14:paraId="4A74B1CB" w14:textId="4027DA8F" w:rsidR="00F91EDC" w:rsidRDefault="00D800B8">
          <w:pPr>
            <w:pStyle w:val="TDC3"/>
            <w:tabs>
              <w:tab w:val="left" w:pos="1100"/>
              <w:tab w:val="right" w:leader="dot" w:pos="8494"/>
            </w:tabs>
            <w:rPr>
              <w:noProof/>
              <w:sz w:val="22"/>
              <w:lang w:eastAsia="es-ES"/>
            </w:rPr>
          </w:pPr>
          <w:hyperlink w:anchor="_Toc74928214" w:history="1">
            <w:r w:rsidR="00F91EDC" w:rsidRPr="00522B37">
              <w:rPr>
                <w:rStyle w:val="Hipervnculo"/>
                <w:noProof/>
                <w:lang w:val="eu-ES"/>
              </w:rPr>
              <w:t>5.4.7</w:t>
            </w:r>
            <w:r w:rsidR="00F91EDC">
              <w:rPr>
                <w:noProof/>
                <w:sz w:val="22"/>
                <w:lang w:eastAsia="es-ES"/>
              </w:rPr>
              <w:tab/>
            </w:r>
            <w:r w:rsidR="00F91EDC" w:rsidRPr="00522B37">
              <w:rPr>
                <w:rStyle w:val="Hipervnculo"/>
                <w:noProof/>
                <w:lang w:val="eu-ES"/>
              </w:rPr>
              <w:t>EPF Composer</w:t>
            </w:r>
            <w:r w:rsidR="00F91EDC">
              <w:rPr>
                <w:noProof/>
                <w:webHidden/>
              </w:rPr>
              <w:tab/>
            </w:r>
            <w:r w:rsidR="00F91EDC">
              <w:rPr>
                <w:noProof/>
                <w:webHidden/>
              </w:rPr>
              <w:fldChar w:fldCharType="begin"/>
            </w:r>
            <w:r w:rsidR="00F91EDC">
              <w:rPr>
                <w:noProof/>
                <w:webHidden/>
              </w:rPr>
              <w:instrText xml:space="preserve"> PAGEREF _Toc74928214 \h </w:instrText>
            </w:r>
            <w:r w:rsidR="00F91EDC">
              <w:rPr>
                <w:noProof/>
                <w:webHidden/>
              </w:rPr>
            </w:r>
            <w:r w:rsidR="00F91EDC">
              <w:rPr>
                <w:noProof/>
                <w:webHidden/>
              </w:rPr>
              <w:fldChar w:fldCharType="separate"/>
            </w:r>
            <w:r w:rsidR="006F125A">
              <w:rPr>
                <w:noProof/>
                <w:webHidden/>
              </w:rPr>
              <w:t>34</w:t>
            </w:r>
            <w:r w:rsidR="00F91EDC">
              <w:rPr>
                <w:noProof/>
                <w:webHidden/>
              </w:rPr>
              <w:fldChar w:fldCharType="end"/>
            </w:r>
          </w:hyperlink>
        </w:p>
        <w:p w14:paraId="79D594C1" w14:textId="7D179B0E" w:rsidR="00F91EDC" w:rsidRDefault="00D800B8">
          <w:pPr>
            <w:pStyle w:val="TDC3"/>
            <w:tabs>
              <w:tab w:val="left" w:pos="1100"/>
              <w:tab w:val="right" w:leader="dot" w:pos="8494"/>
            </w:tabs>
            <w:rPr>
              <w:noProof/>
              <w:sz w:val="22"/>
              <w:lang w:eastAsia="es-ES"/>
            </w:rPr>
          </w:pPr>
          <w:hyperlink w:anchor="_Toc74928215" w:history="1">
            <w:r w:rsidR="00F91EDC" w:rsidRPr="00522B37">
              <w:rPr>
                <w:rStyle w:val="Hipervnculo"/>
                <w:noProof/>
                <w:lang w:val="eu-ES"/>
              </w:rPr>
              <w:t>5.4.8</w:t>
            </w:r>
            <w:r w:rsidR="00F91EDC">
              <w:rPr>
                <w:noProof/>
                <w:sz w:val="22"/>
                <w:lang w:eastAsia="es-ES"/>
              </w:rPr>
              <w:tab/>
            </w:r>
            <w:r w:rsidR="00F91EDC" w:rsidRPr="00522B37">
              <w:rPr>
                <w:rStyle w:val="Hipervnculo"/>
                <w:noProof/>
                <w:lang w:val="eu-ES"/>
              </w:rPr>
              <w:t>Xtext</w:t>
            </w:r>
            <w:r w:rsidR="00F91EDC">
              <w:rPr>
                <w:noProof/>
                <w:webHidden/>
              </w:rPr>
              <w:tab/>
            </w:r>
            <w:r w:rsidR="00F91EDC">
              <w:rPr>
                <w:noProof/>
                <w:webHidden/>
              </w:rPr>
              <w:fldChar w:fldCharType="begin"/>
            </w:r>
            <w:r w:rsidR="00F91EDC">
              <w:rPr>
                <w:noProof/>
                <w:webHidden/>
              </w:rPr>
              <w:instrText xml:space="preserve"> PAGEREF _Toc74928215 \h </w:instrText>
            </w:r>
            <w:r w:rsidR="00F91EDC">
              <w:rPr>
                <w:noProof/>
                <w:webHidden/>
              </w:rPr>
            </w:r>
            <w:r w:rsidR="00F91EDC">
              <w:rPr>
                <w:noProof/>
                <w:webHidden/>
              </w:rPr>
              <w:fldChar w:fldCharType="separate"/>
            </w:r>
            <w:r w:rsidR="006F125A">
              <w:rPr>
                <w:noProof/>
                <w:webHidden/>
              </w:rPr>
              <w:t>34</w:t>
            </w:r>
            <w:r w:rsidR="00F91EDC">
              <w:rPr>
                <w:noProof/>
                <w:webHidden/>
              </w:rPr>
              <w:fldChar w:fldCharType="end"/>
            </w:r>
          </w:hyperlink>
        </w:p>
        <w:p w14:paraId="11B8B26B" w14:textId="74171519" w:rsidR="00F91EDC" w:rsidRDefault="00D800B8">
          <w:pPr>
            <w:pStyle w:val="TDC3"/>
            <w:tabs>
              <w:tab w:val="left" w:pos="1100"/>
              <w:tab w:val="right" w:leader="dot" w:pos="8494"/>
            </w:tabs>
            <w:rPr>
              <w:noProof/>
              <w:sz w:val="22"/>
              <w:lang w:eastAsia="es-ES"/>
            </w:rPr>
          </w:pPr>
          <w:hyperlink w:anchor="_Toc74928216" w:history="1">
            <w:r w:rsidR="00F91EDC" w:rsidRPr="00522B37">
              <w:rPr>
                <w:rStyle w:val="Hipervnculo"/>
                <w:noProof/>
                <w:lang w:val="eu-ES"/>
              </w:rPr>
              <w:t>5.4.9</w:t>
            </w:r>
            <w:r w:rsidR="00F91EDC">
              <w:rPr>
                <w:noProof/>
                <w:sz w:val="22"/>
                <w:lang w:eastAsia="es-ES"/>
              </w:rPr>
              <w:tab/>
            </w:r>
            <w:r w:rsidR="00F91EDC" w:rsidRPr="00522B37">
              <w:rPr>
                <w:rStyle w:val="Hipervnculo"/>
                <w:noProof/>
                <w:lang w:val="eu-ES"/>
              </w:rPr>
              <w:t>XSLT</w:t>
            </w:r>
            <w:r w:rsidR="00F91EDC">
              <w:rPr>
                <w:noProof/>
                <w:webHidden/>
              </w:rPr>
              <w:tab/>
            </w:r>
            <w:r w:rsidR="00F91EDC">
              <w:rPr>
                <w:noProof/>
                <w:webHidden/>
              </w:rPr>
              <w:fldChar w:fldCharType="begin"/>
            </w:r>
            <w:r w:rsidR="00F91EDC">
              <w:rPr>
                <w:noProof/>
                <w:webHidden/>
              </w:rPr>
              <w:instrText xml:space="preserve"> PAGEREF _Toc74928216 \h </w:instrText>
            </w:r>
            <w:r w:rsidR="00F91EDC">
              <w:rPr>
                <w:noProof/>
                <w:webHidden/>
              </w:rPr>
            </w:r>
            <w:r w:rsidR="00F91EDC">
              <w:rPr>
                <w:noProof/>
                <w:webHidden/>
              </w:rPr>
              <w:fldChar w:fldCharType="separate"/>
            </w:r>
            <w:r w:rsidR="006F125A">
              <w:rPr>
                <w:noProof/>
                <w:webHidden/>
              </w:rPr>
              <w:t>34</w:t>
            </w:r>
            <w:r w:rsidR="00F91EDC">
              <w:rPr>
                <w:noProof/>
                <w:webHidden/>
              </w:rPr>
              <w:fldChar w:fldCharType="end"/>
            </w:r>
          </w:hyperlink>
        </w:p>
        <w:p w14:paraId="75A1618C" w14:textId="451125C2" w:rsidR="00F91EDC" w:rsidRDefault="00D800B8">
          <w:pPr>
            <w:pStyle w:val="TDC3"/>
            <w:tabs>
              <w:tab w:val="left" w:pos="1320"/>
              <w:tab w:val="right" w:leader="dot" w:pos="8494"/>
            </w:tabs>
            <w:rPr>
              <w:noProof/>
              <w:sz w:val="22"/>
              <w:lang w:eastAsia="es-ES"/>
            </w:rPr>
          </w:pPr>
          <w:hyperlink w:anchor="_Toc74928217" w:history="1">
            <w:r w:rsidR="00F91EDC" w:rsidRPr="00522B37">
              <w:rPr>
                <w:rStyle w:val="Hipervnculo"/>
                <w:noProof/>
                <w:lang w:val="eu-ES"/>
              </w:rPr>
              <w:t>5.4.10</w:t>
            </w:r>
            <w:r w:rsidR="00F91EDC">
              <w:rPr>
                <w:noProof/>
                <w:sz w:val="22"/>
                <w:lang w:eastAsia="es-ES"/>
              </w:rPr>
              <w:tab/>
            </w:r>
            <w:r w:rsidR="00F91EDC" w:rsidRPr="00522B37">
              <w:rPr>
                <w:rStyle w:val="Hipervnculo"/>
                <w:noProof/>
                <w:lang w:val="eu-ES"/>
              </w:rPr>
              <w:t>Visual Studio Code</w:t>
            </w:r>
            <w:r w:rsidR="00F91EDC">
              <w:rPr>
                <w:noProof/>
                <w:webHidden/>
              </w:rPr>
              <w:tab/>
            </w:r>
            <w:r w:rsidR="00F91EDC">
              <w:rPr>
                <w:noProof/>
                <w:webHidden/>
              </w:rPr>
              <w:fldChar w:fldCharType="begin"/>
            </w:r>
            <w:r w:rsidR="00F91EDC">
              <w:rPr>
                <w:noProof/>
                <w:webHidden/>
              </w:rPr>
              <w:instrText xml:space="preserve"> PAGEREF _Toc74928217 \h </w:instrText>
            </w:r>
            <w:r w:rsidR="00F91EDC">
              <w:rPr>
                <w:noProof/>
                <w:webHidden/>
              </w:rPr>
            </w:r>
            <w:r w:rsidR="00F91EDC">
              <w:rPr>
                <w:noProof/>
                <w:webHidden/>
              </w:rPr>
              <w:fldChar w:fldCharType="separate"/>
            </w:r>
            <w:r w:rsidR="006F125A">
              <w:rPr>
                <w:noProof/>
                <w:webHidden/>
              </w:rPr>
              <w:t>34</w:t>
            </w:r>
            <w:r w:rsidR="00F91EDC">
              <w:rPr>
                <w:noProof/>
                <w:webHidden/>
              </w:rPr>
              <w:fldChar w:fldCharType="end"/>
            </w:r>
          </w:hyperlink>
        </w:p>
        <w:p w14:paraId="4B283E48" w14:textId="2D6DFD44" w:rsidR="00F91EDC" w:rsidRDefault="00D800B8">
          <w:pPr>
            <w:pStyle w:val="TDC3"/>
            <w:tabs>
              <w:tab w:val="left" w:pos="1320"/>
              <w:tab w:val="right" w:leader="dot" w:pos="8494"/>
            </w:tabs>
            <w:rPr>
              <w:noProof/>
              <w:sz w:val="22"/>
              <w:lang w:eastAsia="es-ES"/>
            </w:rPr>
          </w:pPr>
          <w:r>
            <w:fldChar w:fldCharType="begin"/>
          </w:r>
          <w:r>
            <w:instrText xml:space="preserve"> HYPERLINK \l "_Toc74928218" </w:instrText>
          </w:r>
          <w:r>
            <w:fldChar w:fldCharType="separate"/>
          </w:r>
          <w:r w:rsidR="00F91EDC" w:rsidRPr="00522B37">
            <w:rPr>
              <w:rStyle w:val="Hipervnculo"/>
              <w:noProof/>
              <w:lang w:val="eu-ES"/>
            </w:rPr>
            <w:t>5.4.11</w:t>
          </w:r>
          <w:r w:rsidR="00F91EDC">
            <w:rPr>
              <w:noProof/>
              <w:sz w:val="22"/>
              <w:lang w:eastAsia="es-ES"/>
            </w:rPr>
            <w:tab/>
          </w:r>
          <w:r w:rsidR="00F91EDC" w:rsidRPr="00522B37">
            <w:rPr>
              <w:rStyle w:val="Hipervnculo"/>
              <w:noProof/>
              <w:lang w:val="eu-ES"/>
            </w:rPr>
            <w:t>Microsoft Office</w:t>
          </w:r>
          <w:r w:rsidR="00F91EDC">
            <w:rPr>
              <w:noProof/>
              <w:webHidden/>
            </w:rPr>
            <w:tab/>
          </w:r>
          <w:r w:rsidR="00F91EDC">
            <w:rPr>
              <w:noProof/>
              <w:webHidden/>
            </w:rPr>
            <w:fldChar w:fldCharType="begin"/>
          </w:r>
          <w:r w:rsidR="00F91EDC">
            <w:rPr>
              <w:noProof/>
              <w:webHidden/>
            </w:rPr>
            <w:instrText xml:space="preserve"> PAGEREF _Toc74928218 \h </w:instrText>
          </w:r>
          <w:r w:rsidR="00F91EDC">
            <w:rPr>
              <w:noProof/>
              <w:webHidden/>
            </w:rPr>
          </w:r>
          <w:r w:rsidR="00F91EDC">
            <w:rPr>
              <w:noProof/>
              <w:webHidden/>
            </w:rPr>
            <w:fldChar w:fldCharType="separate"/>
          </w:r>
          <w:ins w:id="17" w:author="Julen Etxaniz Aragoneses" w:date="2021-08-23T12:18:00Z">
            <w:r w:rsidR="006F125A">
              <w:rPr>
                <w:noProof/>
                <w:webHidden/>
              </w:rPr>
              <w:t>35</w:t>
            </w:r>
          </w:ins>
          <w:del w:id="18" w:author="Julen Etxaniz Aragoneses" w:date="2021-08-23T12:16:00Z">
            <w:r w:rsidR="00B94161" w:rsidDel="006B278F">
              <w:rPr>
                <w:noProof/>
                <w:webHidden/>
              </w:rPr>
              <w:delText>34</w:delText>
            </w:r>
          </w:del>
          <w:r w:rsidR="00F91EDC">
            <w:rPr>
              <w:noProof/>
              <w:webHidden/>
            </w:rPr>
            <w:fldChar w:fldCharType="end"/>
          </w:r>
          <w:r>
            <w:rPr>
              <w:noProof/>
            </w:rPr>
            <w:fldChar w:fldCharType="end"/>
          </w:r>
        </w:p>
        <w:p w14:paraId="61EA24E6" w14:textId="7F6BD550" w:rsidR="00F91EDC" w:rsidRDefault="00D800B8">
          <w:pPr>
            <w:pStyle w:val="TDC3"/>
            <w:tabs>
              <w:tab w:val="left" w:pos="1320"/>
              <w:tab w:val="right" w:leader="dot" w:pos="8494"/>
            </w:tabs>
            <w:rPr>
              <w:noProof/>
              <w:sz w:val="22"/>
              <w:lang w:eastAsia="es-ES"/>
            </w:rPr>
          </w:pPr>
          <w:r>
            <w:fldChar w:fldCharType="begin"/>
          </w:r>
          <w:r>
            <w:instrText xml:space="preserve"> HYPER</w:instrText>
          </w:r>
          <w:r>
            <w:instrText xml:space="preserve">LINK \l "_Toc74928219" </w:instrText>
          </w:r>
          <w:r>
            <w:fldChar w:fldCharType="separate"/>
          </w:r>
          <w:r w:rsidR="00F91EDC" w:rsidRPr="00522B37">
            <w:rPr>
              <w:rStyle w:val="Hipervnculo"/>
              <w:noProof/>
              <w:lang w:val="eu-ES"/>
            </w:rPr>
            <w:t>5.4.12</w:t>
          </w:r>
          <w:r w:rsidR="00F91EDC">
            <w:rPr>
              <w:noProof/>
              <w:sz w:val="22"/>
              <w:lang w:eastAsia="es-ES"/>
            </w:rPr>
            <w:tab/>
          </w:r>
          <w:r w:rsidR="00F91EDC" w:rsidRPr="00522B37">
            <w:rPr>
              <w:rStyle w:val="Hipervnculo"/>
              <w:noProof/>
              <w:lang w:val="eu-ES"/>
            </w:rPr>
            <w:t>PlantUML</w:t>
          </w:r>
          <w:r w:rsidR="00F91EDC">
            <w:rPr>
              <w:noProof/>
              <w:webHidden/>
            </w:rPr>
            <w:tab/>
          </w:r>
          <w:r w:rsidR="00F91EDC">
            <w:rPr>
              <w:noProof/>
              <w:webHidden/>
            </w:rPr>
            <w:fldChar w:fldCharType="begin"/>
          </w:r>
          <w:r w:rsidR="00F91EDC">
            <w:rPr>
              <w:noProof/>
              <w:webHidden/>
            </w:rPr>
            <w:instrText xml:space="preserve"> PAGEREF _Toc74928219 \h </w:instrText>
          </w:r>
          <w:r w:rsidR="00F91EDC">
            <w:rPr>
              <w:noProof/>
              <w:webHidden/>
            </w:rPr>
          </w:r>
          <w:r w:rsidR="00F91EDC">
            <w:rPr>
              <w:noProof/>
              <w:webHidden/>
            </w:rPr>
            <w:fldChar w:fldCharType="separate"/>
          </w:r>
          <w:ins w:id="19" w:author="Julen Etxaniz Aragoneses" w:date="2021-08-23T12:18:00Z">
            <w:r w:rsidR="006F125A">
              <w:rPr>
                <w:noProof/>
                <w:webHidden/>
              </w:rPr>
              <w:t>35</w:t>
            </w:r>
          </w:ins>
          <w:del w:id="20" w:author="Julen Etxaniz Aragoneses" w:date="2021-08-23T12:16:00Z">
            <w:r w:rsidR="00B94161" w:rsidDel="006B278F">
              <w:rPr>
                <w:noProof/>
                <w:webHidden/>
              </w:rPr>
              <w:delText>34</w:delText>
            </w:r>
          </w:del>
          <w:r w:rsidR="00F91EDC">
            <w:rPr>
              <w:noProof/>
              <w:webHidden/>
            </w:rPr>
            <w:fldChar w:fldCharType="end"/>
          </w:r>
          <w:r>
            <w:rPr>
              <w:noProof/>
            </w:rPr>
            <w:fldChar w:fldCharType="end"/>
          </w:r>
        </w:p>
        <w:p w14:paraId="6E96761A" w14:textId="3A3FB87D" w:rsidR="00F91EDC" w:rsidRDefault="00D800B8">
          <w:pPr>
            <w:pStyle w:val="TDC3"/>
            <w:tabs>
              <w:tab w:val="left" w:pos="1320"/>
              <w:tab w:val="right" w:leader="dot" w:pos="8494"/>
            </w:tabs>
            <w:rPr>
              <w:noProof/>
              <w:sz w:val="22"/>
              <w:lang w:eastAsia="es-ES"/>
            </w:rPr>
          </w:pPr>
          <w:hyperlink w:anchor="_Toc74928220" w:history="1">
            <w:r w:rsidR="00F91EDC" w:rsidRPr="00522B37">
              <w:rPr>
                <w:rStyle w:val="Hipervnculo"/>
                <w:noProof/>
                <w:lang w:val="eu-ES"/>
              </w:rPr>
              <w:t>5.4.13</w:t>
            </w:r>
            <w:r w:rsidR="00F91EDC">
              <w:rPr>
                <w:noProof/>
                <w:sz w:val="22"/>
                <w:lang w:eastAsia="es-ES"/>
              </w:rPr>
              <w:tab/>
            </w:r>
            <w:r w:rsidR="00F91EDC" w:rsidRPr="00522B37">
              <w:rPr>
                <w:rStyle w:val="Hipervnculo"/>
                <w:noProof/>
                <w:lang w:val="eu-ES"/>
              </w:rPr>
              <w:t>Draw.io</w:t>
            </w:r>
            <w:r w:rsidR="00F91EDC">
              <w:rPr>
                <w:noProof/>
                <w:webHidden/>
              </w:rPr>
              <w:tab/>
            </w:r>
            <w:r w:rsidR="00F91EDC">
              <w:rPr>
                <w:noProof/>
                <w:webHidden/>
              </w:rPr>
              <w:fldChar w:fldCharType="begin"/>
            </w:r>
            <w:r w:rsidR="00F91EDC">
              <w:rPr>
                <w:noProof/>
                <w:webHidden/>
              </w:rPr>
              <w:instrText xml:space="preserve"> PAGEREF _Toc74928220 \h </w:instrText>
            </w:r>
            <w:r w:rsidR="00F91EDC">
              <w:rPr>
                <w:noProof/>
                <w:webHidden/>
              </w:rPr>
            </w:r>
            <w:r w:rsidR="00F91EDC">
              <w:rPr>
                <w:noProof/>
                <w:webHidden/>
              </w:rPr>
              <w:fldChar w:fldCharType="separate"/>
            </w:r>
            <w:r w:rsidR="006F125A">
              <w:rPr>
                <w:noProof/>
                <w:webHidden/>
              </w:rPr>
              <w:t>35</w:t>
            </w:r>
            <w:r w:rsidR="00F91EDC">
              <w:rPr>
                <w:noProof/>
                <w:webHidden/>
              </w:rPr>
              <w:fldChar w:fldCharType="end"/>
            </w:r>
          </w:hyperlink>
        </w:p>
        <w:p w14:paraId="1D3DA887" w14:textId="319EC3AD" w:rsidR="00F91EDC" w:rsidRDefault="00D800B8">
          <w:pPr>
            <w:pStyle w:val="TDC3"/>
            <w:tabs>
              <w:tab w:val="left" w:pos="1320"/>
              <w:tab w:val="right" w:leader="dot" w:pos="8494"/>
            </w:tabs>
            <w:rPr>
              <w:noProof/>
              <w:sz w:val="22"/>
              <w:lang w:eastAsia="es-ES"/>
            </w:rPr>
          </w:pPr>
          <w:hyperlink w:anchor="_Toc74928221" w:history="1">
            <w:r w:rsidR="00F91EDC" w:rsidRPr="00522B37">
              <w:rPr>
                <w:rStyle w:val="Hipervnculo"/>
                <w:noProof/>
                <w:lang w:val="eu-ES"/>
              </w:rPr>
              <w:t>5.4.14</w:t>
            </w:r>
            <w:r w:rsidR="00F91EDC">
              <w:rPr>
                <w:noProof/>
                <w:sz w:val="22"/>
                <w:lang w:eastAsia="es-ES"/>
              </w:rPr>
              <w:tab/>
            </w:r>
            <w:r w:rsidR="00F91EDC" w:rsidRPr="00522B37">
              <w:rPr>
                <w:rStyle w:val="Hipervnculo"/>
                <w:noProof/>
                <w:lang w:val="eu-ES"/>
              </w:rPr>
              <w:t>Drupal</w:t>
            </w:r>
            <w:r w:rsidR="00F91EDC">
              <w:rPr>
                <w:noProof/>
                <w:webHidden/>
              </w:rPr>
              <w:tab/>
            </w:r>
            <w:r w:rsidR="00F91EDC">
              <w:rPr>
                <w:noProof/>
                <w:webHidden/>
              </w:rPr>
              <w:fldChar w:fldCharType="begin"/>
            </w:r>
            <w:r w:rsidR="00F91EDC">
              <w:rPr>
                <w:noProof/>
                <w:webHidden/>
              </w:rPr>
              <w:instrText xml:space="preserve"> PAGEREF _Toc74928221 \h </w:instrText>
            </w:r>
            <w:r w:rsidR="00F91EDC">
              <w:rPr>
                <w:noProof/>
                <w:webHidden/>
              </w:rPr>
            </w:r>
            <w:r w:rsidR="00F91EDC">
              <w:rPr>
                <w:noProof/>
                <w:webHidden/>
              </w:rPr>
              <w:fldChar w:fldCharType="separate"/>
            </w:r>
            <w:r w:rsidR="006F125A">
              <w:rPr>
                <w:noProof/>
                <w:webHidden/>
              </w:rPr>
              <w:t>35</w:t>
            </w:r>
            <w:r w:rsidR="00F91EDC">
              <w:rPr>
                <w:noProof/>
                <w:webHidden/>
              </w:rPr>
              <w:fldChar w:fldCharType="end"/>
            </w:r>
          </w:hyperlink>
        </w:p>
        <w:p w14:paraId="6176F7DE" w14:textId="626498ED" w:rsidR="00F91EDC" w:rsidRDefault="00D800B8">
          <w:pPr>
            <w:pStyle w:val="TDC3"/>
            <w:tabs>
              <w:tab w:val="left" w:pos="1320"/>
              <w:tab w:val="right" w:leader="dot" w:pos="8494"/>
            </w:tabs>
            <w:rPr>
              <w:noProof/>
              <w:sz w:val="22"/>
              <w:lang w:eastAsia="es-ES"/>
            </w:rPr>
          </w:pPr>
          <w:hyperlink w:anchor="_Toc74928222" w:history="1">
            <w:r w:rsidR="00F91EDC" w:rsidRPr="00522B37">
              <w:rPr>
                <w:rStyle w:val="Hipervnculo"/>
                <w:noProof/>
                <w:lang w:val="eu-ES"/>
              </w:rPr>
              <w:t>5.4.15</w:t>
            </w:r>
            <w:r w:rsidR="00F91EDC">
              <w:rPr>
                <w:noProof/>
                <w:sz w:val="22"/>
                <w:lang w:eastAsia="es-ES"/>
              </w:rPr>
              <w:tab/>
            </w:r>
            <w:r w:rsidR="00F91EDC" w:rsidRPr="00522B37">
              <w:rPr>
                <w:rStyle w:val="Hipervnculo"/>
                <w:noProof/>
                <w:lang w:val="eu-ES"/>
              </w:rPr>
              <w:t>XAMPP</w:t>
            </w:r>
            <w:r w:rsidR="00F91EDC">
              <w:rPr>
                <w:noProof/>
                <w:webHidden/>
              </w:rPr>
              <w:tab/>
            </w:r>
            <w:r w:rsidR="00F91EDC">
              <w:rPr>
                <w:noProof/>
                <w:webHidden/>
              </w:rPr>
              <w:fldChar w:fldCharType="begin"/>
            </w:r>
            <w:r w:rsidR="00F91EDC">
              <w:rPr>
                <w:noProof/>
                <w:webHidden/>
              </w:rPr>
              <w:instrText xml:space="preserve"> PAGEREF _Toc74928222 \h </w:instrText>
            </w:r>
            <w:r w:rsidR="00F91EDC">
              <w:rPr>
                <w:noProof/>
                <w:webHidden/>
              </w:rPr>
            </w:r>
            <w:r w:rsidR="00F91EDC">
              <w:rPr>
                <w:noProof/>
                <w:webHidden/>
              </w:rPr>
              <w:fldChar w:fldCharType="separate"/>
            </w:r>
            <w:r w:rsidR="006F125A">
              <w:rPr>
                <w:noProof/>
                <w:webHidden/>
              </w:rPr>
              <w:t>36</w:t>
            </w:r>
            <w:r w:rsidR="00F91EDC">
              <w:rPr>
                <w:noProof/>
                <w:webHidden/>
              </w:rPr>
              <w:fldChar w:fldCharType="end"/>
            </w:r>
          </w:hyperlink>
        </w:p>
        <w:p w14:paraId="2C0FDBA9" w14:textId="1A2AE2AD" w:rsidR="00F91EDC" w:rsidRDefault="00D800B8">
          <w:pPr>
            <w:pStyle w:val="TDC3"/>
            <w:tabs>
              <w:tab w:val="left" w:pos="1320"/>
              <w:tab w:val="right" w:leader="dot" w:pos="8494"/>
            </w:tabs>
            <w:rPr>
              <w:noProof/>
              <w:sz w:val="22"/>
              <w:lang w:eastAsia="es-ES"/>
            </w:rPr>
          </w:pPr>
          <w:hyperlink w:anchor="_Toc74928223" w:history="1">
            <w:r w:rsidR="00F91EDC" w:rsidRPr="00522B37">
              <w:rPr>
                <w:rStyle w:val="Hipervnculo"/>
                <w:noProof/>
                <w:lang w:val="eu-ES"/>
              </w:rPr>
              <w:t>5.4.16</w:t>
            </w:r>
            <w:r w:rsidR="00F91EDC">
              <w:rPr>
                <w:noProof/>
                <w:sz w:val="22"/>
                <w:lang w:eastAsia="es-ES"/>
              </w:rPr>
              <w:tab/>
            </w:r>
            <w:r w:rsidR="00F91EDC" w:rsidRPr="00522B37">
              <w:rPr>
                <w:rStyle w:val="Hipervnculo"/>
                <w:noProof/>
                <w:lang w:val="eu-ES"/>
              </w:rPr>
              <w:t>Pantheon</w:t>
            </w:r>
            <w:r w:rsidR="00F91EDC">
              <w:rPr>
                <w:noProof/>
                <w:webHidden/>
              </w:rPr>
              <w:tab/>
            </w:r>
            <w:r w:rsidR="00F91EDC">
              <w:rPr>
                <w:noProof/>
                <w:webHidden/>
              </w:rPr>
              <w:fldChar w:fldCharType="begin"/>
            </w:r>
            <w:r w:rsidR="00F91EDC">
              <w:rPr>
                <w:noProof/>
                <w:webHidden/>
              </w:rPr>
              <w:instrText xml:space="preserve"> PAGEREF _Toc74928223 \h </w:instrText>
            </w:r>
            <w:r w:rsidR="00F91EDC">
              <w:rPr>
                <w:noProof/>
                <w:webHidden/>
              </w:rPr>
            </w:r>
            <w:r w:rsidR="00F91EDC">
              <w:rPr>
                <w:noProof/>
                <w:webHidden/>
              </w:rPr>
              <w:fldChar w:fldCharType="separate"/>
            </w:r>
            <w:r w:rsidR="006F125A">
              <w:rPr>
                <w:noProof/>
                <w:webHidden/>
              </w:rPr>
              <w:t>36</w:t>
            </w:r>
            <w:r w:rsidR="00F91EDC">
              <w:rPr>
                <w:noProof/>
                <w:webHidden/>
              </w:rPr>
              <w:fldChar w:fldCharType="end"/>
            </w:r>
          </w:hyperlink>
        </w:p>
        <w:p w14:paraId="776ABE54" w14:textId="08ED96BB" w:rsidR="00F91EDC" w:rsidRDefault="00D800B8">
          <w:pPr>
            <w:pStyle w:val="TDC3"/>
            <w:tabs>
              <w:tab w:val="left" w:pos="1320"/>
              <w:tab w:val="right" w:leader="dot" w:pos="8494"/>
            </w:tabs>
            <w:rPr>
              <w:noProof/>
              <w:sz w:val="22"/>
              <w:lang w:eastAsia="es-ES"/>
            </w:rPr>
          </w:pPr>
          <w:hyperlink w:anchor="_Toc74928224" w:history="1">
            <w:r w:rsidR="00F91EDC" w:rsidRPr="00522B37">
              <w:rPr>
                <w:rStyle w:val="Hipervnculo"/>
                <w:noProof/>
                <w:lang w:val="eu-ES"/>
              </w:rPr>
              <w:t>5.4.17</w:t>
            </w:r>
            <w:r w:rsidR="00F91EDC">
              <w:rPr>
                <w:noProof/>
                <w:sz w:val="22"/>
                <w:lang w:eastAsia="es-ES"/>
              </w:rPr>
              <w:tab/>
            </w:r>
            <w:r w:rsidR="00F91EDC" w:rsidRPr="00522B37">
              <w:rPr>
                <w:rStyle w:val="Hipervnculo"/>
                <w:noProof/>
                <w:lang w:val="eu-ES"/>
              </w:rPr>
              <w:t>MariaDB</w:t>
            </w:r>
            <w:r w:rsidR="00F91EDC">
              <w:rPr>
                <w:noProof/>
                <w:webHidden/>
              </w:rPr>
              <w:tab/>
            </w:r>
            <w:r w:rsidR="00F91EDC">
              <w:rPr>
                <w:noProof/>
                <w:webHidden/>
              </w:rPr>
              <w:fldChar w:fldCharType="begin"/>
            </w:r>
            <w:r w:rsidR="00F91EDC">
              <w:rPr>
                <w:noProof/>
                <w:webHidden/>
              </w:rPr>
              <w:instrText xml:space="preserve"> PAGEREF _Toc74928224 \h </w:instrText>
            </w:r>
            <w:r w:rsidR="00F91EDC">
              <w:rPr>
                <w:noProof/>
                <w:webHidden/>
              </w:rPr>
            </w:r>
            <w:r w:rsidR="00F91EDC">
              <w:rPr>
                <w:noProof/>
                <w:webHidden/>
              </w:rPr>
              <w:fldChar w:fldCharType="separate"/>
            </w:r>
            <w:r w:rsidR="006F125A">
              <w:rPr>
                <w:noProof/>
                <w:webHidden/>
              </w:rPr>
              <w:t>37</w:t>
            </w:r>
            <w:r w:rsidR="00F91EDC">
              <w:rPr>
                <w:noProof/>
                <w:webHidden/>
              </w:rPr>
              <w:fldChar w:fldCharType="end"/>
            </w:r>
          </w:hyperlink>
        </w:p>
        <w:p w14:paraId="551497D9" w14:textId="579E14B7" w:rsidR="00F91EDC" w:rsidRDefault="00D800B8">
          <w:pPr>
            <w:pStyle w:val="TDC3"/>
            <w:tabs>
              <w:tab w:val="left" w:pos="1320"/>
              <w:tab w:val="right" w:leader="dot" w:pos="8494"/>
            </w:tabs>
            <w:rPr>
              <w:noProof/>
              <w:sz w:val="22"/>
              <w:lang w:eastAsia="es-ES"/>
            </w:rPr>
          </w:pPr>
          <w:hyperlink w:anchor="_Toc74928225" w:history="1">
            <w:r w:rsidR="00F91EDC" w:rsidRPr="00522B37">
              <w:rPr>
                <w:rStyle w:val="Hipervnculo"/>
                <w:noProof/>
                <w:lang w:val="eu-ES"/>
              </w:rPr>
              <w:t>5.4.18</w:t>
            </w:r>
            <w:r w:rsidR="00F91EDC">
              <w:rPr>
                <w:noProof/>
                <w:sz w:val="22"/>
                <w:lang w:eastAsia="es-ES"/>
              </w:rPr>
              <w:tab/>
            </w:r>
            <w:r w:rsidR="00F91EDC" w:rsidRPr="00522B37">
              <w:rPr>
                <w:rStyle w:val="Hipervnculo"/>
                <w:noProof/>
                <w:lang w:val="eu-ES"/>
              </w:rPr>
              <w:t>phpMyAdmin</w:t>
            </w:r>
            <w:r w:rsidR="00F91EDC">
              <w:rPr>
                <w:noProof/>
                <w:webHidden/>
              </w:rPr>
              <w:tab/>
            </w:r>
            <w:r w:rsidR="00F91EDC">
              <w:rPr>
                <w:noProof/>
                <w:webHidden/>
              </w:rPr>
              <w:fldChar w:fldCharType="begin"/>
            </w:r>
            <w:r w:rsidR="00F91EDC">
              <w:rPr>
                <w:noProof/>
                <w:webHidden/>
              </w:rPr>
              <w:instrText xml:space="preserve"> PAGEREF _Toc74928225 \h </w:instrText>
            </w:r>
            <w:r w:rsidR="00F91EDC">
              <w:rPr>
                <w:noProof/>
                <w:webHidden/>
              </w:rPr>
            </w:r>
            <w:r w:rsidR="00F91EDC">
              <w:rPr>
                <w:noProof/>
                <w:webHidden/>
              </w:rPr>
              <w:fldChar w:fldCharType="separate"/>
            </w:r>
            <w:r w:rsidR="006F125A">
              <w:rPr>
                <w:noProof/>
                <w:webHidden/>
              </w:rPr>
              <w:t>37</w:t>
            </w:r>
            <w:r w:rsidR="00F91EDC">
              <w:rPr>
                <w:noProof/>
                <w:webHidden/>
              </w:rPr>
              <w:fldChar w:fldCharType="end"/>
            </w:r>
          </w:hyperlink>
        </w:p>
        <w:p w14:paraId="12123913" w14:textId="5E4285FF" w:rsidR="00F91EDC" w:rsidRDefault="00D800B8">
          <w:pPr>
            <w:pStyle w:val="TDC3"/>
            <w:tabs>
              <w:tab w:val="left" w:pos="1320"/>
              <w:tab w:val="right" w:leader="dot" w:pos="8494"/>
            </w:tabs>
            <w:rPr>
              <w:noProof/>
              <w:sz w:val="22"/>
              <w:lang w:eastAsia="es-ES"/>
            </w:rPr>
          </w:pPr>
          <w:hyperlink w:anchor="_Toc74928226" w:history="1">
            <w:r w:rsidR="00F91EDC" w:rsidRPr="00522B37">
              <w:rPr>
                <w:rStyle w:val="Hipervnculo"/>
                <w:noProof/>
                <w:lang w:val="eu-ES"/>
              </w:rPr>
              <w:t>5.4.19</w:t>
            </w:r>
            <w:r w:rsidR="00F91EDC">
              <w:rPr>
                <w:noProof/>
                <w:sz w:val="22"/>
                <w:lang w:eastAsia="es-ES"/>
              </w:rPr>
              <w:tab/>
            </w:r>
            <w:r w:rsidR="00F91EDC" w:rsidRPr="00522B37">
              <w:rPr>
                <w:rStyle w:val="Hipervnculo"/>
                <w:noProof/>
                <w:lang w:val="eu-ES"/>
              </w:rPr>
              <w:t>PHP</w:t>
            </w:r>
            <w:r w:rsidR="00F91EDC">
              <w:rPr>
                <w:noProof/>
                <w:webHidden/>
              </w:rPr>
              <w:tab/>
            </w:r>
            <w:r w:rsidR="00F91EDC">
              <w:rPr>
                <w:noProof/>
                <w:webHidden/>
              </w:rPr>
              <w:fldChar w:fldCharType="begin"/>
            </w:r>
            <w:r w:rsidR="00F91EDC">
              <w:rPr>
                <w:noProof/>
                <w:webHidden/>
              </w:rPr>
              <w:instrText xml:space="preserve"> PAGEREF _Toc74928226 \h </w:instrText>
            </w:r>
            <w:r w:rsidR="00F91EDC">
              <w:rPr>
                <w:noProof/>
                <w:webHidden/>
              </w:rPr>
            </w:r>
            <w:r w:rsidR="00F91EDC">
              <w:rPr>
                <w:noProof/>
                <w:webHidden/>
              </w:rPr>
              <w:fldChar w:fldCharType="separate"/>
            </w:r>
            <w:r w:rsidR="006F125A">
              <w:rPr>
                <w:noProof/>
                <w:webHidden/>
              </w:rPr>
              <w:t>37</w:t>
            </w:r>
            <w:r w:rsidR="00F91EDC">
              <w:rPr>
                <w:noProof/>
                <w:webHidden/>
              </w:rPr>
              <w:fldChar w:fldCharType="end"/>
            </w:r>
          </w:hyperlink>
        </w:p>
        <w:p w14:paraId="60244E30" w14:textId="6AEA51D1" w:rsidR="00F91EDC" w:rsidRDefault="00D800B8">
          <w:pPr>
            <w:pStyle w:val="TDC2"/>
            <w:tabs>
              <w:tab w:val="left" w:pos="880"/>
              <w:tab w:val="right" w:leader="dot" w:pos="8494"/>
            </w:tabs>
            <w:rPr>
              <w:noProof/>
              <w:sz w:val="22"/>
              <w:lang w:eastAsia="es-ES"/>
            </w:rPr>
          </w:pPr>
          <w:hyperlink w:anchor="_Toc74928227" w:history="1">
            <w:r w:rsidR="00F91EDC" w:rsidRPr="00522B37">
              <w:rPr>
                <w:rStyle w:val="Hipervnculo"/>
                <w:noProof/>
                <w:lang w:val="eu-ES"/>
              </w:rPr>
              <w:t>5.5</w:t>
            </w:r>
            <w:r w:rsidR="00F91EDC">
              <w:rPr>
                <w:noProof/>
                <w:sz w:val="22"/>
                <w:lang w:eastAsia="es-ES"/>
              </w:rPr>
              <w:tab/>
            </w:r>
            <w:r w:rsidR="00F91EDC" w:rsidRPr="00522B37">
              <w:rPr>
                <w:rStyle w:val="Hipervnculo"/>
                <w:noProof/>
                <w:lang w:val="eu-ES"/>
              </w:rPr>
              <w:t>Ereduak</w:t>
            </w:r>
            <w:r w:rsidR="00F91EDC">
              <w:rPr>
                <w:noProof/>
                <w:webHidden/>
              </w:rPr>
              <w:tab/>
            </w:r>
            <w:r w:rsidR="00F91EDC">
              <w:rPr>
                <w:noProof/>
                <w:webHidden/>
              </w:rPr>
              <w:fldChar w:fldCharType="begin"/>
            </w:r>
            <w:r w:rsidR="00F91EDC">
              <w:rPr>
                <w:noProof/>
                <w:webHidden/>
              </w:rPr>
              <w:instrText xml:space="preserve"> PAGEREF _Toc74928227 \h </w:instrText>
            </w:r>
            <w:r w:rsidR="00F91EDC">
              <w:rPr>
                <w:noProof/>
                <w:webHidden/>
              </w:rPr>
            </w:r>
            <w:r w:rsidR="00F91EDC">
              <w:rPr>
                <w:noProof/>
                <w:webHidden/>
              </w:rPr>
              <w:fldChar w:fldCharType="separate"/>
            </w:r>
            <w:r w:rsidR="006F125A">
              <w:rPr>
                <w:noProof/>
                <w:webHidden/>
              </w:rPr>
              <w:t>37</w:t>
            </w:r>
            <w:r w:rsidR="00F91EDC">
              <w:rPr>
                <w:noProof/>
                <w:webHidden/>
              </w:rPr>
              <w:fldChar w:fldCharType="end"/>
            </w:r>
          </w:hyperlink>
        </w:p>
        <w:p w14:paraId="6BD881CB" w14:textId="6B57FB2B" w:rsidR="00F91EDC" w:rsidRDefault="00D800B8">
          <w:pPr>
            <w:pStyle w:val="TDC3"/>
            <w:tabs>
              <w:tab w:val="left" w:pos="1100"/>
              <w:tab w:val="right" w:leader="dot" w:pos="8494"/>
            </w:tabs>
            <w:rPr>
              <w:noProof/>
              <w:sz w:val="22"/>
              <w:lang w:eastAsia="es-ES"/>
            </w:rPr>
          </w:pPr>
          <w:hyperlink w:anchor="_Toc74928228" w:history="1">
            <w:r w:rsidR="00F91EDC" w:rsidRPr="00522B37">
              <w:rPr>
                <w:rStyle w:val="Hipervnculo"/>
                <w:noProof/>
                <w:lang w:val="eu-ES"/>
              </w:rPr>
              <w:t>5.5.1</w:t>
            </w:r>
            <w:r w:rsidR="00F91EDC">
              <w:rPr>
                <w:noProof/>
                <w:sz w:val="22"/>
                <w:lang w:eastAsia="es-ES"/>
              </w:rPr>
              <w:tab/>
            </w:r>
            <w:r w:rsidR="00F91EDC" w:rsidRPr="00522B37">
              <w:rPr>
                <w:rStyle w:val="Hipervnculo"/>
                <w:noProof/>
                <w:lang w:val="eu-ES"/>
              </w:rPr>
              <w:t>CCII-N2016-02</w:t>
            </w:r>
            <w:r w:rsidR="00F91EDC">
              <w:rPr>
                <w:noProof/>
                <w:webHidden/>
              </w:rPr>
              <w:tab/>
            </w:r>
            <w:r w:rsidR="00F91EDC">
              <w:rPr>
                <w:noProof/>
                <w:webHidden/>
              </w:rPr>
              <w:fldChar w:fldCharType="begin"/>
            </w:r>
            <w:r w:rsidR="00F91EDC">
              <w:rPr>
                <w:noProof/>
                <w:webHidden/>
              </w:rPr>
              <w:instrText xml:space="preserve"> PAGEREF _Toc74928228 \h </w:instrText>
            </w:r>
            <w:r w:rsidR="00F91EDC">
              <w:rPr>
                <w:noProof/>
                <w:webHidden/>
              </w:rPr>
            </w:r>
            <w:r w:rsidR="00F91EDC">
              <w:rPr>
                <w:noProof/>
                <w:webHidden/>
              </w:rPr>
              <w:fldChar w:fldCharType="separate"/>
            </w:r>
            <w:r w:rsidR="006F125A">
              <w:rPr>
                <w:noProof/>
                <w:webHidden/>
              </w:rPr>
              <w:t>37</w:t>
            </w:r>
            <w:r w:rsidR="00F91EDC">
              <w:rPr>
                <w:noProof/>
                <w:webHidden/>
              </w:rPr>
              <w:fldChar w:fldCharType="end"/>
            </w:r>
          </w:hyperlink>
        </w:p>
        <w:p w14:paraId="6BF83A56" w14:textId="5077A919" w:rsidR="00F91EDC" w:rsidRDefault="00D800B8">
          <w:pPr>
            <w:pStyle w:val="TDC3"/>
            <w:tabs>
              <w:tab w:val="left" w:pos="1100"/>
              <w:tab w:val="right" w:leader="dot" w:pos="8494"/>
            </w:tabs>
            <w:rPr>
              <w:noProof/>
              <w:sz w:val="22"/>
              <w:lang w:eastAsia="es-ES"/>
            </w:rPr>
          </w:pPr>
          <w:hyperlink w:anchor="_Toc74928229" w:history="1">
            <w:r w:rsidR="00F91EDC" w:rsidRPr="00522B37">
              <w:rPr>
                <w:rStyle w:val="Hipervnculo"/>
                <w:noProof/>
                <w:lang w:val="eu-ES"/>
              </w:rPr>
              <w:t>5.5.2</w:t>
            </w:r>
            <w:r w:rsidR="00F91EDC">
              <w:rPr>
                <w:noProof/>
                <w:sz w:val="22"/>
                <w:lang w:eastAsia="es-ES"/>
              </w:rPr>
              <w:tab/>
            </w:r>
            <w:r w:rsidR="00F91EDC" w:rsidRPr="00522B37">
              <w:rPr>
                <w:rStyle w:val="Hipervnculo"/>
                <w:noProof/>
                <w:lang w:val="eu-ES"/>
              </w:rPr>
              <w:t>OpenUP</w:t>
            </w:r>
            <w:r w:rsidR="00F91EDC">
              <w:rPr>
                <w:noProof/>
                <w:webHidden/>
              </w:rPr>
              <w:tab/>
            </w:r>
            <w:r w:rsidR="00F91EDC">
              <w:rPr>
                <w:noProof/>
                <w:webHidden/>
              </w:rPr>
              <w:fldChar w:fldCharType="begin"/>
            </w:r>
            <w:r w:rsidR="00F91EDC">
              <w:rPr>
                <w:noProof/>
                <w:webHidden/>
              </w:rPr>
              <w:instrText xml:space="preserve"> PAGEREF _Toc74928229 \h </w:instrText>
            </w:r>
            <w:r w:rsidR="00F91EDC">
              <w:rPr>
                <w:noProof/>
                <w:webHidden/>
              </w:rPr>
            </w:r>
            <w:r w:rsidR="00F91EDC">
              <w:rPr>
                <w:noProof/>
                <w:webHidden/>
              </w:rPr>
              <w:fldChar w:fldCharType="separate"/>
            </w:r>
            <w:r w:rsidR="006F125A">
              <w:rPr>
                <w:noProof/>
                <w:webHidden/>
              </w:rPr>
              <w:t>37</w:t>
            </w:r>
            <w:r w:rsidR="00F91EDC">
              <w:rPr>
                <w:noProof/>
                <w:webHidden/>
              </w:rPr>
              <w:fldChar w:fldCharType="end"/>
            </w:r>
          </w:hyperlink>
        </w:p>
        <w:p w14:paraId="2CE2DD2B" w14:textId="0457AEB6" w:rsidR="00F91EDC" w:rsidRDefault="00D800B8">
          <w:pPr>
            <w:pStyle w:val="TDC3"/>
            <w:tabs>
              <w:tab w:val="left" w:pos="1100"/>
              <w:tab w:val="right" w:leader="dot" w:pos="8494"/>
            </w:tabs>
            <w:rPr>
              <w:noProof/>
              <w:sz w:val="22"/>
              <w:lang w:eastAsia="es-ES"/>
            </w:rPr>
          </w:pPr>
          <w:hyperlink w:anchor="_Toc74928230" w:history="1">
            <w:r w:rsidR="00F91EDC" w:rsidRPr="00522B37">
              <w:rPr>
                <w:rStyle w:val="Hipervnculo"/>
                <w:noProof/>
                <w:lang w:val="eu-ES"/>
              </w:rPr>
              <w:t>5.5.3</w:t>
            </w:r>
            <w:r w:rsidR="00F91EDC">
              <w:rPr>
                <w:noProof/>
                <w:sz w:val="22"/>
                <w:lang w:eastAsia="es-ES"/>
              </w:rPr>
              <w:tab/>
            </w:r>
            <w:r w:rsidR="00F91EDC" w:rsidRPr="00522B37">
              <w:rPr>
                <w:rStyle w:val="Hipervnculo"/>
                <w:noProof/>
                <w:lang w:val="eu-ES"/>
              </w:rPr>
              <w:t>ABRD</w:t>
            </w:r>
            <w:r w:rsidR="00F91EDC">
              <w:rPr>
                <w:noProof/>
                <w:webHidden/>
              </w:rPr>
              <w:tab/>
            </w:r>
            <w:r w:rsidR="00F91EDC">
              <w:rPr>
                <w:noProof/>
                <w:webHidden/>
              </w:rPr>
              <w:fldChar w:fldCharType="begin"/>
            </w:r>
            <w:r w:rsidR="00F91EDC">
              <w:rPr>
                <w:noProof/>
                <w:webHidden/>
              </w:rPr>
              <w:instrText xml:space="preserve"> PAGEREF _Toc74928230 \h </w:instrText>
            </w:r>
            <w:r w:rsidR="00F91EDC">
              <w:rPr>
                <w:noProof/>
                <w:webHidden/>
              </w:rPr>
            </w:r>
            <w:r w:rsidR="00F91EDC">
              <w:rPr>
                <w:noProof/>
                <w:webHidden/>
              </w:rPr>
              <w:fldChar w:fldCharType="separate"/>
            </w:r>
            <w:r w:rsidR="006F125A">
              <w:rPr>
                <w:noProof/>
                <w:webHidden/>
              </w:rPr>
              <w:t>38</w:t>
            </w:r>
            <w:r w:rsidR="00F91EDC">
              <w:rPr>
                <w:noProof/>
                <w:webHidden/>
              </w:rPr>
              <w:fldChar w:fldCharType="end"/>
            </w:r>
          </w:hyperlink>
        </w:p>
        <w:p w14:paraId="164B9211" w14:textId="5D88106A" w:rsidR="00F91EDC" w:rsidRDefault="00D800B8">
          <w:pPr>
            <w:pStyle w:val="TDC3"/>
            <w:tabs>
              <w:tab w:val="left" w:pos="1100"/>
              <w:tab w:val="right" w:leader="dot" w:pos="8494"/>
            </w:tabs>
            <w:rPr>
              <w:noProof/>
              <w:sz w:val="22"/>
              <w:lang w:eastAsia="es-ES"/>
            </w:rPr>
          </w:pPr>
          <w:hyperlink w:anchor="_Toc74928231" w:history="1">
            <w:r w:rsidR="00F91EDC" w:rsidRPr="00522B37">
              <w:rPr>
                <w:rStyle w:val="Hipervnculo"/>
                <w:noProof/>
                <w:lang w:val="eu-ES"/>
              </w:rPr>
              <w:t>5.5.4</w:t>
            </w:r>
            <w:r w:rsidR="00F91EDC">
              <w:rPr>
                <w:noProof/>
                <w:sz w:val="22"/>
                <w:lang w:eastAsia="es-ES"/>
              </w:rPr>
              <w:tab/>
            </w:r>
            <w:r w:rsidR="00F91EDC" w:rsidRPr="00522B37">
              <w:rPr>
                <w:rStyle w:val="Hipervnculo"/>
                <w:noProof/>
                <w:lang w:val="eu-ES"/>
              </w:rPr>
              <w:t>UMA</w:t>
            </w:r>
            <w:r w:rsidR="00F91EDC">
              <w:rPr>
                <w:noProof/>
                <w:webHidden/>
              </w:rPr>
              <w:tab/>
            </w:r>
            <w:r w:rsidR="00F91EDC">
              <w:rPr>
                <w:noProof/>
                <w:webHidden/>
              </w:rPr>
              <w:fldChar w:fldCharType="begin"/>
            </w:r>
            <w:r w:rsidR="00F91EDC">
              <w:rPr>
                <w:noProof/>
                <w:webHidden/>
              </w:rPr>
              <w:instrText xml:space="preserve"> PAGEREF _Toc74928231 \h </w:instrText>
            </w:r>
            <w:r w:rsidR="00F91EDC">
              <w:rPr>
                <w:noProof/>
                <w:webHidden/>
              </w:rPr>
            </w:r>
            <w:r w:rsidR="00F91EDC">
              <w:rPr>
                <w:noProof/>
                <w:webHidden/>
              </w:rPr>
              <w:fldChar w:fldCharType="separate"/>
            </w:r>
            <w:r w:rsidR="006F125A">
              <w:rPr>
                <w:noProof/>
                <w:webHidden/>
              </w:rPr>
              <w:t>38</w:t>
            </w:r>
            <w:r w:rsidR="00F91EDC">
              <w:rPr>
                <w:noProof/>
                <w:webHidden/>
              </w:rPr>
              <w:fldChar w:fldCharType="end"/>
            </w:r>
          </w:hyperlink>
        </w:p>
        <w:p w14:paraId="6C2F48AD" w14:textId="1063F27A" w:rsidR="00F91EDC" w:rsidRDefault="00D800B8">
          <w:pPr>
            <w:pStyle w:val="TDC3"/>
            <w:tabs>
              <w:tab w:val="left" w:pos="1100"/>
              <w:tab w:val="right" w:leader="dot" w:pos="8494"/>
            </w:tabs>
            <w:rPr>
              <w:noProof/>
              <w:sz w:val="22"/>
              <w:lang w:eastAsia="es-ES"/>
            </w:rPr>
          </w:pPr>
          <w:hyperlink w:anchor="_Toc74928232" w:history="1">
            <w:r w:rsidR="00F91EDC" w:rsidRPr="00522B37">
              <w:rPr>
                <w:rStyle w:val="Hipervnculo"/>
                <w:noProof/>
                <w:lang w:val="eu-ES"/>
              </w:rPr>
              <w:t>5.5.5</w:t>
            </w:r>
            <w:r w:rsidR="00F91EDC">
              <w:rPr>
                <w:noProof/>
                <w:sz w:val="22"/>
                <w:lang w:eastAsia="es-ES"/>
              </w:rPr>
              <w:tab/>
            </w:r>
            <w:r w:rsidR="00F91EDC" w:rsidRPr="00522B37">
              <w:rPr>
                <w:rStyle w:val="Hipervnculo"/>
                <w:noProof/>
                <w:lang w:val="eu-ES"/>
              </w:rPr>
              <w:t>Ecore</w:t>
            </w:r>
            <w:r w:rsidR="00F91EDC">
              <w:rPr>
                <w:noProof/>
                <w:webHidden/>
              </w:rPr>
              <w:tab/>
            </w:r>
            <w:r w:rsidR="00F91EDC">
              <w:rPr>
                <w:noProof/>
                <w:webHidden/>
              </w:rPr>
              <w:fldChar w:fldCharType="begin"/>
            </w:r>
            <w:r w:rsidR="00F91EDC">
              <w:rPr>
                <w:noProof/>
                <w:webHidden/>
              </w:rPr>
              <w:instrText xml:space="preserve"> PAGEREF _Toc74928232 \h </w:instrText>
            </w:r>
            <w:r w:rsidR="00F91EDC">
              <w:rPr>
                <w:noProof/>
                <w:webHidden/>
              </w:rPr>
            </w:r>
            <w:r w:rsidR="00F91EDC">
              <w:rPr>
                <w:noProof/>
                <w:webHidden/>
              </w:rPr>
              <w:fldChar w:fldCharType="separate"/>
            </w:r>
            <w:r w:rsidR="006F125A">
              <w:rPr>
                <w:noProof/>
                <w:webHidden/>
              </w:rPr>
              <w:t>38</w:t>
            </w:r>
            <w:r w:rsidR="00F91EDC">
              <w:rPr>
                <w:noProof/>
                <w:webHidden/>
              </w:rPr>
              <w:fldChar w:fldCharType="end"/>
            </w:r>
          </w:hyperlink>
        </w:p>
        <w:p w14:paraId="6D03FF05" w14:textId="43EE7EFF" w:rsidR="00F91EDC" w:rsidRDefault="00D800B8">
          <w:pPr>
            <w:pStyle w:val="TDC2"/>
            <w:tabs>
              <w:tab w:val="left" w:pos="880"/>
              <w:tab w:val="right" w:leader="dot" w:pos="8494"/>
            </w:tabs>
            <w:rPr>
              <w:noProof/>
              <w:sz w:val="22"/>
              <w:lang w:eastAsia="es-ES"/>
            </w:rPr>
          </w:pPr>
          <w:hyperlink w:anchor="_Toc74928233" w:history="1">
            <w:r w:rsidR="00F91EDC" w:rsidRPr="00522B37">
              <w:rPr>
                <w:rStyle w:val="Hipervnculo"/>
                <w:noProof/>
                <w:lang w:val="eu-ES"/>
              </w:rPr>
              <w:t>5.6</w:t>
            </w:r>
            <w:r w:rsidR="00F91EDC">
              <w:rPr>
                <w:noProof/>
                <w:sz w:val="22"/>
                <w:lang w:eastAsia="es-ES"/>
              </w:rPr>
              <w:tab/>
            </w:r>
            <w:r w:rsidR="00F91EDC" w:rsidRPr="00522B37">
              <w:rPr>
                <w:rStyle w:val="Hipervnculo"/>
                <w:noProof/>
                <w:lang w:val="eu-ES"/>
              </w:rPr>
              <w:t>Metrikak</w:t>
            </w:r>
            <w:r w:rsidR="00F91EDC">
              <w:rPr>
                <w:noProof/>
                <w:webHidden/>
              </w:rPr>
              <w:tab/>
            </w:r>
            <w:r w:rsidR="00F91EDC">
              <w:rPr>
                <w:noProof/>
                <w:webHidden/>
              </w:rPr>
              <w:fldChar w:fldCharType="begin"/>
            </w:r>
            <w:r w:rsidR="00F91EDC">
              <w:rPr>
                <w:noProof/>
                <w:webHidden/>
              </w:rPr>
              <w:instrText xml:space="preserve"> PAGEREF _Toc74928233 \h </w:instrText>
            </w:r>
            <w:r w:rsidR="00F91EDC">
              <w:rPr>
                <w:noProof/>
                <w:webHidden/>
              </w:rPr>
            </w:r>
            <w:r w:rsidR="00F91EDC">
              <w:rPr>
                <w:noProof/>
                <w:webHidden/>
              </w:rPr>
              <w:fldChar w:fldCharType="separate"/>
            </w:r>
            <w:r w:rsidR="006F125A">
              <w:rPr>
                <w:noProof/>
                <w:webHidden/>
              </w:rPr>
              <w:t>38</w:t>
            </w:r>
            <w:r w:rsidR="00F91EDC">
              <w:rPr>
                <w:noProof/>
                <w:webHidden/>
              </w:rPr>
              <w:fldChar w:fldCharType="end"/>
            </w:r>
          </w:hyperlink>
        </w:p>
        <w:p w14:paraId="4D5B4B7E" w14:textId="7F0D5890" w:rsidR="00F91EDC" w:rsidRDefault="00D800B8">
          <w:pPr>
            <w:pStyle w:val="TDC3"/>
            <w:tabs>
              <w:tab w:val="left" w:pos="1100"/>
              <w:tab w:val="right" w:leader="dot" w:pos="8494"/>
            </w:tabs>
            <w:rPr>
              <w:noProof/>
              <w:sz w:val="22"/>
              <w:lang w:eastAsia="es-ES"/>
            </w:rPr>
          </w:pPr>
          <w:hyperlink w:anchor="_Toc74928234" w:history="1">
            <w:r w:rsidR="00F91EDC" w:rsidRPr="00522B37">
              <w:rPr>
                <w:rStyle w:val="Hipervnculo"/>
                <w:noProof/>
                <w:lang w:val="eu-ES"/>
              </w:rPr>
              <w:t>5.6.1</w:t>
            </w:r>
            <w:r w:rsidR="00F91EDC">
              <w:rPr>
                <w:noProof/>
                <w:sz w:val="22"/>
                <w:lang w:eastAsia="es-ES"/>
              </w:rPr>
              <w:tab/>
            </w:r>
            <w:r w:rsidR="00F91EDC" w:rsidRPr="00522B37">
              <w:rPr>
                <w:rStyle w:val="Hipervnculo"/>
                <w:noProof/>
                <w:lang w:val="eu-ES"/>
              </w:rPr>
              <w:t>Irismena</w:t>
            </w:r>
            <w:r w:rsidR="00F91EDC">
              <w:rPr>
                <w:noProof/>
                <w:webHidden/>
              </w:rPr>
              <w:tab/>
            </w:r>
            <w:r w:rsidR="00F91EDC">
              <w:rPr>
                <w:noProof/>
                <w:webHidden/>
              </w:rPr>
              <w:fldChar w:fldCharType="begin"/>
            </w:r>
            <w:r w:rsidR="00F91EDC">
              <w:rPr>
                <w:noProof/>
                <w:webHidden/>
              </w:rPr>
              <w:instrText xml:space="preserve"> PAGEREF _Toc74928234 \h </w:instrText>
            </w:r>
            <w:r w:rsidR="00F91EDC">
              <w:rPr>
                <w:noProof/>
                <w:webHidden/>
              </w:rPr>
            </w:r>
            <w:r w:rsidR="00F91EDC">
              <w:rPr>
                <w:noProof/>
                <w:webHidden/>
              </w:rPr>
              <w:fldChar w:fldCharType="separate"/>
            </w:r>
            <w:r w:rsidR="006F125A">
              <w:rPr>
                <w:noProof/>
                <w:webHidden/>
              </w:rPr>
              <w:t>38</w:t>
            </w:r>
            <w:r w:rsidR="00F91EDC">
              <w:rPr>
                <w:noProof/>
                <w:webHidden/>
              </w:rPr>
              <w:fldChar w:fldCharType="end"/>
            </w:r>
          </w:hyperlink>
        </w:p>
        <w:p w14:paraId="426BF12C" w14:textId="5B70DD41" w:rsidR="00F91EDC" w:rsidRDefault="00D800B8">
          <w:pPr>
            <w:pStyle w:val="TDC3"/>
            <w:tabs>
              <w:tab w:val="left" w:pos="1100"/>
              <w:tab w:val="right" w:leader="dot" w:pos="8494"/>
            </w:tabs>
            <w:rPr>
              <w:noProof/>
              <w:sz w:val="22"/>
              <w:lang w:eastAsia="es-ES"/>
            </w:rPr>
          </w:pPr>
          <w:hyperlink w:anchor="_Toc74928235" w:history="1">
            <w:r w:rsidR="00F91EDC" w:rsidRPr="00522B37">
              <w:rPr>
                <w:rStyle w:val="Hipervnculo"/>
                <w:noProof/>
                <w:lang w:val="eu-ES"/>
              </w:rPr>
              <w:t>5.6.2</w:t>
            </w:r>
            <w:r w:rsidR="00F91EDC">
              <w:rPr>
                <w:noProof/>
                <w:sz w:val="22"/>
                <w:lang w:eastAsia="es-ES"/>
              </w:rPr>
              <w:tab/>
            </w:r>
            <w:r w:rsidR="00F91EDC" w:rsidRPr="00522B37">
              <w:rPr>
                <w:rStyle w:val="Hipervnculo"/>
                <w:noProof/>
                <w:lang w:val="eu-ES"/>
              </w:rPr>
              <w:t>Denbora</w:t>
            </w:r>
            <w:r w:rsidR="00F91EDC">
              <w:rPr>
                <w:noProof/>
                <w:webHidden/>
              </w:rPr>
              <w:tab/>
            </w:r>
            <w:r w:rsidR="00F91EDC">
              <w:rPr>
                <w:noProof/>
                <w:webHidden/>
              </w:rPr>
              <w:fldChar w:fldCharType="begin"/>
            </w:r>
            <w:r w:rsidR="00F91EDC">
              <w:rPr>
                <w:noProof/>
                <w:webHidden/>
              </w:rPr>
              <w:instrText xml:space="preserve"> PAGEREF _Toc74928235 \h </w:instrText>
            </w:r>
            <w:r w:rsidR="00F91EDC">
              <w:rPr>
                <w:noProof/>
                <w:webHidden/>
              </w:rPr>
            </w:r>
            <w:r w:rsidR="00F91EDC">
              <w:rPr>
                <w:noProof/>
                <w:webHidden/>
              </w:rPr>
              <w:fldChar w:fldCharType="separate"/>
            </w:r>
            <w:r w:rsidR="006F125A">
              <w:rPr>
                <w:noProof/>
                <w:webHidden/>
              </w:rPr>
              <w:t>38</w:t>
            </w:r>
            <w:r w:rsidR="00F91EDC">
              <w:rPr>
                <w:noProof/>
                <w:webHidden/>
              </w:rPr>
              <w:fldChar w:fldCharType="end"/>
            </w:r>
          </w:hyperlink>
        </w:p>
        <w:p w14:paraId="420FFB01" w14:textId="50639E37" w:rsidR="00F91EDC" w:rsidRDefault="00D800B8">
          <w:pPr>
            <w:pStyle w:val="TDC3"/>
            <w:tabs>
              <w:tab w:val="left" w:pos="1100"/>
              <w:tab w:val="right" w:leader="dot" w:pos="8494"/>
            </w:tabs>
            <w:rPr>
              <w:noProof/>
              <w:sz w:val="22"/>
              <w:lang w:eastAsia="es-ES"/>
            </w:rPr>
          </w:pPr>
          <w:hyperlink w:anchor="_Toc74928236" w:history="1">
            <w:r w:rsidR="00F91EDC" w:rsidRPr="00522B37">
              <w:rPr>
                <w:rStyle w:val="Hipervnculo"/>
                <w:noProof/>
                <w:lang w:val="eu-ES"/>
              </w:rPr>
              <w:t>5.6.3</w:t>
            </w:r>
            <w:r w:rsidR="00F91EDC">
              <w:rPr>
                <w:noProof/>
                <w:sz w:val="22"/>
                <w:lang w:eastAsia="es-ES"/>
              </w:rPr>
              <w:tab/>
            </w:r>
            <w:r w:rsidR="00F91EDC" w:rsidRPr="00522B37">
              <w:rPr>
                <w:rStyle w:val="Hipervnculo"/>
                <w:noProof/>
                <w:lang w:val="eu-ES"/>
              </w:rPr>
              <w:t>Kostua</w:t>
            </w:r>
            <w:r w:rsidR="00F91EDC">
              <w:rPr>
                <w:noProof/>
                <w:webHidden/>
              </w:rPr>
              <w:tab/>
            </w:r>
            <w:r w:rsidR="00F91EDC">
              <w:rPr>
                <w:noProof/>
                <w:webHidden/>
              </w:rPr>
              <w:fldChar w:fldCharType="begin"/>
            </w:r>
            <w:r w:rsidR="00F91EDC">
              <w:rPr>
                <w:noProof/>
                <w:webHidden/>
              </w:rPr>
              <w:instrText xml:space="preserve"> PAGEREF _Toc74928236 \h </w:instrText>
            </w:r>
            <w:r w:rsidR="00F91EDC">
              <w:rPr>
                <w:noProof/>
                <w:webHidden/>
              </w:rPr>
            </w:r>
            <w:r w:rsidR="00F91EDC">
              <w:rPr>
                <w:noProof/>
                <w:webHidden/>
              </w:rPr>
              <w:fldChar w:fldCharType="separate"/>
            </w:r>
            <w:r w:rsidR="006F125A">
              <w:rPr>
                <w:noProof/>
                <w:webHidden/>
              </w:rPr>
              <w:t>38</w:t>
            </w:r>
            <w:r w:rsidR="00F91EDC">
              <w:rPr>
                <w:noProof/>
                <w:webHidden/>
              </w:rPr>
              <w:fldChar w:fldCharType="end"/>
            </w:r>
          </w:hyperlink>
        </w:p>
        <w:p w14:paraId="7A1D1CEB" w14:textId="1F648FBB" w:rsidR="00F91EDC" w:rsidRDefault="00D800B8">
          <w:pPr>
            <w:pStyle w:val="TDC3"/>
            <w:tabs>
              <w:tab w:val="left" w:pos="1100"/>
              <w:tab w:val="right" w:leader="dot" w:pos="8494"/>
            </w:tabs>
            <w:rPr>
              <w:noProof/>
              <w:sz w:val="22"/>
              <w:lang w:eastAsia="es-ES"/>
            </w:rPr>
          </w:pPr>
          <w:hyperlink w:anchor="_Toc74928237" w:history="1">
            <w:r w:rsidR="00F91EDC" w:rsidRPr="00522B37">
              <w:rPr>
                <w:rStyle w:val="Hipervnculo"/>
                <w:noProof/>
                <w:lang w:val="eu-ES"/>
              </w:rPr>
              <w:t>5.6.4</w:t>
            </w:r>
            <w:r w:rsidR="00F91EDC">
              <w:rPr>
                <w:noProof/>
                <w:sz w:val="22"/>
                <w:lang w:eastAsia="es-ES"/>
              </w:rPr>
              <w:tab/>
            </w:r>
            <w:r w:rsidR="00F91EDC" w:rsidRPr="00522B37">
              <w:rPr>
                <w:rStyle w:val="Hipervnculo"/>
                <w:noProof/>
                <w:lang w:val="eu-ES"/>
              </w:rPr>
              <w:t>Kalitatea</w:t>
            </w:r>
            <w:r w:rsidR="00F91EDC">
              <w:rPr>
                <w:noProof/>
                <w:webHidden/>
              </w:rPr>
              <w:tab/>
            </w:r>
            <w:r w:rsidR="00F91EDC">
              <w:rPr>
                <w:noProof/>
                <w:webHidden/>
              </w:rPr>
              <w:fldChar w:fldCharType="begin"/>
            </w:r>
            <w:r w:rsidR="00F91EDC">
              <w:rPr>
                <w:noProof/>
                <w:webHidden/>
              </w:rPr>
              <w:instrText xml:space="preserve"> PAGEREF _Toc74928237 \h </w:instrText>
            </w:r>
            <w:r w:rsidR="00F91EDC">
              <w:rPr>
                <w:noProof/>
                <w:webHidden/>
              </w:rPr>
            </w:r>
            <w:r w:rsidR="00F91EDC">
              <w:rPr>
                <w:noProof/>
                <w:webHidden/>
              </w:rPr>
              <w:fldChar w:fldCharType="separate"/>
            </w:r>
            <w:r w:rsidR="006F125A">
              <w:rPr>
                <w:noProof/>
                <w:webHidden/>
              </w:rPr>
              <w:t>39</w:t>
            </w:r>
            <w:r w:rsidR="00F91EDC">
              <w:rPr>
                <w:noProof/>
                <w:webHidden/>
              </w:rPr>
              <w:fldChar w:fldCharType="end"/>
            </w:r>
          </w:hyperlink>
        </w:p>
        <w:p w14:paraId="49EB4F1E" w14:textId="1AA295C6" w:rsidR="00F91EDC" w:rsidRDefault="00D800B8">
          <w:pPr>
            <w:pStyle w:val="TDC2"/>
            <w:tabs>
              <w:tab w:val="left" w:pos="880"/>
              <w:tab w:val="right" w:leader="dot" w:pos="8494"/>
            </w:tabs>
            <w:rPr>
              <w:noProof/>
              <w:sz w:val="22"/>
              <w:lang w:eastAsia="es-ES"/>
            </w:rPr>
          </w:pPr>
          <w:hyperlink w:anchor="_Toc74928238" w:history="1">
            <w:r w:rsidR="00F91EDC" w:rsidRPr="00522B37">
              <w:rPr>
                <w:rStyle w:val="Hipervnculo"/>
                <w:noProof/>
                <w:lang w:val="eu-ES"/>
              </w:rPr>
              <w:t>5.7</w:t>
            </w:r>
            <w:r w:rsidR="00F91EDC">
              <w:rPr>
                <w:noProof/>
                <w:sz w:val="22"/>
                <w:lang w:eastAsia="es-ES"/>
              </w:rPr>
              <w:tab/>
            </w:r>
            <w:r w:rsidR="00F91EDC" w:rsidRPr="00522B37">
              <w:rPr>
                <w:rStyle w:val="Hipervnculo"/>
                <w:noProof/>
                <w:lang w:val="eu-ES"/>
              </w:rPr>
              <w:t>Prototipoak</w:t>
            </w:r>
            <w:r w:rsidR="00F91EDC">
              <w:rPr>
                <w:noProof/>
                <w:webHidden/>
              </w:rPr>
              <w:tab/>
            </w:r>
            <w:r w:rsidR="00F91EDC">
              <w:rPr>
                <w:noProof/>
                <w:webHidden/>
              </w:rPr>
              <w:fldChar w:fldCharType="begin"/>
            </w:r>
            <w:r w:rsidR="00F91EDC">
              <w:rPr>
                <w:noProof/>
                <w:webHidden/>
              </w:rPr>
              <w:instrText xml:space="preserve"> PAGEREF _Toc74928238 \h </w:instrText>
            </w:r>
            <w:r w:rsidR="00F91EDC">
              <w:rPr>
                <w:noProof/>
                <w:webHidden/>
              </w:rPr>
            </w:r>
            <w:r w:rsidR="00F91EDC">
              <w:rPr>
                <w:noProof/>
                <w:webHidden/>
              </w:rPr>
              <w:fldChar w:fldCharType="separate"/>
            </w:r>
            <w:r w:rsidR="006F125A">
              <w:rPr>
                <w:noProof/>
                <w:webHidden/>
              </w:rPr>
              <w:t>39</w:t>
            </w:r>
            <w:r w:rsidR="00F91EDC">
              <w:rPr>
                <w:noProof/>
                <w:webHidden/>
              </w:rPr>
              <w:fldChar w:fldCharType="end"/>
            </w:r>
          </w:hyperlink>
        </w:p>
        <w:p w14:paraId="63471387" w14:textId="623710F3" w:rsidR="00F91EDC" w:rsidRDefault="00D800B8">
          <w:pPr>
            <w:pStyle w:val="TDC3"/>
            <w:tabs>
              <w:tab w:val="left" w:pos="1100"/>
              <w:tab w:val="right" w:leader="dot" w:pos="8494"/>
            </w:tabs>
            <w:rPr>
              <w:noProof/>
              <w:sz w:val="22"/>
              <w:lang w:eastAsia="es-ES"/>
            </w:rPr>
          </w:pPr>
          <w:hyperlink w:anchor="_Toc74928239" w:history="1">
            <w:r w:rsidR="00F91EDC" w:rsidRPr="00522B37">
              <w:rPr>
                <w:rStyle w:val="Hipervnculo"/>
                <w:noProof/>
                <w:lang w:val="eu-ES"/>
              </w:rPr>
              <w:t>5.7.1</w:t>
            </w:r>
            <w:r w:rsidR="00F91EDC">
              <w:rPr>
                <w:noProof/>
                <w:sz w:val="22"/>
                <w:lang w:eastAsia="es-ES"/>
              </w:rPr>
              <w:tab/>
            </w:r>
            <w:r w:rsidR="00F91EDC" w:rsidRPr="00522B37">
              <w:rPr>
                <w:rStyle w:val="Hipervnculo"/>
                <w:noProof/>
                <w:lang w:val="eu-ES"/>
              </w:rPr>
              <w:t>ProMeta ModelEditor</w:t>
            </w:r>
            <w:r w:rsidR="00F91EDC">
              <w:rPr>
                <w:noProof/>
                <w:webHidden/>
              </w:rPr>
              <w:tab/>
            </w:r>
            <w:r w:rsidR="00F91EDC">
              <w:rPr>
                <w:noProof/>
                <w:webHidden/>
              </w:rPr>
              <w:fldChar w:fldCharType="begin"/>
            </w:r>
            <w:r w:rsidR="00F91EDC">
              <w:rPr>
                <w:noProof/>
                <w:webHidden/>
              </w:rPr>
              <w:instrText xml:space="preserve"> PAGEREF _Toc74928239 \h </w:instrText>
            </w:r>
            <w:r w:rsidR="00F91EDC">
              <w:rPr>
                <w:noProof/>
                <w:webHidden/>
              </w:rPr>
            </w:r>
            <w:r w:rsidR="00F91EDC">
              <w:rPr>
                <w:noProof/>
                <w:webHidden/>
              </w:rPr>
              <w:fldChar w:fldCharType="separate"/>
            </w:r>
            <w:r w:rsidR="006F125A">
              <w:rPr>
                <w:noProof/>
                <w:webHidden/>
              </w:rPr>
              <w:t>39</w:t>
            </w:r>
            <w:r w:rsidR="00F91EDC">
              <w:rPr>
                <w:noProof/>
                <w:webHidden/>
              </w:rPr>
              <w:fldChar w:fldCharType="end"/>
            </w:r>
          </w:hyperlink>
        </w:p>
        <w:p w14:paraId="38C515E2" w14:textId="01CF80EB" w:rsidR="00F91EDC" w:rsidRDefault="00D800B8">
          <w:pPr>
            <w:pStyle w:val="TDC3"/>
            <w:tabs>
              <w:tab w:val="left" w:pos="1100"/>
              <w:tab w:val="right" w:leader="dot" w:pos="8494"/>
            </w:tabs>
            <w:rPr>
              <w:noProof/>
              <w:sz w:val="22"/>
              <w:lang w:eastAsia="es-ES"/>
            </w:rPr>
          </w:pPr>
          <w:hyperlink w:anchor="_Toc74928240" w:history="1">
            <w:r w:rsidR="00F91EDC" w:rsidRPr="00522B37">
              <w:rPr>
                <w:rStyle w:val="Hipervnculo"/>
                <w:noProof/>
                <w:lang w:val="eu-ES"/>
              </w:rPr>
              <w:t>5.7.2</w:t>
            </w:r>
            <w:r w:rsidR="00F91EDC">
              <w:rPr>
                <w:noProof/>
                <w:sz w:val="22"/>
                <w:lang w:eastAsia="es-ES"/>
              </w:rPr>
              <w:tab/>
            </w:r>
            <w:r w:rsidR="00F91EDC" w:rsidRPr="00522B37">
              <w:rPr>
                <w:rStyle w:val="Hipervnculo"/>
                <w:noProof/>
                <w:lang w:val="eu-ES"/>
              </w:rPr>
              <w:t>ProMeta IO-System</w:t>
            </w:r>
            <w:r w:rsidR="00F91EDC">
              <w:rPr>
                <w:noProof/>
                <w:webHidden/>
              </w:rPr>
              <w:tab/>
            </w:r>
            <w:r w:rsidR="00F91EDC">
              <w:rPr>
                <w:noProof/>
                <w:webHidden/>
              </w:rPr>
              <w:fldChar w:fldCharType="begin"/>
            </w:r>
            <w:r w:rsidR="00F91EDC">
              <w:rPr>
                <w:noProof/>
                <w:webHidden/>
              </w:rPr>
              <w:instrText xml:space="preserve"> PAGEREF _Toc74928240 \h </w:instrText>
            </w:r>
            <w:r w:rsidR="00F91EDC">
              <w:rPr>
                <w:noProof/>
                <w:webHidden/>
              </w:rPr>
            </w:r>
            <w:r w:rsidR="00F91EDC">
              <w:rPr>
                <w:noProof/>
                <w:webHidden/>
              </w:rPr>
              <w:fldChar w:fldCharType="separate"/>
            </w:r>
            <w:r w:rsidR="006F125A">
              <w:rPr>
                <w:noProof/>
                <w:webHidden/>
              </w:rPr>
              <w:t>39</w:t>
            </w:r>
            <w:r w:rsidR="00F91EDC">
              <w:rPr>
                <w:noProof/>
                <w:webHidden/>
              </w:rPr>
              <w:fldChar w:fldCharType="end"/>
            </w:r>
          </w:hyperlink>
        </w:p>
        <w:p w14:paraId="7BE551E5" w14:textId="33CE6EC0" w:rsidR="00F91EDC" w:rsidRDefault="00D800B8">
          <w:pPr>
            <w:pStyle w:val="TDC1"/>
            <w:tabs>
              <w:tab w:val="left" w:pos="440"/>
              <w:tab w:val="right" w:leader="dot" w:pos="8494"/>
            </w:tabs>
            <w:rPr>
              <w:noProof/>
              <w:sz w:val="22"/>
              <w:lang w:eastAsia="es-ES"/>
            </w:rPr>
          </w:pPr>
          <w:hyperlink w:anchor="_Toc74928241" w:history="1">
            <w:r w:rsidR="00F91EDC" w:rsidRPr="00522B37">
              <w:rPr>
                <w:rStyle w:val="Hipervnculo"/>
                <w:noProof/>
                <w:lang w:val="eu-ES"/>
              </w:rPr>
              <w:t>6</w:t>
            </w:r>
            <w:r w:rsidR="00F91EDC">
              <w:rPr>
                <w:noProof/>
                <w:sz w:val="22"/>
                <w:lang w:eastAsia="es-ES"/>
              </w:rPr>
              <w:tab/>
            </w:r>
            <w:r w:rsidR="00F91EDC" w:rsidRPr="00522B37">
              <w:rPr>
                <w:rStyle w:val="Hipervnculo"/>
                <w:noProof/>
                <w:lang w:val="eu-ES"/>
              </w:rPr>
              <w:t>Definizioak eta Laburdurak</w:t>
            </w:r>
            <w:r w:rsidR="00F91EDC">
              <w:rPr>
                <w:noProof/>
                <w:webHidden/>
              </w:rPr>
              <w:tab/>
            </w:r>
            <w:r w:rsidR="00F91EDC">
              <w:rPr>
                <w:noProof/>
                <w:webHidden/>
              </w:rPr>
              <w:fldChar w:fldCharType="begin"/>
            </w:r>
            <w:r w:rsidR="00F91EDC">
              <w:rPr>
                <w:noProof/>
                <w:webHidden/>
              </w:rPr>
              <w:instrText xml:space="preserve"> PAGEREF _Toc74928241 \h </w:instrText>
            </w:r>
            <w:r w:rsidR="00F91EDC">
              <w:rPr>
                <w:noProof/>
                <w:webHidden/>
              </w:rPr>
            </w:r>
            <w:r w:rsidR="00F91EDC">
              <w:rPr>
                <w:noProof/>
                <w:webHidden/>
              </w:rPr>
              <w:fldChar w:fldCharType="separate"/>
            </w:r>
            <w:r w:rsidR="006F125A">
              <w:rPr>
                <w:noProof/>
                <w:webHidden/>
              </w:rPr>
              <w:t>40</w:t>
            </w:r>
            <w:r w:rsidR="00F91EDC">
              <w:rPr>
                <w:noProof/>
                <w:webHidden/>
              </w:rPr>
              <w:fldChar w:fldCharType="end"/>
            </w:r>
          </w:hyperlink>
        </w:p>
        <w:p w14:paraId="2783B362" w14:textId="4D856F42" w:rsidR="00F91EDC" w:rsidRDefault="00D800B8">
          <w:pPr>
            <w:pStyle w:val="TDC2"/>
            <w:tabs>
              <w:tab w:val="left" w:pos="880"/>
              <w:tab w:val="right" w:leader="dot" w:pos="8494"/>
            </w:tabs>
            <w:rPr>
              <w:noProof/>
              <w:sz w:val="22"/>
              <w:lang w:eastAsia="es-ES"/>
            </w:rPr>
          </w:pPr>
          <w:hyperlink w:anchor="_Toc74928242" w:history="1">
            <w:r w:rsidR="00F91EDC" w:rsidRPr="00522B37">
              <w:rPr>
                <w:rStyle w:val="Hipervnculo"/>
                <w:noProof/>
                <w:lang w:val="eu-ES"/>
              </w:rPr>
              <w:t>6.1</w:t>
            </w:r>
            <w:r w:rsidR="00F91EDC">
              <w:rPr>
                <w:noProof/>
                <w:sz w:val="22"/>
                <w:lang w:eastAsia="es-ES"/>
              </w:rPr>
              <w:tab/>
            </w:r>
            <w:r w:rsidR="00F91EDC" w:rsidRPr="00522B37">
              <w:rPr>
                <w:rStyle w:val="Hipervnculo"/>
                <w:noProof/>
                <w:lang w:val="eu-ES"/>
              </w:rPr>
              <w:t>Bizagi</w:t>
            </w:r>
            <w:r w:rsidR="00F91EDC">
              <w:rPr>
                <w:noProof/>
                <w:webHidden/>
              </w:rPr>
              <w:tab/>
            </w:r>
            <w:r w:rsidR="00F91EDC">
              <w:rPr>
                <w:noProof/>
                <w:webHidden/>
              </w:rPr>
              <w:fldChar w:fldCharType="begin"/>
            </w:r>
            <w:r w:rsidR="00F91EDC">
              <w:rPr>
                <w:noProof/>
                <w:webHidden/>
              </w:rPr>
              <w:instrText xml:space="preserve"> PAGEREF _Toc74928242 \h </w:instrText>
            </w:r>
            <w:r w:rsidR="00F91EDC">
              <w:rPr>
                <w:noProof/>
                <w:webHidden/>
              </w:rPr>
            </w:r>
            <w:r w:rsidR="00F91EDC">
              <w:rPr>
                <w:noProof/>
                <w:webHidden/>
              </w:rPr>
              <w:fldChar w:fldCharType="separate"/>
            </w:r>
            <w:r w:rsidR="006F125A">
              <w:rPr>
                <w:noProof/>
                <w:webHidden/>
              </w:rPr>
              <w:t>40</w:t>
            </w:r>
            <w:r w:rsidR="00F91EDC">
              <w:rPr>
                <w:noProof/>
                <w:webHidden/>
              </w:rPr>
              <w:fldChar w:fldCharType="end"/>
            </w:r>
          </w:hyperlink>
        </w:p>
        <w:p w14:paraId="02856D61" w14:textId="06C0763F" w:rsidR="00F91EDC" w:rsidRDefault="00D800B8">
          <w:pPr>
            <w:pStyle w:val="TDC2"/>
            <w:tabs>
              <w:tab w:val="left" w:pos="880"/>
              <w:tab w:val="right" w:leader="dot" w:pos="8494"/>
            </w:tabs>
            <w:rPr>
              <w:noProof/>
              <w:sz w:val="22"/>
              <w:lang w:eastAsia="es-ES"/>
            </w:rPr>
          </w:pPr>
          <w:hyperlink w:anchor="_Toc74928243" w:history="1">
            <w:r w:rsidR="00F91EDC" w:rsidRPr="00522B37">
              <w:rPr>
                <w:rStyle w:val="Hipervnculo"/>
                <w:noProof/>
                <w:lang w:val="eu-ES"/>
              </w:rPr>
              <w:t>6.2</w:t>
            </w:r>
            <w:r w:rsidR="00F91EDC">
              <w:rPr>
                <w:noProof/>
                <w:sz w:val="22"/>
                <w:lang w:eastAsia="es-ES"/>
              </w:rPr>
              <w:tab/>
            </w:r>
            <w:r w:rsidR="00F91EDC" w:rsidRPr="00522B37">
              <w:rPr>
                <w:rStyle w:val="Hipervnculo"/>
                <w:noProof/>
                <w:lang w:val="eu-ES"/>
              </w:rPr>
              <w:t>BPM</w:t>
            </w:r>
            <w:r w:rsidR="00F91EDC">
              <w:rPr>
                <w:noProof/>
                <w:webHidden/>
              </w:rPr>
              <w:tab/>
            </w:r>
            <w:r w:rsidR="00F91EDC">
              <w:rPr>
                <w:noProof/>
                <w:webHidden/>
              </w:rPr>
              <w:fldChar w:fldCharType="begin"/>
            </w:r>
            <w:r w:rsidR="00F91EDC">
              <w:rPr>
                <w:noProof/>
                <w:webHidden/>
              </w:rPr>
              <w:instrText xml:space="preserve"> PAGEREF _Toc74928243 \h </w:instrText>
            </w:r>
            <w:r w:rsidR="00F91EDC">
              <w:rPr>
                <w:noProof/>
                <w:webHidden/>
              </w:rPr>
            </w:r>
            <w:r w:rsidR="00F91EDC">
              <w:rPr>
                <w:noProof/>
                <w:webHidden/>
              </w:rPr>
              <w:fldChar w:fldCharType="separate"/>
            </w:r>
            <w:r w:rsidR="006F125A">
              <w:rPr>
                <w:noProof/>
                <w:webHidden/>
              </w:rPr>
              <w:t>40</w:t>
            </w:r>
            <w:r w:rsidR="00F91EDC">
              <w:rPr>
                <w:noProof/>
                <w:webHidden/>
              </w:rPr>
              <w:fldChar w:fldCharType="end"/>
            </w:r>
          </w:hyperlink>
        </w:p>
        <w:p w14:paraId="53C1CD3F" w14:textId="2770F5B6" w:rsidR="00F91EDC" w:rsidRDefault="00D800B8">
          <w:pPr>
            <w:pStyle w:val="TDC2"/>
            <w:tabs>
              <w:tab w:val="left" w:pos="880"/>
              <w:tab w:val="right" w:leader="dot" w:pos="8494"/>
            </w:tabs>
            <w:rPr>
              <w:noProof/>
              <w:sz w:val="22"/>
              <w:lang w:eastAsia="es-ES"/>
            </w:rPr>
          </w:pPr>
          <w:hyperlink w:anchor="_Toc74928244" w:history="1">
            <w:r w:rsidR="00F91EDC" w:rsidRPr="00522B37">
              <w:rPr>
                <w:rStyle w:val="Hipervnculo"/>
                <w:noProof/>
                <w:lang w:val="eu-ES"/>
              </w:rPr>
              <w:t>6.3</w:t>
            </w:r>
            <w:r w:rsidR="00F91EDC">
              <w:rPr>
                <w:noProof/>
                <w:sz w:val="22"/>
                <w:lang w:eastAsia="es-ES"/>
              </w:rPr>
              <w:tab/>
            </w:r>
            <w:r w:rsidR="00F91EDC" w:rsidRPr="00522B37">
              <w:rPr>
                <w:rStyle w:val="Hipervnculo"/>
                <w:noProof/>
                <w:lang w:val="eu-ES"/>
              </w:rPr>
              <w:t>CCII</w:t>
            </w:r>
            <w:r w:rsidR="00F91EDC">
              <w:rPr>
                <w:noProof/>
                <w:webHidden/>
              </w:rPr>
              <w:tab/>
            </w:r>
            <w:r w:rsidR="00F91EDC">
              <w:rPr>
                <w:noProof/>
                <w:webHidden/>
              </w:rPr>
              <w:fldChar w:fldCharType="begin"/>
            </w:r>
            <w:r w:rsidR="00F91EDC">
              <w:rPr>
                <w:noProof/>
                <w:webHidden/>
              </w:rPr>
              <w:instrText xml:space="preserve"> PAGEREF _Toc74928244 \h </w:instrText>
            </w:r>
            <w:r w:rsidR="00F91EDC">
              <w:rPr>
                <w:noProof/>
                <w:webHidden/>
              </w:rPr>
            </w:r>
            <w:r w:rsidR="00F91EDC">
              <w:rPr>
                <w:noProof/>
                <w:webHidden/>
              </w:rPr>
              <w:fldChar w:fldCharType="separate"/>
            </w:r>
            <w:r w:rsidR="006F125A">
              <w:rPr>
                <w:noProof/>
                <w:webHidden/>
              </w:rPr>
              <w:t>40</w:t>
            </w:r>
            <w:r w:rsidR="00F91EDC">
              <w:rPr>
                <w:noProof/>
                <w:webHidden/>
              </w:rPr>
              <w:fldChar w:fldCharType="end"/>
            </w:r>
          </w:hyperlink>
        </w:p>
        <w:p w14:paraId="4CEBCDC5" w14:textId="13C25642" w:rsidR="00F91EDC" w:rsidRDefault="00D800B8">
          <w:pPr>
            <w:pStyle w:val="TDC2"/>
            <w:tabs>
              <w:tab w:val="left" w:pos="880"/>
              <w:tab w:val="right" w:leader="dot" w:pos="8494"/>
            </w:tabs>
            <w:rPr>
              <w:noProof/>
              <w:sz w:val="22"/>
              <w:lang w:eastAsia="es-ES"/>
            </w:rPr>
          </w:pPr>
          <w:hyperlink w:anchor="_Toc74928245" w:history="1">
            <w:r w:rsidR="00F91EDC" w:rsidRPr="00522B37">
              <w:rPr>
                <w:rStyle w:val="Hipervnculo"/>
                <w:noProof/>
                <w:lang w:val="eu-ES"/>
              </w:rPr>
              <w:t>6.4</w:t>
            </w:r>
            <w:r w:rsidR="00F91EDC">
              <w:rPr>
                <w:noProof/>
                <w:sz w:val="22"/>
                <w:lang w:eastAsia="es-ES"/>
              </w:rPr>
              <w:tab/>
            </w:r>
            <w:r w:rsidR="00F91EDC" w:rsidRPr="00522B37">
              <w:rPr>
                <w:rStyle w:val="Hipervnculo"/>
                <w:noProof/>
                <w:lang w:val="eu-ES" w:eastAsia="es-ES"/>
              </w:rPr>
              <w:t>CCII-N2016-02</w:t>
            </w:r>
            <w:r w:rsidR="00F91EDC">
              <w:rPr>
                <w:noProof/>
                <w:webHidden/>
              </w:rPr>
              <w:tab/>
            </w:r>
            <w:r w:rsidR="00F91EDC">
              <w:rPr>
                <w:noProof/>
                <w:webHidden/>
              </w:rPr>
              <w:fldChar w:fldCharType="begin"/>
            </w:r>
            <w:r w:rsidR="00F91EDC">
              <w:rPr>
                <w:noProof/>
                <w:webHidden/>
              </w:rPr>
              <w:instrText xml:space="preserve"> PAGEREF _Toc74928245 \h </w:instrText>
            </w:r>
            <w:r w:rsidR="00F91EDC">
              <w:rPr>
                <w:noProof/>
                <w:webHidden/>
              </w:rPr>
            </w:r>
            <w:r w:rsidR="00F91EDC">
              <w:rPr>
                <w:noProof/>
                <w:webHidden/>
              </w:rPr>
              <w:fldChar w:fldCharType="separate"/>
            </w:r>
            <w:r w:rsidR="006F125A">
              <w:rPr>
                <w:noProof/>
                <w:webHidden/>
              </w:rPr>
              <w:t>40</w:t>
            </w:r>
            <w:r w:rsidR="00F91EDC">
              <w:rPr>
                <w:noProof/>
                <w:webHidden/>
              </w:rPr>
              <w:fldChar w:fldCharType="end"/>
            </w:r>
          </w:hyperlink>
        </w:p>
        <w:p w14:paraId="0D41CDEB" w14:textId="755A6318" w:rsidR="00F91EDC" w:rsidRDefault="00D800B8">
          <w:pPr>
            <w:pStyle w:val="TDC2"/>
            <w:tabs>
              <w:tab w:val="left" w:pos="880"/>
              <w:tab w:val="right" w:leader="dot" w:pos="8494"/>
            </w:tabs>
            <w:rPr>
              <w:noProof/>
              <w:sz w:val="22"/>
              <w:lang w:eastAsia="es-ES"/>
            </w:rPr>
          </w:pPr>
          <w:hyperlink w:anchor="_Toc74928246" w:history="1">
            <w:r w:rsidR="00F91EDC" w:rsidRPr="00522B37">
              <w:rPr>
                <w:rStyle w:val="Hipervnculo"/>
                <w:noProof/>
                <w:lang w:val="eu-ES"/>
              </w:rPr>
              <w:t>6.5</w:t>
            </w:r>
            <w:r w:rsidR="00F91EDC">
              <w:rPr>
                <w:noProof/>
                <w:sz w:val="22"/>
                <w:lang w:eastAsia="es-ES"/>
              </w:rPr>
              <w:tab/>
            </w:r>
            <w:r w:rsidR="00F91EDC" w:rsidRPr="00522B37">
              <w:rPr>
                <w:rStyle w:val="Hipervnculo"/>
                <w:noProof/>
                <w:lang w:val="eu-ES"/>
              </w:rPr>
              <w:t>CMMI</w:t>
            </w:r>
            <w:r w:rsidR="00F91EDC">
              <w:rPr>
                <w:noProof/>
                <w:webHidden/>
              </w:rPr>
              <w:tab/>
            </w:r>
            <w:r w:rsidR="00F91EDC">
              <w:rPr>
                <w:noProof/>
                <w:webHidden/>
              </w:rPr>
              <w:fldChar w:fldCharType="begin"/>
            </w:r>
            <w:r w:rsidR="00F91EDC">
              <w:rPr>
                <w:noProof/>
                <w:webHidden/>
              </w:rPr>
              <w:instrText xml:space="preserve"> PAGEREF _Toc74928246 \h </w:instrText>
            </w:r>
            <w:r w:rsidR="00F91EDC">
              <w:rPr>
                <w:noProof/>
                <w:webHidden/>
              </w:rPr>
            </w:r>
            <w:r w:rsidR="00F91EDC">
              <w:rPr>
                <w:noProof/>
                <w:webHidden/>
              </w:rPr>
              <w:fldChar w:fldCharType="separate"/>
            </w:r>
            <w:r w:rsidR="006F125A">
              <w:rPr>
                <w:noProof/>
                <w:webHidden/>
              </w:rPr>
              <w:t>40</w:t>
            </w:r>
            <w:r w:rsidR="00F91EDC">
              <w:rPr>
                <w:noProof/>
                <w:webHidden/>
              </w:rPr>
              <w:fldChar w:fldCharType="end"/>
            </w:r>
          </w:hyperlink>
        </w:p>
        <w:p w14:paraId="3085718F" w14:textId="1EA5F2CC" w:rsidR="00F91EDC" w:rsidRDefault="00D800B8">
          <w:pPr>
            <w:pStyle w:val="TDC2"/>
            <w:tabs>
              <w:tab w:val="left" w:pos="880"/>
              <w:tab w:val="right" w:leader="dot" w:pos="8494"/>
            </w:tabs>
            <w:rPr>
              <w:noProof/>
              <w:sz w:val="22"/>
              <w:lang w:eastAsia="es-ES"/>
            </w:rPr>
          </w:pPr>
          <w:hyperlink w:anchor="_Toc74928247" w:history="1">
            <w:r w:rsidR="00F91EDC" w:rsidRPr="00522B37">
              <w:rPr>
                <w:rStyle w:val="Hipervnculo"/>
                <w:noProof/>
                <w:lang w:val="eu-ES"/>
              </w:rPr>
              <w:t>6.6</w:t>
            </w:r>
            <w:r w:rsidR="00F91EDC">
              <w:rPr>
                <w:noProof/>
                <w:sz w:val="22"/>
                <w:lang w:eastAsia="es-ES"/>
              </w:rPr>
              <w:tab/>
            </w:r>
            <w:r w:rsidR="00F91EDC" w:rsidRPr="00522B37">
              <w:rPr>
                <w:rStyle w:val="Hipervnculo"/>
                <w:noProof/>
                <w:lang w:val="eu-ES"/>
              </w:rPr>
              <w:t>CMS</w:t>
            </w:r>
            <w:r w:rsidR="00F91EDC">
              <w:rPr>
                <w:noProof/>
                <w:webHidden/>
              </w:rPr>
              <w:tab/>
            </w:r>
            <w:r w:rsidR="00F91EDC">
              <w:rPr>
                <w:noProof/>
                <w:webHidden/>
              </w:rPr>
              <w:fldChar w:fldCharType="begin"/>
            </w:r>
            <w:r w:rsidR="00F91EDC">
              <w:rPr>
                <w:noProof/>
                <w:webHidden/>
              </w:rPr>
              <w:instrText xml:space="preserve"> PAGEREF _Toc74928247 \h </w:instrText>
            </w:r>
            <w:r w:rsidR="00F91EDC">
              <w:rPr>
                <w:noProof/>
                <w:webHidden/>
              </w:rPr>
            </w:r>
            <w:r w:rsidR="00F91EDC">
              <w:rPr>
                <w:noProof/>
                <w:webHidden/>
              </w:rPr>
              <w:fldChar w:fldCharType="separate"/>
            </w:r>
            <w:r w:rsidR="006F125A">
              <w:rPr>
                <w:noProof/>
                <w:webHidden/>
              </w:rPr>
              <w:t>40</w:t>
            </w:r>
            <w:r w:rsidR="00F91EDC">
              <w:rPr>
                <w:noProof/>
                <w:webHidden/>
              </w:rPr>
              <w:fldChar w:fldCharType="end"/>
            </w:r>
          </w:hyperlink>
        </w:p>
        <w:p w14:paraId="0A6255D7" w14:textId="0A78635D" w:rsidR="00F91EDC" w:rsidRDefault="00D800B8">
          <w:pPr>
            <w:pStyle w:val="TDC2"/>
            <w:tabs>
              <w:tab w:val="left" w:pos="880"/>
              <w:tab w:val="right" w:leader="dot" w:pos="8494"/>
            </w:tabs>
            <w:rPr>
              <w:noProof/>
              <w:sz w:val="22"/>
              <w:lang w:eastAsia="es-ES"/>
            </w:rPr>
          </w:pPr>
          <w:hyperlink w:anchor="_Toc74928248" w:history="1">
            <w:r w:rsidR="00F91EDC" w:rsidRPr="00522B37">
              <w:rPr>
                <w:rStyle w:val="Hipervnculo"/>
                <w:noProof/>
                <w:lang w:val="eu-ES"/>
              </w:rPr>
              <w:t>6.7</w:t>
            </w:r>
            <w:r w:rsidR="00F91EDC">
              <w:rPr>
                <w:noProof/>
                <w:sz w:val="22"/>
                <w:lang w:eastAsia="es-ES"/>
              </w:rPr>
              <w:tab/>
            </w:r>
            <w:r w:rsidR="00F91EDC" w:rsidRPr="00522B37">
              <w:rPr>
                <w:rStyle w:val="Hipervnculo"/>
                <w:noProof/>
                <w:lang w:val="eu-ES"/>
              </w:rPr>
              <w:t>DOT</w:t>
            </w:r>
            <w:r w:rsidR="00F91EDC">
              <w:rPr>
                <w:noProof/>
                <w:webHidden/>
              </w:rPr>
              <w:tab/>
            </w:r>
            <w:r w:rsidR="00F91EDC">
              <w:rPr>
                <w:noProof/>
                <w:webHidden/>
              </w:rPr>
              <w:fldChar w:fldCharType="begin"/>
            </w:r>
            <w:r w:rsidR="00F91EDC">
              <w:rPr>
                <w:noProof/>
                <w:webHidden/>
              </w:rPr>
              <w:instrText xml:space="preserve"> PAGEREF _Toc74928248 \h </w:instrText>
            </w:r>
            <w:r w:rsidR="00F91EDC">
              <w:rPr>
                <w:noProof/>
                <w:webHidden/>
              </w:rPr>
            </w:r>
            <w:r w:rsidR="00F91EDC">
              <w:rPr>
                <w:noProof/>
                <w:webHidden/>
              </w:rPr>
              <w:fldChar w:fldCharType="separate"/>
            </w:r>
            <w:r w:rsidR="006F125A">
              <w:rPr>
                <w:noProof/>
                <w:webHidden/>
              </w:rPr>
              <w:t>40</w:t>
            </w:r>
            <w:r w:rsidR="00F91EDC">
              <w:rPr>
                <w:noProof/>
                <w:webHidden/>
              </w:rPr>
              <w:fldChar w:fldCharType="end"/>
            </w:r>
          </w:hyperlink>
        </w:p>
        <w:p w14:paraId="7983D93E" w14:textId="5DF4B520" w:rsidR="00F91EDC" w:rsidRDefault="00D800B8">
          <w:pPr>
            <w:pStyle w:val="TDC2"/>
            <w:tabs>
              <w:tab w:val="left" w:pos="880"/>
              <w:tab w:val="right" w:leader="dot" w:pos="8494"/>
            </w:tabs>
            <w:rPr>
              <w:noProof/>
              <w:sz w:val="22"/>
              <w:lang w:eastAsia="es-ES"/>
            </w:rPr>
          </w:pPr>
          <w:hyperlink w:anchor="_Toc74928249" w:history="1">
            <w:r w:rsidR="00F91EDC" w:rsidRPr="00522B37">
              <w:rPr>
                <w:rStyle w:val="Hipervnculo"/>
                <w:noProof/>
                <w:lang w:val="eu-ES"/>
              </w:rPr>
              <w:t>6.8</w:t>
            </w:r>
            <w:r w:rsidR="00F91EDC">
              <w:rPr>
                <w:noProof/>
                <w:sz w:val="22"/>
                <w:lang w:eastAsia="es-ES"/>
              </w:rPr>
              <w:tab/>
            </w:r>
            <w:r w:rsidR="00F91EDC" w:rsidRPr="00522B37">
              <w:rPr>
                <w:rStyle w:val="Hipervnculo"/>
                <w:noProof/>
                <w:lang w:val="eu-ES"/>
              </w:rPr>
              <w:t>Drupal</w:t>
            </w:r>
            <w:r w:rsidR="00F91EDC">
              <w:rPr>
                <w:noProof/>
                <w:webHidden/>
              </w:rPr>
              <w:tab/>
            </w:r>
            <w:r w:rsidR="00F91EDC">
              <w:rPr>
                <w:noProof/>
                <w:webHidden/>
              </w:rPr>
              <w:fldChar w:fldCharType="begin"/>
            </w:r>
            <w:r w:rsidR="00F91EDC">
              <w:rPr>
                <w:noProof/>
                <w:webHidden/>
              </w:rPr>
              <w:instrText xml:space="preserve"> PAGEREF _Toc74928249 \h </w:instrText>
            </w:r>
            <w:r w:rsidR="00F91EDC">
              <w:rPr>
                <w:noProof/>
                <w:webHidden/>
              </w:rPr>
            </w:r>
            <w:r w:rsidR="00F91EDC">
              <w:rPr>
                <w:noProof/>
                <w:webHidden/>
              </w:rPr>
              <w:fldChar w:fldCharType="separate"/>
            </w:r>
            <w:r w:rsidR="006F125A">
              <w:rPr>
                <w:noProof/>
                <w:webHidden/>
              </w:rPr>
              <w:t>40</w:t>
            </w:r>
            <w:r w:rsidR="00F91EDC">
              <w:rPr>
                <w:noProof/>
                <w:webHidden/>
              </w:rPr>
              <w:fldChar w:fldCharType="end"/>
            </w:r>
          </w:hyperlink>
        </w:p>
        <w:p w14:paraId="52320BF2" w14:textId="08305BC3" w:rsidR="00F91EDC" w:rsidRDefault="00D800B8">
          <w:pPr>
            <w:pStyle w:val="TDC2"/>
            <w:tabs>
              <w:tab w:val="left" w:pos="880"/>
              <w:tab w:val="right" w:leader="dot" w:pos="8494"/>
            </w:tabs>
            <w:rPr>
              <w:noProof/>
              <w:sz w:val="22"/>
              <w:lang w:eastAsia="es-ES"/>
            </w:rPr>
          </w:pPr>
          <w:hyperlink w:anchor="_Toc74928250" w:history="1">
            <w:r w:rsidR="00F91EDC" w:rsidRPr="00522B37">
              <w:rPr>
                <w:rStyle w:val="Hipervnculo"/>
                <w:noProof/>
                <w:lang w:val="eu-ES"/>
              </w:rPr>
              <w:t>6.9</w:t>
            </w:r>
            <w:r w:rsidR="00F91EDC">
              <w:rPr>
                <w:noProof/>
                <w:sz w:val="22"/>
                <w:lang w:eastAsia="es-ES"/>
              </w:rPr>
              <w:tab/>
            </w:r>
            <w:r w:rsidR="00F91EDC" w:rsidRPr="00522B37">
              <w:rPr>
                <w:rStyle w:val="Hipervnculo"/>
                <w:noProof/>
                <w:lang w:val="eu-ES"/>
              </w:rPr>
              <w:t>IBM</w:t>
            </w:r>
            <w:r w:rsidR="00F91EDC">
              <w:rPr>
                <w:noProof/>
                <w:webHidden/>
              </w:rPr>
              <w:tab/>
            </w:r>
            <w:r w:rsidR="00F91EDC">
              <w:rPr>
                <w:noProof/>
                <w:webHidden/>
              </w:rPr>
              <w:fldChar w:fldCharType="begin"/>
            </w:r>
            <w:r w:rsidR="00F91EDC">
              <w:rPr>
                <w:noProof/>
                <w:webHidden/>
              </w:rPr>
              <w:instrText xml:space="preserve"> PAGEREF _Toc74928250 \h </w:instrText>
            </w:r>
            <w:r w:rsidR="00F91EDC">
              <w:rPr>
                <w:noProof/>
                <w:webHidden/>
              </w:rPr>
            </w:r>
            <w:r w:rsidR="00F91EDC">
              <w:rPr>
                <w:noProof/>
                <w:webHidden/>
              </w:rPr>
              <w:fldChar w:fldCharType="separate"/>
            </w:r>
            <w:r w:rsidR="006F125A">
              <w:rPr>
                <w:noProof/>
                <w:webHidden/>
              </w:rPr>
              <w:t>40</w:t>
            </w:r>
            <w:r w:rsidR="00F91EDC">
              <w:rPr>
                <w:noProof/>
                <w:webHidden/>
              </w:rPr>
              <w:fldChar w:fldCharType="end"/>
            </w:r>
          </w:hyperlink>
        </w:p>
        <w:p w14:paraId="65011675" w14:textId="36AD992E" w:rsidR="00F91EDC" w:rsidRDefault="00D800B8">
          <w:pPr>
            <w:pStyle w:val="TDC2"/>
            <w:tabs>
              <w:tab w:val="left" w:pos="880"/>
              <w:tab w:val="right" w:leader="dot" w:pos="8494"/>
            </w:tabs>
            <w:rPr>
              <w:noProof/>
              <w:sz w:val="22"/>
              <w:lang w:eastAsia="es-ES"/>
            </w:rPr>
          </w:pPr>
          <w:hyperlink w:anchor="_Toc74928251" w:history="1">
            <w:r w:rsidR="00F91EDC" w:rsidRPr="00522B37">
              <w:rPr>
                <w:rStyle w:val="Hipervnculo"/>
                <w:noProof/>
                <w:lang w:val="eu-ES"/>
              </w:rPr>
              <w:t>6.10</w:t>
            </w:r>
            <w:r w:rsidR="00F91EDC">
              <w:rPr>
                <w:noProof/>
                <w:sz w:val="22"/>
                <w:lang w:eastAsia="es-ES"/>
              </w:rPr>
              <w:tab/>
            </w:r>
            <w:r w:rsidR="00F91EDC" w:rsidRPr="00522B37">
              <w:rPr>
                <w:rStyle w:val="Hipervnculo"/>
                <w:noProof/>
                <w:lang w:val="eu-ES"/>
              </w:rPr>
              <w:t>OpenUP</w:t>
            </w:r>
            <w:r w:rsidR="00F91EDC">
              <w:rPr>
                <w:noProof/>
                <w:webHidden/>
              </w:rPr>
              <w:tab/>
            </w:r>
            <w:r w:rsidR="00F91EDC">
              <w:rPr>
                <w:noProof/>
                <w:webHidden/>
              </w:rPr>
              <w:fldChar w:fldCharType="begin"/>
            </w:r>
            <w:r w:rsidR="00F91EDC">
              <w:rPr>
                <w:noProof/>
                <w:webHidden/>
              </w:rPr>
              <w:instrText xml:space="preserve"> PAGEREF _Toc74928251 \h </w:instrText>
            </w:r>
            <w:r w:rsidR="00F91EDC">
              <w:rPr>
                <w:noProof/>
                <w:webHidden/>
              </w:rPr>
            </w:r>
            <w:r w:rsidR="00F91EDC">
              <w:rPr>
                <w:noProof/>
                <w:webHidden/>
              </w:rPr>
              <w:fldChar w:fldCharType="separate"/>
            </w:r>
            <w:r w:rsidR="006F125A">
              <w:rPr>
                <w:noProof/>
                <w:webHidden/>
              </w:rPr>
              <w:t>40</w:t>
            </w:r>
            <w:r w:rsidR="00F91EDC">
              <w:rPr>
                <w:noProof/>
                <w:webHidden/>
              </w:rPr>
              <w:fldChar w:fldCharType="end"/>
            </w:r>
          </w:hyperlink>
        </w:p>
        <w:p w14:paraId="75C774A5" w14:textId="1BE15B22" w:rsidR="00F91EDC" w:rsidRDefault="00D800B8">
          <w:pPr>
            <w:pStyle w:val="TDC2"/>
            <w:tabs>
              <w:tab w:val="left" w:pos="880"/>
              <w:tab w:val="right" w:leader="dot" w:pos="8494"/>
            </w:tabs>
            <w:rPr>
              <w:noProof/>
              <w:sz w:val="22"/>
              <w:lang w:eastAsia="es-ES"/>
            </w:rPr>
          </w:pPr>
          <w:hyperlink w:anchor="_Toc74928252" w:history="1">
            <w:r w:rsidR="00F91EDC" w:rsidRPr="00522B37">
              <w:rPr>
                <w:rStyle w:val="Hipervnculo"/>
                <w:noProof/>
                <w:lang w:val="eu-ES"/>
              </w:rPr>
              <w:t>6.11</w:t>
            </w:r>
            <w:r w:rsidR="00F91EDC">
              <w:rPr>
                <w:noProof/>
                <w:sz w:val="22"/>
                <w:lang w:eastAsia="es-ES"/>
              </w:rPr>
              <w:tab/>
            </w:r>
            <w:r w:rsidR="00F91EDC" w:rsidRPr="00522B37">
              <w:rPr>
                <w:rStyle w:val="Hipervnculo"/>
                <w:noProof/>
                <w:lang w:val="eu-ES"/>
              </w:rPr>
              <w:t>PlantUML</w:t>
            </w:r>
            <w:r w:rsidR="00F91EDC">
              <w:rPr>
                <w:noProof/>
                <w:webHidden/>
              </w:rPr>
              <w:tab/>
            </w:r>
            <w:r w:rsidR="00F91EDC">
              <w:rPr>
                <w:noProof/>
                <w:webHidden/>
              </w:rPr>
              <w:fldChar w:fldCharType="begin"/>
            </w:r>
            <w:r w:rsidR="00F91EDC">
              <w:rPr>
                <w:noProof/>
                <w:webHidden/>
              </w:rPr>
              <w:instrText xml:space="preserve"> PAGEREF _Toc74928252 \h </w:instrText>
            </w:r>
            <w:r w:rsidR="00F91EDC">
              <w:rPr>
                <w:noProof/>
                <w:webHidden/>
              </w:rPr>
            </w:r>
            <w:r w:rsidR="00F91EDC">
              <w:rPr>
                <w:noProof/>
                <w:webHidden/>
              </w:rPr>
              <w:fldChar w:fldCharType="separate"/>
            </w:r>
            <w:r w:rsidR="006F125A">
              <w:rPr>
                <w:noProof/>
                <w:webHidden/>
              </w:rPr>
              <w:t>40</w:t>
            </w:r>
            <w:r w:rsidR="00F91EDC">
              <w:rPr>
                <w:noProof/>
                <w:webHidden/>
              </w:rPr>
              <w:fldChar w:fldCharType="end"/>
            </w:r>
          </w:hyperlink>
        </w:p>
        <w:p w14:paraId="7FD2DE97" w14:textId="4151813E" w:rsidR="00F91EDC" w:rsidRDefault="00D800B8">
          <w:pPr>
            <w:pStyle w:val="TDC2"/>
            <w:tabs>
              <w:tab w:val="left" w:pos="880"/>
              <w:tab w:val="right" w:leader="dot" w:pos="8494"/>
            </w:tabs>
            <w:rPr>
              <w:noProof/>
              <w:sz w:val="22"/>
              <w:lang w:eastAsia="es-ES"/>
            </w:rPr>
          </w:pPr>
          <w:hyperlink w:anchor="_Toc74928253" w:history="1">
            <w:r w:rsidR="00F91EDC" w:rsidRPr="00522B37">
              <w:rPr>
                <w:rStyle w:val="Hipervnculo"/>
                <w:noProof/>
                <w:lang w:val="eu-ES"/>
              </w:rPr>
              <w:t>6.12</w:t>
            </w:r>
            <w:r w:rsidR="00F91EDC">
              <w:rPr>
                <w:noProof/>
                <w:sz w:val="22"/>
                <w:lang w:eastAsia="es-ES"/>
              </w:rPr>
              <w:tab/>
            </w:r>
            <w:r w:rsidR="00F91EDC" w:rsidRPr="00522B37">
              <w:rPr>
                <w:rStyle w:val="Hipervnculo"/>
                <w:noProof/>
                <w:lang w:val="eu-ES"/>
              </w:rPr>
              <w:t>ProMeta</w:t>
            </w:r>
            <w:r w:rsidR="00F91EDC">
              <w:rPr>
                <w:noProof/>
                <w:webHidden/>
              </w:rPr>
              <w:tab/>
            </w:r>
            <w:r w:rsidR="00F91EDC">
              <w:rPr>
                <w:noProof/>
                <w:webHidden/>
              </w:rPr>
              <w:fldChar w:fldCharType="begin"/>
            </w:r>
            <w:r w:rsidR="00F91EDC">
              <w:rPr>
                <w:noProof/>
                <w:webHidden/>
              </w:rPr>
              <w:instrText xml:space="preserve"> PAGEREF _Toc74928253 \h </w:instrText>
            </w:r>
            <w:r w:rsidR="00F91EDC">
              <w:rPr>
                <w:noProof/>
                <w:webHidden/>
              </w:rPr>
            </w:r>
            <w:r w:rsidR="00F91EDC">
              <w:rPr>
                <w:noProof/>
                <w:webHidden/>
              </w:rPr>
              <w:fldChar w:fldCharType="separate"/>
            </w:r>
            <w:r w:rsidR="006F125A">
              <w:rPr>
                <w:noProof/>
                <w:webHidden/>
              </w:rPr>
              <w:t>41</w:t>
            </w:r>
            <w:r w:rsidR="00F91EDC">
              <w:rPr>
                <w:noProof/>
                <w:webHidden/>
              </w:rPr>
              <w:fldChar w:fldCharType="end"/>
            </w:r>
          </w:hyperlink>
        </w:p>
        <w:p w14:paraId="57B24269" w14:textId="7103AF95" w:rsidR="00F91EDC" w:rsidRDefault="00D800B8">
          <w:pPr>
            <w:pStyle w:val="TDC2"/>
            <w:tabs>
              <w:tab w:val="left" w:pos="880"/>
              <w:tab w:val="right" w:leader="dot" w:pos="8494"/>
            </w:tabs>
            <w:rPr>
              <w:noProof/>
              <w:sz w:val="22"/>
              <w:lang w:eastAsia="es-ES"/>
            </w:rPr>
          </w:pPr>
          <w:hyperlink w:anchor="_Toc74928254" w:history="1">
            <w:r w:rsidR="00F91EDC" w:rsidRPr="00522B37">
              <w:rPr>
                <w:rStyle w:val="Hipervnculo"/>
                <w:noProof/>
                <w:lang w:val="eu-ES"/>
              </w:rPr>
              <w:t>6.13</w:t>
            </w:r>
            <w:r w:rsidR="00F91EDC">
              <w:rPr>
                <w:noProof/>
                <w:sz w:val="22"/>
                <w:lang w:eastAsia="es-ES"/>
              </w:rPr>
              <w:tab/>
            </w:r>
            <w:r w:rsidR="00F91EDC" w:rsidRPr="00522B37">
              <w:rPr>
                <w:rStyle w:val="Hipervnculo"/>
                <w:noProof/>
                <w:lang w:val="eu-ES"/>
              </w:rPr>
              <w:t>ProWF</w:t>
            </w:r>
            <w:r w:rsidR="00F91EDC">
              <w:rPr>
                <w:noProof/>
                <w:webHidden/>
              </w:rPr>
              <w:tab/>
            </w:r>
            <w:r w:rsidR="00F91EDC">
              <w:rPr>
                <w:noProof/>
                <w:webHidden/>
              </w:rPr>
              <w:fldChar w:fldCharType="begin"/>
            </w:r>
            <w:r w:rsidR="00F91EDC">
              <w:rPr>
                <w:noProof/>
                <w:webHidden/>
              </w:rPr>
              <w:instrText xml:space="preserve"> PAGEREF _Toc74928254 \h </w:instrText>
            </w:r>
            <w:r w:rsidR="00F91EDC">
              <w:rPr>
                <w:noProof/>
                <w:webHidden/>
              </w:rPr>
            </w:r>
            <w:r w:rsidR="00F91EDC">
              <w:rPr>
                <w:noProof/>
                <w:webHidden/>
              </w:rPr>
              <w:fldChar w:fldCharType="separate"/>
            </w:r>
            <w:r w:rsidR="006F125A">
              <w:rPr>
                <w:noProof/>
                <w:webHidden/>
              </w:rPr>
              <w:t>41</w:t>
            </w:r>
            <w:r w:rsidR="00F91EDC">
              <w:rPr>
                <w:noProof/>
                <w:webHidden/>
              </w:rPr>
              <w:fldChar w:fldCharType="end"/>
            </w:r>
          </w:hyperlink>
        </w:p>
        <w:p w14:paraId="6CAAA436" w14:textId="3867D1AE" w:rsidR="00F91EDC" w:rsidRDefault="00D800B8">
          <w:pPr>
            <w:pStyle w:val="TDC2"/>
            <w:tabs>
              <w:tab w:val="left" w:pos="880"/>
              <w:tab w:val="right" w:leader="dot" w:pos="8494"/>
            </w:tabs>
            <w:rPr>
              <w:noProof/>
              <w:sz w:val="22"/>
              <w:lang w:eastAsia="es-ES"/>
            </w:rPr>
          </w:pPr>
          <w:hyperlink w:anchor="_Toc74928255" w:history="1">
            <w:r w:rsidR="00F91EDC" w:rsidRPr="00522B37">
              <w:rPr>
                <w:rStyle w:val="Hipervnculo"/>
                <w:noProof/>
                <w:lang w:val="eu-ES"/>
              </w:rPr>
              <w:t>6.14</w:t>
            </w:r>
            <w:r w:rsidR="00F91EDC">
              <w:rPr>
                <w:noProof/>
                <w:sz w:val="22"/>
                <w:lang w:eastAsia="es-ES"/>
              </w:rPr>
              <w:tab/>
            </w:r>
            <w:r w:rsidR="00F91EDC" w:rsidRPr="00522B37">
              <w:rPr>
                <w:rStyle w:val="Hipervnculo"/>
                <w:noProof/>
                <w:lang w:val="eu-ES"/>
              </w:rPr>
              <w:t>RUP</w:t>
            </w:r>
            <w:r w:rsidR="00F91EDC">
              <w:rPr>
                <w:noProof/>
                <w:webHidden/>
              </w:rPr>
              <w:tab/>
            </w:r>
            <w:r w:rsidR="00F91EDC">
              <w:rPr>
                <w:noProof/>
                <w:webHidden/>
              </w:rPr>
              <w:fldChar w:fldCharType="begin"/>
            </w:r>
            <w:r w:rsidR="00F91EDC">
              <w:rPr>
                <w:noProof/>
                <w:webHidden/>
              </w:rPr>
              <w:instrText xml:space="preserve"> PAGEREF _Toc74928255 \h </w:instrText>
            </w:r>
            <w:r w:rsidR="00F91EDC">
              <w:rPr>
                <w:noProof/>
                <w:webHidden/>
              </w:rPr>
            </w:r>
            <w:r w:rsidR="00F91EDC">
              <w:rPr>
                <w:noProof/>
                <w:webHidden/>
              </w:rPr>
              <w:fldChar w:fldCharType="separate"/>
            </w:r>
            <w:r w:rsidR="006F125A">
              <w:rPr>
                <w:noProof/>
                <w:webHidden/>
              </w:rPr>
              <w:t>41</w:t>
            </w:r>
            <w:r w:rsidR="00F91EDC">
              <w:rPr>
                <w:noProof/>
                <w:webHidden/>
              </w:rPr>
              <w:fldChar w:fldCharType="end"/>
            </w:r>
          </w:hyperlink>
        </w:p>
        <w:p w14:paraId="696AA54C" w14:textId="1E0E4C70" w:rsidR="00F91EDC" w:rsidRDefault="00D800B8">
          <w:pPr>
            <w:pStyle w:val="TDC2"/>
            <w:tabs>
              <w:tab w:val="left" w:pos="880"/>
              <w:tab w:val="right" w:leader="dot" w:pos="8494"/>
            </w:tabs>
            <w:rPr>
              <w:noProof/>
              <w:sz w:val="22"/>
              <w:lang w:eastAsia="es-ES"/>
            </w:rPr>
          </w:pPr>
          <w:hyperlink w:anchor="_Toc74928256" w:history="1">
            <w:r w:rsidR="00F91EDC" w:rsidRPr="00522B37">
              <w:rPr>
                <w:rStyle w:val="Hipervnculo"/>
                <w:noProof/>
                <w:lang w:val="eu-ES"/>
              </w:rPr>
              <w:t>6.15</w:t>
            </w:r>
            <w:r w:rsidR="00F91EDC">
              <w:rPr>
                <w:noProof/>
                <w:sz w:val="22"/>
                <w:lang w:eastAsia="es-ES"/>
              </w:rPr>
              <w:tab/>
            </w:r>
            <w:r w:rsidR="00F91EDC" w:rsidRPr="00522B37">
              <w:rPr>
                <w:rStyle w:val="Hipervnculo"/>
                <w:noProof/>
                <w:lang w:val="eu-ES"/>
              </w:rPr>
              <w:t>SPICE</w:t>
            </w:r>
            <w:r w:rsidR="00F91EDC">
              <w:rPr>
                <w:noProof/>
                <w:webHidden/>
              </w:rPr>
              <w:tab/>
            </w:r>
            <w:r w:rsidR="00F91EDC">
              <w:rPr>
                <w:noProof/>
                <w:webHidden/>
              </w:rPr>
              <w:fldChar w:fldCharType="begin"/>
            </w:r>
            <w:r w:rsidR="00F91EDC">
              <w:rPr>
                <w:noProof/>
                <w:webHidden/>
              </w:rPr>
              <w:instrText xml:space="preserve"> PAGEREF _Toc74928256 \h </w:instrText>
            </w:r>
            <w:r w:rsidR="00F91EDC">
              <w:rPr>
                <w:noProof/>
                <w:webHidden/>
              </w:rPr>
            </w:r>
            <w:r w:rsidR="00F91EDC">
              <w:rPr>
                <w:noProof/>
                <w:webHidden/>
              </w:rPr>
              <w:fldChar w:fldCharType="separate"/>
            </w:r>
            <w:r w:rsidR="006F125A">
              <w:rPr>
                <w:noProof/>
                <w:webHidden/>
              </w:rPr>
              <w:t>41</w:t>
            </w:r>
            <w:r w:rsidR="00F91EDC">
              <w:rPr>
                <w:noProof/>
                <w:webHidden/>
              </w:rPr>
              <w:fldChar w:fldCharType="end"/>
            </w:r>
          </w:hyperlink>
        </w:p>
        <w:p w14:paraId="3B545436" w14:textId="34A5DC79" w:rsidR="00F91EDC" w:rsidRDefault="00D800B8">
          <w:pPr>
            <w:pStyle w:val="TDC2"/>
            <w:tabs>
              <w:tab w:val="left" w:pos="880"/>
              <w:tab w:val="right" w:leader="dot" w:pos="8494"/>
            </w:tabs>
            <w:rPr>
              <w:noProof/>
              <w:sz w:val="22"/>
              <w:lang w:eastAsia="es-ES"/>
            </w:rPr>
          </w:pPr>
          <w:hyperlink w:anchor="_Toc74928257" w:history="1">
            <w:r w:rsidR="00F91EDC" w:rsidRPr="00522B37">
              <w:rPr>
                <w:rStyle w:val="Hipervnculo"/>
                <w:noProof/>
                <w:lang w:val="eu-ES"/>
              </w:rPr>
              <w:t>6.16</w:t>
            </w:r>
            <w:r w:rsidR="00F91EDC">
              <w:rPr>
                <w:noProof/>
                <w:sz w:val="22"/>
                <w:lang w:eastAsia="es-ES"/>
              </w:rPr>
              <w:tab/>
            </w:r>
            <w:r w:rsidR="00F91EDC" w:rsidRPr="00522B37">
              <w:rPr>
                <w:rStyle w:val="Hipervnculo"/>
                <w:noProof/>
                <w:lang w:val="eu-ES"/>
              </w:rPr>
              <w:t>UML</w:t>
            </w:r>
            <w:r w:rsidR="00F91EDC">
              <w:rPr>
                <w:noProof/>
                <w:webHidden/>
              </w:rPr>
              <w:tab/>
            </w:r>
            <w:r w:rsidR="00F91EDC">
              <w:rPr>
                <w:noProof/>
                <w:webHidden/>
              </w:rPr>
              <w:fldChar w:fldCharType="begin"/>
            </w:r>
            <w:r w:rsidR="00F91EDC">
              <w:rPr>
                <w:noProof/>
                <w:webHidden/>
              </w:rPr>
              <w:instrText xml:space="preserve"> PAGEREF _Toc74928257 \h </w:instrText>
            </w:r>
            <w:r w:rsidR="00F91EDC">
              <w:rPr>
                <w:noProof/>
                <w:webHidden/>
              </w:rPr>
            </w:r>
            <w:r w:rsidR="00F91EDC">
              <w:rPr>
                <w:noProof/>
                <w:webHidden/>
              </w:rPr>
              <w:fldChar w:fldCharType="separate"/>
            </w:r>
            <w:r w:rsidR="006F125A">
              <w:rPr>
                <w:noProof/>
                <w:webHidden/>
              </w:rPr>
              <w:t>41</w:t>
            </w:r>
            <w:r w:rsidR="00F91EDC">
              <w:rPr>
                <w:noProof/>
                <w:webHidden/>
              </w:rPr>
              <w:fldChar w:fldCharType="end"/>
            </w:r>
          </w:hyperlink>
        </w:p>
        <w:p w14:paraId="2D2F8245" w14:textId="78777B44" w:rsidR="00F91EDC" w:rsidRDefault="00D800B8">
          <w:pPr>
            <w:pStyle w:val="TDC2"/>
            <w:tabs>
              <w:tab w:val="left" w:pos="880"/>
              <w:tab w:val="right" w:leader="dot" w:pos="8494"/>
            </w:tabs>
            <w:rPr>
              <w:noProof/>
              <w:sz w:val="22"/>
              <w:lang w:eastAsia="es-ES"/>
            </w:rPr>
          </w:pPr>
          <w:hyperlink w:anchor="_Toc74928258" w:history="1">
            <w:r w:rsidR="00F91EDC" w:rsidRPr="00522B37">
              <w:rPr>
                <w:rStyle w:val="Hipervnculo"/>
                <w:noProof/>
                <w:lang w:val="eu-ES" w:eastAsia="es-ES"/>
              </w:rPr>
              <w:t>6.17</w:t>
            </w:r>
            <w:r w:rsidR="00F91EDC">
              <w:rPr>
                <w:noProof/>
                <w:sz w:val="22"/>
                <w:lang w:eastAsia="es-ES"/>
              </w:rPr>
              <w:tab/>
            </w:r>
            <w:r w:rsidR="00F91EDC" w:rsidRPr="00522B37">
              <w:rPr>
                <w:rStyle w:val="Hipervnculo"/>
                <w:noProof/>
                <w:lang w:val="eu-ES" w:eastAsia="es-ES"/>
              </w:rPr>
              <w:t>UNE</w:t>
            </w:r>
            <w:r w:rsidR="00F91EDC">
              <w:rPr>
                <w:noProof/>
                <w:webHidden/>
              </w:rPr>
              <w:tab/>
            </w:r>
            <w:r w:rsidR="00F91EDC">
              <w:rPr>
                <w:noProof/>
                <w:webHidden/>
              </w:rPr>
              <w:fldChar w:fldCharType="begin"/>
            </w:r>
            <w:r w:rsidR="00F91EDC">
              <w:rPr>
                <w:noProof/>
                <w:webHidden/>
              </w:rPr>
              <w:instrText xml:space="preserve"> PAGEREF _Toc74928258 \h </w:instrText>
            </w:r>
            <w:r w:rsidR="00F91EDC">
              <w:rPr>
                <w:noProof/>
                <w:webHidden/>
              </w:rPr>
            </w:r>
            <w:r w:rsidR="00F91EDC">
              <w:rPr>
                <w:noProof/>
                <w:webHidden/>
              </w:rPr>
              <w:fldChar w:fldCharType="separate"/>
            </w:r>
            <w:r w:rsidR="006F125A">
              <w:rPr>
                <w:noProof/>
                <w:webHidden/>
              </w:rPr>
              <w:t>41</w:t>
            </w:r>
            <w:r w:rsidR="00F91EDC">
              <w:rPr>
                <w:noProof/>
                <w:webHidden/>
              </w:rPr>
              <w:fldChar w:fldCharType="end"/>
            </w:r>
          </w:hyperlink>
        </w:p>
        <w:p w14:paraId="12A56510" w14:textId="74045CE8" w:rsidR="00F91EDC" w:rsidRDefault="00D800B8">
          <w:pPr>
            <w:pStyle w:val="TDC2"/>
            <w:tabs>
              <w:tab w:val="left" w:pos="880"/>
              <w:tab w:val="right" w:leader="dot" w:pos="8494"/>
            </w:tabs>
            <w:rPr>
              <w:noProof/>
              <w:sz w:val="22"/>
              <w:lang w:eastAsia="es-ES"/>
            </w:rPr>
          </w:pPr>
          <w:hyperlink w:anchor="_Toc74928259" w:history="1">
            <w:r w:rsidR="00F91EDC" w:rsidRPr="00522B37">
              <w:rPr>
                <w:rStyle w:val="Hipervnculo"/>
                <w:noProof/>
                <w:lang w:val="eu-ES" w:eastAsia="es-ES"/>
              </w:rPr>
              <w:t>6.18</w:t>
            </w:r>
            <w:r w:rsidR="00F91EDC">
              <w:rPr>
                <w:noProof/>
                <w:sz w:val="22"/>
                <w:lang w:eastAsia="es-ES"/>
              </w:rPr>
              <w:tab/>
            </w:r>
            <w:r w:rsidR="00F91EDC" w:rsidRPr="00522B37">
              <w:rPr>
                <w:rStyle w:val="Hipervnculo"/>
                <w:noProof/>
                <w:lang w:val="eu-ES" w:eastAsia="es-ES"/>
              </w:rPr>
              <w:t>URPS</w:t>
            </w:r>
            <w:r w:rsidR="00F91EDC">
              <w:rPr>
                <w:noProof/>
                <w:webHidden/>
              </w:rPr>
              <w:tab/>
            </w:r>
            <w:r w:rsidR="00F91EDC">
              <w:rPr>
                <w:noProof/>
                <w:webHidden/>
              </w:rPr>
              <w:fldChar w:fldCharType="begin"/>
            </w:r>
            <w:r w:rsidR="00F91EDC">
              <w:rPr>
                <w:noProof/>
                <w:webHidden/>
              </w:rPr>
              <w:instrText xml:space="preserve"> PAGEREF _Toc74928259 \h </w:instrText>
            </w:r>
            <w:r w:rsidR="00F91EDC">
              <w:rPr>
                <w:noProof/>
                <w:webHidden/>
              </w:rPr>
            </w:r>
            <w:r w:rsidR="00F91EDC">
              <w:rPr>
                <w:noProof/>
                <w:webHidden/>
              </w:rPr>
              <w:fldChar w:fldCharType="separate"/>
            </w:r>
            <w:r w:rsidR="006F125A">
              <w:rPr>
                <w:noProof/>
                <w:webHidden/>
              </w:rPr>
              <w:t>41</w:t>
            </w:r>
            <w:r w:rsidR="00F91EDC">
              <w:rPr>
                <w:noProof/>
                <w:webHidden/>
              </w:rPr>
              <w:fldChar w:fldCharType="end"/>
            </w:r>
          </w:hyperlink>
        </w:p>
        <w:p w14:paraId="6E22E20A" w14:textId="026BDEF1" w:rsidR="00F91EDC" w:rsidRDefault="00D800B8">
          <w:pPr>
            <w:pStyle w:val="TDC2"/>
            <w:tabs>
              <w:tab w:val="left" w:pos="880"/>
              <w:tab w:val="right" w:leader="dot" w:pos="8494"/>
            </w:tabs>
            <w:rPr>
              <w:noProof/>
              <w:sz w:val="22"/>
              <w:lang w:eastAsia="es-ES"/>
            </w:rPr>
          </w:pPr>
          <w:hyperlink w:anchor="_Toc74928260" w:history="1">
            <w:r w:rsidR="00F91EDC" w:rsidRPr="00522B37">
              <w:rPr>
                <w:rStyle w:val="Hipervnculo"/>
                <w:noProof/>
                <w:lang w:val="eu-ES"/>
              </w:rPr>
              <w:t>6.19</w:t>
            </w:r>
            <w:r w:rsidR="00F91EDC">
              <w:rPr>
                <w:noProof/>
                <w:sz w:val="22"/>
                <w:lang w:eastAsia="es-ES"/>
              </w:rPr>
              <w:tab/>
            </w:r>
            <w:r w:rsidR="00F91EDC" w:rsidRPr="00522B37">
              <w:rPr>
                <w:rStyle w:val="Hipervnculo"/>
                <w:noProof/>
                <w:lang w:val="eu-ES"/>
              </w:rPr>
              <w:t>Workflow</w:t>
            </w:r>
            <w:r w:rsidR="00F91EDC">
              <w:rPr>
                <w:noProof/>
                <w:webHidden/>
              </w:rPr>
              <w:tab/>
            </w:r>
            <w:r w:rsidR="00F91EDC">
              <w:rPr>
                <w:noProof/>
                <w:webHidden/>
              </w:rPr>
              <w:fldChar w:fldCharType="begin"/>
            </w:r>
            <w:r w:rsidR="00F91EDC">
              <w:rPr>
                <w:noProof/>
                <w:webHidden/>
              </w:rPr>
              <w:instrText xml:space="preserve"> PAGEREF _Toc74928260 \h </w:instrText>
            </w:r>
            <w:r w:rsidR="00F91EDC">
              <w:rPr>
                <w:noProof/>
                <w:webHidden/>
              </w:rPr>
            </w:r>
            <w:r w:rsidR="00F91EDC">
              <w:rPr>
                <w:noProof/>
                <w:webHidden/>
              </w:rPr>
              <w:fldChar w:fldCharType="separate"/>
            </w:r>
            <w:r w:rsidR="006F125A">
              <w:rPr>
                <w:noProof/>
                <w:webHidden/>
              </w:rPr>
              <w:t>41</w:t>
            </w:r>
            <w:r w:rsidR="00F91EDC">
              <w:rPr>
                <w:noProof/>
                <w:webHidden/>
              </w:rPr>
              <w:fldChar w:fldCharType="end"/>
            </w:r>
          </w:hyperlink>
        </w:p>
        <w:p w14:paraId="4B46818F" w14:textId="68AE9EF6" w:rsidR="00F91EDC" w:rsidRDefault="00D800B8">
          <w:pPr>
            <w:pStyle w:val="TDC2"/>
            <w:tabs>
              <w:tab w:val="left" w:pos="880"/>
              <w:tab w:val="right" w:leader="dot" w:pos="8494"/>
            </w:tabs>
            <w:rPr>
              <w:noProof/>
              <w:sz w:val="22"/>
              <w:lang w:eastAsia="es-ES"/>
            </w:rPr>
          </w:pPr>
          <w:hyperlink w:anchor="_Toc74928261" w:history="1">
            <w:r w:rsidR="00F91EDC" w:rsidRPr="00522B37">
              <w:rPr>
                <w:rStyle w:val="Hipervnculo"/>
                <w:noProof/>
                <w:lang w:val="eu-ES"/>
              </w:rPr>
              <w:t>6.20</w:t>
            </w:r>
            <w:r w:rsidR="00F91EDC">
              <w:rPr>
                <w:noProof/>
                <w:sz w:val="22"/>
                <w:lang w:eastAsia="es-ES"/>
              </w:rPr>
              <w:tab/>
            </w:r>
            <w:r w:rsidR="00F91EDC" w:rsidRPr="00522B37">
              <w:rPr>
                <w:rStyle w:val="Hipervnculo"/>
                <w:noProof/>
                <w:lang w:val="eu-ES"/>
              </w:rPr>
              <w:t>WYSIWYG</w:t>
            </w:r>
            <w:r w:rsidR="00F91EDC">
              <w:rPr>
                <w:noProof/>
                <w:webHidden/>
              </w:rPr>
              <w:tab/>
            </w:r>
            <w:r w:rsidR="00F91EDC">
              <w:rPr>
                <w:noProof/>
                <w:webHidden/>
              </w:rPr>
              <w:fldChar w:fldCharType="begin"/>
            </w:r>
            <w:r w:rsidR="00F91EDC">
              <w:rPr>
                <w:noProof/>
                <w:webHidden/>
              </w:rPr>
              <w:instrText xml:space="preserve"> PAGEREF _Toc74928261 \h </w:instrText>
            </w:r>
            <w:r w:rsidR="00F91EDC">
              <w:rPr>
                <w:noProof/>
                <w:webHidden/>
              </w:rPr>
            </w:r>
            <w:r w:rsidR="00F91EDC">
              <w:rPr>
                <w:noProof/>
                <w:webHidden/>
              </w:rPr>
              <w:fldChar w:fldCharType="separate"/>
            </w:r>
            <w:r w:rsidR="006F125A">
              <w:rPr>
                <w:noProof/>
                <w:webHidden/>
              </w:rPr>
              <w:t>41</w:t>
            </w:r>
            <w:r w:rsidR="00F91EDC">
              <w:rPr>
                <w:noProof/>
                <w:webHidden/>
              </w:rPr>
              <w:fldChar w:fldCharType="end"/>
            </w:r>
          </w:hyperlink>
        </w:p>
        <w:p w14:paraId="6AE52263" w14:textId="5F8C1832" w:rsidR="00F91EDC" w:rsidRDefault="00D800B8">
          <w:pPr>
            <w:pStyle w:val="TDC1"/>
            <w:tabs>
              <w:tab w:val="left" w:pos="440"/>
              <w:tab w:val="right" w:leader="dot" w:pos="8494"/>
            </w:tabs>
            <w:rPr>
              <w:noProof/>
              <w:sz w:val="22"/>
              <w:lang w:eastAsia="es-ES"/>
            </w:rPr>
          </w:pPr>
          <w:hyperlink w:anchor="_Toc74928262" w:history="1">
            <w:r w:rsidR="00F91EDC" w:rsidRPr="00522B37">
              <w:rPr>
                <w:rStyle w:val="Hipervnculo"/>
                <w:noProof/>
                <w:lang w:val="eu-ES"/>
              </w:rPr>
              <w:t>7</w:t>
            </w:r>
            <w:r w:rsidR="00F91EDC">
              <w:rPr>
                <w:noProof/>
                <w:sz w:val="22"/>
                <w:lang w:eastAsia="es-ES"/>
              </w:rPr>
              <w:tab/>
            </w:r>
            <w:r w:rsidR="00F91EDC" w:rsidRPr="00522B37">
              <w:rPr>
                <w:rStyle w:val="Hipervnculo"/>
                <w:noProof/>
                <w:lang w:val="eu-ES"/>
              </w:rPr>
              <w:t>Hasierako Betekizunak</w:t>
            </w:r>
            <w:r w:rsidR="00F91EDC">
              <w:rPr>
                <w:noProof/>
                <w:webHidden/>
              </w:rPr>
              <w:tab/>
            </w:r>
            <w:r w:rsidR="00F91EDC">
              <w:rPr>
                <w:noProof/>
                <w:webHidden/>
              </w:rPr>
              <w:fldChar w:fldCharType="begin"/>
            </w:r>
            <w:r w:rsidR="00F91EDC">
              <w:rPr>
                <w:noProof/>
                <w:webHidden/>
              </w:rPr>
              <w:instrText xml:space="preserve"> PAGEREF _Toc74928262 \h </w:instrText>
            </w:r>
            <w:r w:rsidR="00F91EDC">
              <w:rPr>
                <w:noProof/>
                <w:webHidden/>
              </w:rPr>
            </w:r>
            <w:r w:rsidR="00F91EDC">
              <w:rPr>
                <w:noProof/>
                <w:webHidden/>
              </w:rPr>
              <w:fldChar w:fldCharType="separate"/>
            </w:r>
            <w:r w:rsidR="006F125A">
              <w:rPr>
                <w:noProof/>
                <w:webHidden/>
              </w:rPr>
              <w:t>42</w:t>
            </w:r>
            <w:r w:rsidR="00F91EDC">
              <w:rPr>
                <w:noProof/>
                <w:webHidden/>
              </w:rPr>
              <w:fldChar w:fldCharType="end"/>
            </w:r>
          </w:hyperlink>
        </w:p>
        <w:p w14:paraId="73652F31" w14:textId="515486BE" w:rsidR="00F91EDC" w:rsidRDefault="00D800B8">
          <w:pPr>
            <w:pStyle w:val="TDC2"/>
            <w:tabs>
              <w:tab w:val="left" w:pos="880"/>
              <w:tab w:val="right" w:leader="dot" w:pos="8494"/>
            </w:tabs>
            <w:rPr>
              <w:noProof/>
              <w:sz w:val="22"/>
              <w:lang w:eastAsia="es-ES"/>
            </w:rPr>
          </w:pPr>
          <w:hyperlink w:anchor="_Toc74928263" w:history="1">
            <w:r w:rsidR="00F91EDC" w:rsidRPr="00522B37">
              <w:rPr>
                <w:rStyle w:val="Hipervnculo"/>
                <w:noProof/>
                <w:lang w:val="eu-ES"/>
              </w:rPr>
              <w:t>7.1</w:t>
            </w:r>
            <w:r w:rsidR="00F91EDC">
              <w:rPr>
                <w:noProof/>
                <w:sz w:val="22"/>
                <w:lang w:eastAsia="es-ES"/>
              </w:rPr>
              <w:tab/>
            </w:r>
            <w:r w:rsidR="00F91EDC" w:rsidRPr="00522B37">
              <w:rPr>
                <w:rStyle w:val="Hipervnculo"/>
                <w:noProof/>
                <w:lang w:val="eu-ES"/>
              </w:rPr>
              <w:t>Betekizun Funtzionalak</w:t>
            </w:r>
            <w:r w:rsidR="00F91EDC">
              <w:rPr>
                <w:noProof/>
                <w:webHidden/>
              </w:rPr>
              <w:tab/>
            </w:r>
            <w:r w:rsidR="00F91EDC">
              <w:rPr>
                <w:noProof/>
                <w:webHidden/>
              </w:rPr>
              <w:fldChar w:fldCharType="begin"/>
            </w:r>
            <w:r w:rsidR="00F91EDC">
              <w:rPr>
                <w:noProof/>
                <w:webHidden/>
              </w:rPr>
              <w:instrText xml:space="preserve"> PAGEREF _Toc74928263 \h </w:instrText>
            </w:r>
            <w:r w:rsidR="00F91EDC">
              <w:rPr>
                <w:noProof/>
                <w:webHidden/>
              </w:rPr>
            </w:r>
            <w:r w:rsidR="00F91EDC">
              <w:rPr>
                <w:noProof/>
                <w:webHidden/>
              </w:rPr>
              <w:fldChar w:fldCharType="separate"/>
            </w:r>
            <w:r w:rsidR="006F125A">
              <w:rPr>
                <w:noProof/>
                <w:webHidden/>
              </w:rPr>
              <w:t>42</w:t>
            </w:r>
            <w:r w:rsidR="00F91EDC">
              <w:rPr>
                <w:noProof/>
                <w:webHidden/>
              </w:rPr>
              <w:fldChar w:fldCharType="end"/>
            </w:r>
          </w:hyperlink>
        </w:p>
        <w:p w14:paraId="0BD05521" w14:textId="572975A5" w:rsidR="00F91EDC" w:rsidRDefault="00D800B8">
          <w:pPr>
            <w:pStyle w:val="TDC2"/>
            <w:tabs>
              <w:tab w:val="left" w:pos="880"/>
              <w:tab w:val="right" w:leader="dot" w:pos="8494"/>
            </w:tabs>
            <w:rPr>
              <w:noProof/>
              <w:sz w:val="22"/>
              <w:lang w:eastAsia="es-ES"/>
            </w:rPr>
          </w:pPr>
          <w:hyperlink w:anchor="_Toc74928264" w:history="1">
            <w:r w:rsidR="00F91EDC" w:rsidRPr="00522B37">
              <w:rPr>
                <w:rStyle w:val="Hipervnculo"/>
                <w:noProof/>
                <w:lang w:val="eu-ES"/>
              </w:rPr>
              <w:t>7.2</w:t>
            </w:r>
            <w:r w:rsidR="00F91EDC">
              <w:rPr>
                <w:noProof/>
                <w:sz w:val="22"/>
                <w:lang w:eastAsia="es-ES"/>
              </w:rPr>
              <w:tab/>
            </w:r>
            <w:r w:rsidR="00F91EDC" w:rsidRPr="00522B37">
              <w:rPr>
                <w:rStyle w:val="Hipervnculo"/>
                <w:noProof/>
                <w:lang w:val="eu-ES"/>
              </w:rPr>
              <w:t>Betekizun Ez-Funtzionalak</w:t>
            </w:r>
            <w:r w:rsidR="00F91EDC">
              <w:rPr>
                <w:noProof/>
                <w:webHidden/>
              </w:rPr>
              <w:tab/>
            </w:r>
            <w:r w:rsidR="00F91EDC">
              <w:rPr>
                <w:noProof/>
                <w:webHidden/>
              </w:rPr>
              <w:fldChar w:fldCharType="begin"/>
            </w:r>
            <w:r w:rsidR="00F91EDC">
              <w:rPr>
                <w:noProof/>
                <w:webHidden/>
              </w:rPr>
              <w:instrText xml:space="preserve"> PAGEREF _Toc74928264 \h </w:instrText>
            </w:r>
            <w:r w:rsidR="00F91EDC">
              <w:rPr>
                <w:noProof/>
                <w:webHidden/>
              </w:rPr>
            </w:r>
            <w:r w:rsidR="00F91EDC">
              <w:rPr>
                <w:noProof/>
                <w:webHidden/>
              </w:rPr>
              <w:fldChar w:fldCharType="separate"/>
            </w:r>
            <w:r w:rsidR="006F125A">
              <w:rPr>
                <w:noProof/>
                <w:webHidden/>
              </w:rPr>
              <w:t>42</w:t>
            </w:r>
            <w:r w:rsidR="00F91EDC">
              <w:rPr>
                <w:noProof/>
                <w:webHidden/>
              </w:rPr>
              <w:fldChar w:fldCharType="end"/>
            </w:r>
          </w:hyperlink>
        </w:p>
        <w:p w14:paraId="525E7CDF" w14:textId="65AD1EFE" w:rsidR="00F91EDC" w:rsidRDefault="00D800B8">
          <w:pPr>
            <w:pStyle w:val="TDC2"/>
            <w:tabs>
              <w:tab w:val="left" w:pos="880"/>
              <w:tab w:val="right" w:leader="dot" w:pos="8494"/>
            </w:tabs>
            <w:rPr>
              <w:noProof/>
              <w:sz w:val="22"/>
              <w:lang w:eastAsia="es-ES"/>
            </w:rPr>
          </w:pPr>
          <w:hyperlink w:anchor="_Toc74928265" w:history="1">
            <w:r w:rsidR="00F91EDC" w:rsidRPr="00522B37">
              <w:rPr>
                <w:rStyle w:val="Hipervnculo"/>
                <w:noProof/>
                <w:lang w:val="eu-ES"/>
              </w:rPr>
              <w:t>7.3</w:t>
            </w:r>
            <w:r w:rsidR="00F91EDC">
              <w:rPr>
                <w:noProof/>
                <w:sz w:val="22"/>
                <w:lang w:eastAsia="es-ES"/>
              </w:rPr>
              <w:tab/>
            </w:r>
            <w:r w:rsidR="00F91EDC" w:rsidRPr="00522B37">
              <w:rPr>
                <w:rStyle w:val="Hipervnculo"/>
                <w:noProof/>
                <w:lang w:val="eu-ES"/>
              </w:rPr>
              <w:t>Sistemaren Ezaugarriak</w:t>
            </w:r>
            <w:r w:rsidR="00F91EDC">
              <w:rPr>
                <w:noProof/>
                <w:webHidden/>
              </w:rPr>
              <w:tab/>
            </w:r>
            <w:r w:rsidR="00F91EDC">
              <w:rPr>
                <w:noProof/>
                <w:webHidden/>
              </w:rPr>
              <w:fldChar w:fldCharType="begin"/>
            </w:r>
            <w:r w:rsidR="00F91EDC">
              <w:rPr>
                <w:noProof/>
                <w:webHidden/>
              </w:rPr>
              <w:instrText xml:space="preserve"> PAGEREF _Toc74928265 \h </w:instrText>
            </w:r>
            <w:r w:rsidR="00F91EDC">
              <w:rPr>
                <w:noProof/>
                <w:webHidden/>
              </w:rPr>
            </w:r>
            <w:r w:rsidR="00F91EDC">
              <w:rPr>
                <w:noProof/>
                <w:webHidden/>
              </w:rPr>
              <w:fldChar w:fldCharType="separate"/>
            </w:r>
            <w:r w:rsidR="006F125A">
              <w:rPr>
                <w:noProof/>
                <w:webHidden/>
              </w:rPr>
              <w:t>43</w:t>
            </w:r>
            <w:r w:rsidR="00F91EDC">
              <w:rPr>
                <w:noProof/>
                <w:webHidden/>
              </w:rPr>
              <w:fldChar w:fldCharType="end"/>
            </w:r>
          </w:hyperlink>
        </w:p>
        <w:p w14:paraId="0DE96576" w14:textId="153B8DB9" w:rsidR="00F91EDC" w:rsidRDefault="00D800B8">
          <w:pPr>
            <w:pStyle w:val="TDC3"/>
            <w:tabs>
              <w:tab w:val="left" w:pos="1100"/>
              <w:tab w:val="right" w:leader="dot" w:pos="8494"/>
            </w:tabs>
            <w:rPr>
              <w:noProof/>
              <w:sz w:val="22"/>
              <w:lang w:eastAsia="es-ES"/>
            </w:rPr>
          </w:pPr>
          <w:hyperlink w:anchor="_Toc74928266" w:history="1">
            <w:r w:rsidR="00F91EDC" w:rsidRPr="00522B37">
              <w:rPr>
                <w:rStyle w:val="Hipervnculo"/>
                <w:noProof/>
                <w:lang w:val="eu-ES"/>
              </w:rPr>
              <w:t>7.3.1</w:t>
            </w:r>
            <w:r w:rsidR="00F91EDC">
              <w:rPr>
                <w:noProof/>
                <w:sz w:val="22"/>
                <w:lang w:eastAsia="es-ES"/>
              </w:rPr>
              <w:tab/>
            </w:r>
            <w:r w:rsidR="00F91EDC" w:rsidRPr="00522B37">
              <w:rPr>
                <w:rStyle w:val="Hipervnculo"/>
                <w:noProof/>
                <w:lang w:val="eu-ES"/>
              </w:rPr>
              <w:t>Erabilgarritasuna</w:t>
            </w:r>
            <w:r w:rsidR="00F91EDC">
              <w:rPr>
                <w:noProof/>
                <w:webHidden/>
              </w:rPr>
              <w:tab/>
            </w:r>
            <w:r w:rsidR="00F91EDC">
              <w:rPr>
                <w:noProof/>
                <w:webHidden/>
              </w:rPr>
              <w:fldChar w:fldCharType="begin"/>
            </w:r>
            <w:r w:rsidR="00F91EDC">
              <w:rPr>
                <w:noProof/>
                <w:webHidden/>
              </w:rPr>
              <w:instrText xml:space="preserve"> PAGEREF _Toc74928266 \h </w:instrText>
            </w:r>
            <w:r w:rsidR="00F91EDC">
              <w:rPr>
                <w:noProof/>
                <w:webHidden/>
              </w:rPr>
            </w:r>
            <w:r w:rsidR="00F91EDC">
              <w:rPr>
                <w:noProof/>
                <w:webHidden/>
              </w:rPr>
              <w:fldChar w:fldCharType="separate"/>
            </w:r>
            <w:r w:rsidR="006F125A">
              <w:rPr>
                <w:noProof/>
                <w:webHidden/>
              </w:rPr>
              <w:t>43</w:t>
            </w:r>
            <w:r w:rsidR="00F91EDC">
              <w:rPr>
                <w:noProof/>
                <w:webHidden/>
              </w:rPr>
              <w:fldChar w:fldCharType="end"/>
            </w:r>
          </w:hyperlink>
        </w:p>
        <w:p w14:paraId="4DE6094D" w14:textId="4EECB9EB" w:rsidR="00F91EDC" w:rsidRDefault="00D800B8">
          <w:pPr>
            <w:pStyle w:val="TDC3"/>
            <w:tabs>
              <w:tab w:val="left" w:pos="1100"/>
              <w:tab w:val="right" w:leader="dot" w:pos="8494"/>
            </w:tabs>
            <w:rPr>
              <w:noProof/>
              <w:sz w:val="22"/>
              <w:lang w:eastAsia="es-ES"/>
            </w:rPr>
          </w:pPr>
          <w:hyperlink w:anchor="_Toc74928267" w:history="1">
            <w:r w:rsidR="00F91EDC" w:rsidRPr="00522B37">
              <w:rPr>
                <w:rStyle w:val="Hipervnculo"/>
                <w:noProof/>
                <w:lang w:val="eu-ES"/>
              </w:rPr>
              <w:t>7.3.2</w:t>
            </w:r>
            <w:r w:rsidR="00F91EDC">
              <w:rPr>
                <w:noProof/>
                <w:sz w:val="22"/>
                <w:lang w:eastAsia="es-ES"/>
              </w:rPr>
              <w:tab/>
            </w:r>
            <w:r w:rsidR="00F91EDC" w:rsidRPr="00522B37">
              <w:rPr>
                <w:rStyle w:val="Hipervnculo"/>
                <w:noProof/>
                <w:lang w:val="eu-ES"/>
              </w:rPr>
              <w:t>Fidagarritasuna</w:t>
            </w:r>
            <w:r w:rsidR="00F91EDC">
              <w:rPr>
                <w:noProof/>
                <w:webHidden/>
              </w:rPr>
              <w:tab/>
            </w:r>
            <w:r w:rsidR="00F91EDC">
              <w:rPr>
                <w:noProof/>
                <w:webHidden/>
              </w:rPr>
              <w:fldChar w:fldCharType="begin"/>
            </w:r>
            <w:r w:rsidR="00F91EDC">
              <w:rPr>
                <w:noProof/>
                <w:webHidden/>
              </w:rPr>
              <w:instrText xml:space="preserve"> PAGEREF _Toc74928267 \h </w:instrText>
            </w:r>
            <w:r w:rsidR="00F91EDC">
              <w:rPr>
                <w:noProof/>
                <w:webHidden/>
              </w:rPr>
            </w:r>
            <w:r w:rsidR="00F91EDC">
              <w:rPr>
                <w:noProof/>
                <w:webHidden/>
              </w:rPr>
              <w:fldChar w:fldCharType="separate"/>
            </w:r>
            <w:r w:rsidR="006F125A">
              <w:rPr>
                <w:noProof/>
                <w:webHidden/>
              </w:rPr>
              <w:t>43</w:t>
            </w:r>
            <w:r w:rsidR="00F91EDC">
              <w:rPr>
                <w:noProof/>
                <w:webHidden/>
              </w:rPr>
              <w:fldChar w:fldCharType="end"/>
            </w:r>
          </w:hyperlink>
        </w:p>
        <w:p w14:paraId="0CFFB9F9" w14:textId="61D3D3AB" w:rsidR="00F91EDC" w:rsidRDefault="00D800B8">
          <w:pPr>
            <w:pStyle w:val="TDC3"/>
            <w:tabs>
              <w:tab w:val="left" w:pos="1100"/>
              <w:tab w:val="right" w:leader="dot" w:pos="8494"/>
            </w:tabs>
            <w:rPr>
              <w:noProof/>
              <w:sz w:val="22"/>
              <w:lang w:eastAsia="es-ES"/>
            </w:rPr>
          </w:pPr>
          <w:hyperlink w:anchor="_Toc74928268" w:history="1">
            <w:r w:rsidR="00F91EDC" w:rsidRPr="00522B37">
              <w:rPr>
                <w:rStyle w:val="Hipervnculo"/>
                <w:noProof/>
                <w:lang w:val="eu-ES"/>
              </w:rPr>
              <w:t>7.3.3</w:t>
            </w:r>
            <w:r w:rsidR="00F91EDC">
              <w:rPr>
                <w:noProof/>
                <w:sz w:val="22"/>
                <w:lang w:eastAsia="es-ES"/>
              </w:rPr>
              <w:tab/>
            </w:r>
            <w:r w:rsidR="00F91EDC" w:rsidRPr="00522B37">
              <w:rPr>
                <w:rStyle w:val="Hipervnculo"/>
                <w:noProof/>
                <w:lang w:val="eu-ES"/>
              </w:rPr>
              <w:t>Errendimendua</w:t>
            </w:r>
            <w:r w:rsidR="00F91EDC">
              <w:rPr>
                <w:noProof/>
                <w:webHidden/>
              </w:rPr>
              <w:tab/>
            </w:r>
            <w:r w:rsidR="00F91EDC">
              <w:rPr>
                <w:noProof/>
                <w:webHidden/>
              </w:rPr>
              <w:fldChar w:fldCharType="begin"/>
            </w:r>
            <w:r w:rsidR="00F91EDC">
              <w:rPr>
                <w:noProof/>
                <w:webHidden/>
              </w:rPr>
              <w:instrText xml:space="preserve"> PAGEREF _Toc74928268 \h </w:instrText>
            </w:r>
            <w:r w:rsidR="00F91EDC">
              <w:rPr>
                <w:noProof/>
                <w:webHidden/>
              </w:rPr>
            </w:r>
            <w:r w:rsidR="00F91EDC">
              <w:rPr>
                <w:noProof/>
                <w:webHidden/>
              </w:rPr>
              <w:fldChar w:fldCharType="separate"/>
            </w:r>
            <w:r w:rsidR="006F125A">
              <w:rPr>
                <w:noProof/>
                <w:webHidden/>
              </w:rPr>
              <w:t>43</w:t>
            </w:r>
            <w:r w:rsidR="00F91EDC">
              <w:rPr>
                <w:noProof/>
                <w:webHidden/>
              </w:rPr>
              <w:fldChar w:fldCharType="end"/>
            </w:r>
          </w:hyperlink>
        </w:p>
        <w:p w14:paraId="498E479E" w14:textId="4D1C9055" w:rsidR="00F91EDC" w:rsidRDefault="00D800B8">
          <w:pPr>
            <w:pStyle w:val="TDC3"/>
            <w:tabs>
              <w:tab w:val="left" w:pos="1100"/>
              <w:tab w:val="right" w:leader="dot" w:pos="8494"/>
            </w:tabs>
            <w:rPr>
              <w:noProof/>
              <w:sz w:val="22"/>
              <w:lang w:eastAsia="es-ES"/>
            </w:rPr>
          </w:pPr>
          <w:hyperlink w:anchor="_Toc74928269" w:history="1">
            <w:r w:rsidR="00F91EDC" w:rsidRPr="00522B37">
              <w:rPr>
                <w:rStyle w:val="Hipervnculo"/>
                <w:noProof/>
                <w:lang w:val="eu-ES"/>
              </w:rPr>
              <w:t>7.3.4</w:t>
            </w:r>
            <w:r w:rsidR="00F91EDC">
              <w:rPr>
                <w:noProof/>
                <w:sz w:val="22"/>
                <w:lang w:eastAsia="es-ES"/>
              </w:rPr>
              <w:tab/>
            </w:r>
            <w:r w:rsidR="00F91EDC" w:rsidRPr="00522B37">
              <w:rPr>
                <w:rStyle w:val="Hipervnculo"/>
                <w:noProof/>
                <w:lang w:val="eu-ES"/>
              </w:rPr>
              <w:t>Mantenugarritasuna</w:t>
            </w:r>
            <w:r w:rsidR="00F91EDC">
              <w:rPr>
                <w:noProof/>
                <w:webHidden/>
              </w:rPr>
              <w:tab/>
            </w:r>
            <w:r w:rsidR="00F91EDC">
              <w:rPr>
                <w:noProof/>
                <w:webHidden/>
              </w:rPr>
              <w:fldChar w:fldCharType="begin"/>
            </w:r>
            <w:r w:rsidR="00F91EDC">
              <w:rPr>
                <w:noProof/>
                <w:webHidden/>
              </w:rPr>
              <w:instrText xml:space="preserve"> PAGEREF _Toc74928269 \h </w:instrText>
            </w:r>
            <w:r w:rsidR="00F91EDC">
              <w:rPr>
                <w:noProof/>
                <w:webHidden/>
              </w:rPr>
            </w:r>
            <w:r w:rsidR="00F91EDC">
              <w:rPr>
                <w:noProof/>
                <w:webHidden/>
              </w:rPr>
              <w:fldChar w:fldCharType="separate"/>
            </w:r>
            <w:r w:rsidR="006F125A">
              <w:rPr>
                <w:noProof/>
                <w:webHidden/>
              </w:rPr>
              <w:t>43</w:t>
            </w:r>
            <w:r w:rsidR="00F91EDC">
              <w:rPr>
                <w:noProof/>
                <w:webHidden/>
              </w:rPr>
              <w:fldChar w:fldCharType="end"/>
            </w:r>
          </w:hyperlink>
        </w:p>
        <w:p w14:paraId="725E6125" w14:textId="51D0EE60" w:rsidR="00F91EDC" w:rsidRDefault="00D800B8">
          <w:pPr>
            <w:pStyle w:val="TDC2"/>
            <w:tabs>
              <w:tab w:val="left" w:pos="880"/>
              <w:tab w:val="right" w:leader="dot" w:pos="8494"/>
            </w:tabs>
            <w:rPr>
              <w:noProof/>
              <w:sz w:val="22"/>
              <w:lang w:eastAsia="es-ES"/>
            </w:rPr>
          </w:pPr>
          <w:hyperlink w:anchor="_Toc74928270" w:history="1">
            <w:r w:rsidR="00F91EDC" w:rsidRPr="00522B37">
              <w:rPr>
                <w:rStyle w:val="Hipervnculo"/>
                <w:noProof/>
                <w:lang w:val="eu-ES"/>
              </w:rPr>
              <w:t>7.4</w:t>
            </w:r>
            <w:r w:rsidR="00F91EDC">
              <w:rPr>
                <w:noProof/>
                <w:sz w:val="22"/>
                <w:lang w:eastAsia="es-ES"/>
              </w:rPr>
              <w:tab/>
            </w:r>
            <w:r w:rsidR="00F91EDC" w:rsidRPr="00522B37">
              <w:rPr>
                <w:rStyle w:val="Hipervnculo"/>
                <w:noProof/>
                <w:lang w:val="eu-ES"/>
              </w:rPr>
              <w:t>Sistemaren Interfazeak</w:t>
            </w:r>
            <w:r w:rsidR="00F91EDC">
              <w:rPr>
                <w:noProof/>
                <w:webHidden/>
              </w:rPr>
              <w:tab/>
            </w:r>
            <w:r w:rsidR="00F91EDC">
              <w:rPr>
                <w:noProof/>
                <w:webHidden/>
              </w:rPr>
              <w:fldChar w:fldCharType="begin"/>
            </w:r>
            <w:r w:rsidR="00F91EDC">
              <w:rPr>
                <w:noProof/>
                <w:webHidden/>
              </w:rPr>
              <w:instrText xml:space="preserve"> PAGEREF _Toc74928270 \h </w:instrText>
            </w:r>
            <w:r w:rsidR="00F91EDC">
              <w:rPr>
                <w:noProof/>
                <w:webHidden/>
              </w:rPr>
            </w:r>
            <w:r w:rsidR="00F91EDC">
              <w:rPr>
                <w:noProof/>
                <w:webHidden/>
              </w:rPr>
              <w:fldChar w:fldCharType="separate"/>
            </w:r>
            <w:r w:rsidR="006F125A">
              <w:rPr>
                <w:noProof/>
                <w:webHidden/>
              </w:rPr>
              <w:t>43</w:t>
            </w:r>
            <w:r w:rsidR="00F91EDC">
              <w:rPr>
                <w:noProof/>
                <w:webHidden/>
              </w:rPr>
              <w:fldChar w:fldCharType="end"/>
            </w:r>
          </w:hyperlink>
        </w:p>
        <w:p w14:paraId="29C1C619" w14:textId="10E083B0" w:rsidR="00F91EDC" w:rsidRDefault="00D800B8">
          <w:pPr>
            <w:pStyle w:val="TDC3"/>
            <w:tabs>
              <w:tab w:val="left" w:pos="1100"/>
              <w:tab w:val="right" w:leader="dot" w:pos="8494"/>
            </w:tabs>
            <w:rPr>
              <w:noProof/>
              <w:sz w:val="22"/>
              <w:lang w:eastAsia="es-ES"/>
            </w:rPr>
          </w:pPr>
          <w:hyperlink w:anchor="_Toc74928271" w:history="1">
            <w:r w:rsidR="00F91EDC" w:rsidRPr="00522B37">
              <w:rPr>
                <w:rStyle w:val="Hipervnculo"/>
                <w:noProof/>
                <w:lang w:val="eu-ES"/>
              </w:rPr>
              <w:t>7.4.1</w:t>
            </w:r>
            <w:r w:rsidR="00F91EDC">
              <w:rPr>
                <w:noProof/>
                <w:sz w:val="22"/>
                <w:lang w:eastAsia="es-ES"/>
              </w:rPr>
              <w:tab/>
            </w:r>
            <w:r w:rsidR="00F91EDC" w:rsidRPr="00522B37">
              <w:rPr>
                <w:rStyle w:val="Hipervnculo"/>
                <w:noProof/>
                <w:lang w:val="eu-ES"/>
              </w:rPr>
              <w:t>Itxura eta Sentsazioa</w:t>
            </w:r>
            <w:r w:rsidR="00F91EDC">
              <w:rPr>
                <w:noProof/>
                <w:webHidden/>
              </w:rPr>
              <w:tab/>
            </w:r>
            <w:r w:rsidR="00F91EDC">
              <w:rPr>
                <w:noProof/>
                <w:webHidden/>
              </w:rPr>
              <w:fldChar w:fldCharType="begin"/>
            </w:r>
            <w:r w:rsidR="00F91EDC">
              <w:rPr>
                <w:noProof/>
                <w:webHidden/>
              </w:rPr>
              <w:instrText xml:space="preserve"> PAGEREF _Toc74928271 \h </w:instrText>
            </w:r>
            <w:r w:rsidR="00F91EDC">
              <w:rPr>
                <w:noProof/>
                <w:webHidden/>
              </w:rPr>
            </w:r>
            <w:r w:rsidR="00F91EDC">
              <w:rPr>
                <w:noProof/>
                <w:webHidden/>
              </w:rPr>
              <w:fldChar w:fldCharType="separate"/>
            </w:r>
            <w:r w:rsidR="006F125A">
              <w:rPr>
                <w:noProof/>
                <w:webHidden/>
              </w:rPr>
              <w:t>43</w:t>
            </w:r>
            <w:r w:rsidR="00F91EDC">
              <w:rPr>
                <w:noProof/>
                <w:webHidden/>
              </w:rPr>
              <w:fldChar w:fldCharType="end"/>
            </w:r>
          </w:hyperlink>
        </w:p>
        <w:p w14:paraId="09D97817" w14:textId="015E0A5C" w:rsidR="00F91EDC" w:rsidRDefault="00D800B8">
          <w:pPr>
            <w:pStyle w:val="TDC3"/>
            <w:tabs>
              <w:tab w:val="left" w:pos="1100"/>
              <w:tab w:val="right" w:leader="dot" w:pos="8494"/>
            </w:tabs>
            <w:rPr>
              <w:noProof/>
              <w:sz w:val="22"/>
              <w:lang w:eastAsia="es-ES"/>
            </w:rPr>
          </w:pPr>
          <w:hyperlink w:anchor="_Toc74928272" w:history="1">
            <w:r w:rsidR="00F91EDC" w:rsidRPr="00522B37">
              <w:rPr>
                <w:rStyle w:val="Hipervnculo"/>
                <w:noProof/>
                <w:lang w:val="eu-ES"/>
              </w:rPr>
              <w:t>7.4.2</w:t>
            </w:r>
            <w:r w:rsidR="00F91EDC">
              <w:rPr>
                <w:noProof/>
                <w:sz w:val="22"/>
                <w:lang w:eastAsia="es-ES"/>
              </w:rPr>
              <w:tab/>
            </w:r>
            <w:r w:rsidR="00F91EDC" w:rsidRPr="00522B37">
              <w:rPr>
                <w:rStyle w:val="Hipervnculo"/>
                <w:noProof/>
                <w:lang w:val="eu-ES"/>
              </w:rPr>
              <w:t>Diseinu eta Nabigazio Betekizunak</w:t>
            </w:r>
            <w:r w:rsidR="00F91EDC">
              <w:rPr>
                <w:noProof/>
                <w:webHidden/>
              </w:rPr>
              <w:tab/>
            </w:r>
            <w:r w:rsidR="00F91EDC">
              <w:rPr>
                <w:noProof/>
                <w:webHidden/>
              </w:rPr>
              <w:fldChar w:fldCharType="begin"/>
            </w:r>
            <w:r w:rsidR="00F91EDC">
              <w:rPr>
                <w:noProof/>
                <w:webHidden/>
              </w:rPr>
              <w:instrText xml:space="preserve"> PAGEREF _Toc74928272 \h </w:instrText>
            </w:r>
            <w:r w:rsidR="00F91EDC">
              <w:rPr>
                <w:noProof/>
                <w:webHidden/>
              </w:rPr>
            </w:r>
            <w:r w:rsidR="00F91EDC">
              <w:rPr>
                <w:noProof/>
                <w:webHidden/>
              </w:rPr>
              <w:fldChar w:fldCharType="separate"/>
            </w:r>
            <w:r w:rsidR="006F125A">
              <w:rPr>
                <w:noProof/>
                <w:webHidden/>
              </w:rPr>
              <w:t>43</w:t>
            </w:r>
            <w:r w:rsidR="00F91EDC">
              <w:rPr>
                <w:noProof/>
                <w:webHidden/>
              </w:rPr>
              <w:fldChar w:fldCharType="end"/>
            </w:r>
          </w:hyperlink>
        </w:p>
        <w:p w14:paraId="76E0B702" w14:textId="56F8800A" w:rsidR="00F91EDC" w:rsidRDefault="00D800B8">
          <w:pPr>
            <w:pStyle w:val="TDC3"/>
            <w:tabs>
              <w:tab w:val="left" w:pos="1100"/>
              <w:tab w:val="right" w:leader="dot" w:pos="8494"/>
            </w:tabs>
            <w:rPr>
              <w:noProof/>
              <w:sz w:val="22"/>
              <w:lang w:eastAsia="es-ES"/>
            </w:rPr>
          </w:pPr>
          <w:hyperlink w:anchor="_Toc74928273" w:history="1">
            <w:r w:rsidR="00F91EDC" w:rsidRPr="00522B37">
              <w:rPr>
                <w:rStyle w:val="Hipervnculo"/>
                <w:noProof/>
                <w:lang w:val="eu-ES"/>
              </w:rPr>
              <w:t>7.4.3</w:t>
            </w:r>
            <w:r w:rsidR="00F91EDC">
              <w:rPr>
                <w:noProof/>
                <w:sz w:val="22"/>
                <w:lang w:eastAsia="es-ES"/>
              </w:rPr>
              <w:tab/>
            </w:r>
            <w:r w:rsidR="00F91EDC" w:rsidRPr="00522B37">
              <w:rPr>
                <w:rStyle w:val="Hipervnculo"/>
                <w:noProof/>
                <w:lang w:val="eu-ES"/>
              </w:rPr>
              <w:t>Konsistentzia</w:t>
            </w:r>
            <w:r w:rsidR="00F91EDC">
              <w:rPr>
                <w:noProof/>
                <w:webHidden/>
              </w:rPr>
              <w:tab/>
            </w:r>
            <w:r w:rsidR="00F91EDC">
              <w:rPr>
                <w:noProof/>
                <w:webHidden/>
              </w:rPr>
              <w:fldChar w:fldCharType="begin"/>
            </w:r>
            <w:r w:rsidR="00F91EDC">
              <w:rPr>
                <w:noProof/>
                <w:webHidden/>
              </w:rPr>
              <w:instrText xml:space="preserve"> PAGEREF _Toc74928273 \h </w:instrText>
            </w:r>
            <w:r w:rsidR="00F91EDC">
              <w:rPr>
                <w:noProof/>
                <w:webHidden/>
              </w:rPr>
            </w:r>
            <w:r w:rsidR="00F91EDC">
              <w:rPr>
                <w:noProof/>
                <w:webHidden/>
              </w:rPr>
              <w:fldChar w:fldCharType="separate"/>
            </w:r>
            <w:r w:rsidR="006F125A">
              <w:rPr>
                <w:noProof/>
                <w:webHidden/>
              </w:rPr>
              <w:t>44</w:t>
            </w:r>
            <w:r w:rsidR="00F91EDC">
              <w:rPr>
                <w:noProof/>
                <w:webHidden/>
              </w:rPr>
              <w:fldChar w:fldCharType="end"/>
            </w:r>
          </w:hyperlink>
        </w:p>
        <w:p w14:paraId="25D9D1D2" w14:textId="519C07EB" w:rsidR="00F91EDC" w:rsidRDefault="00D800B8">
          <w:pPr>
            <w:pStyle w:val="TDC3"/>
            <w:tabs>
              <w:tab w:val="left" w:pos="1100"/>
              <w:tab w:val="right" w:leader="dot" w:pos="8494"/>
            </w:tabs>
            <w:rPr>
              <w:noProof/>
              <w:sz w:val="22"/>
              <w:lang w:eastAsia="es-ES"/>
            </w:rPr>
          </w:pPr>
          <w:hyperlink w:anchor="_Toc74928274" w:history="1">
            <w:r w:rsidR="00F91EDC" w:rsidRPr="00522B37">
              <w:rPr>
                <w:rStyle w:val="Hipervnculo"/>
                <w:noProof/>
                <w:lang w:val="eu-ES"/>
              </w:rPr>
              <w:t>7.4.4</w:t>
            </w:r>
            <w:r w:rsidR="00F91EDC">
              <w:rPr>
                <w:noProof/>
                <w:sz w:val="22"/>
                <w:lang w:eastAsia="es-ES"/>
              </w:rPr>
              <w:tab/>
            </w:r>
            <w:r w:rsidR="00F91EDC" w:rsidRPr="00522B37">
              <w:rPr>
                <w:rStyle w:val="Hipervnculo"/>
                <w:noProof/>
                <w:lang w:val="eu-ES"/>
              </w:rPr>
              <w:t>Erabiltzailearen Pertsonalizazio Betekizunak</w:t>
            </w:r>
            <w:r w:rsidR="00F91EDC">
              <w:rPr>
                <w:noProof/>
                <w:webHidden/>
              </w:rPr>
              <w:tab/>
            </w:r>
            <w:r w:rsidR="00F91EDC">
              <w:rPr>
                <w:noProof/>
                <w:webHidden/>
              </w:rPr>
              <w:fldChar w:fldCharType="begin"/>
            </w:r>
            <w:r w:rsidR="00F91EDC">
              <w:rPr>
                <w:noProof/>
                <w:webHidden/>
              </w:rPr>
              <w:instrText xml:space="preserve"> PAGEREF _Toc74928274 \h </w:instrText>
            </w:r>
            <w:r w:rsidR="00F91EDC">
              <w:rPr>
                <w:noProof/>
                <w:webHidden/>
              </w:rPr>
            </w:r>
            <w:r w:rsidR="00F91EDC">
              <w:rPr>
                <w:noProof/>
                <w:webHidden/>
              </w:rPr>
              <w:fldChar w:fldCharType="separate"/>
            </w:r>
            <w:r w:rsidR="006F125A">
              <w:rPr>
                <w:noProof/>
                <w:webHidden/>
              </w:rPr>
              <w:t>44</w:t>
            </w:r>
            <w:r w:rsidR="00F91EDC">
              <w:rPr>
                <w:noProof/>
                <w:webHidden/>
              </w:rPr>
              <w:fldChar w:fldCharType="end"/>
            </w:r>
          </w:hyperlink>
        </w:p>
        <w:p w14:paraId="30533623" w14:textId="1CB4CA2B" w:rsidR="00F91EDC" w:rsidRDefault="00D800B8">
          <w:pPr>
            <w:pStyle w:val="TDC1"/>
            <w:tabs>
              <w:tab w:val="left" w:pos="440"/>
              <w:tab w:val="right" w:leader="dot" w:pos="8494"/>
            </w:tabs>
            <w:rPr>
              <w:noProof/>
              <w:sz w:val="22"/>
              <w:lang w:eastAsia="es-ES"/>
            </w:rPr>
          </w:pPr>
          <w:hyperlink w:anchor="_Toc74928275" w:history="1">
            <w:r w:rsidR="00F91EDC" w:rsidRPr="00522B37">
              <w:rPr>
                <w:rStyle w:val="Hipervnculo"/>
                <w:noProof/>
                <w:lang w:val="eu-ES"/>
              </w:rPr>
              <w:t>8</w:t>
            </w:r>
            <w:r w:rsidR="00F91EDC">
              <w:rPr>
                <w:noProof/>
                <w:sz w:val="22"/>
                <w:lang w:eastAsia="es-ES"/>
              </w:rPr>
              <w:tab/>
            </w:r>
            <w:r w:rsidR="00F91EDC" w:rsidRPr="00522B37">
              <w:rPr>
                <w:rStyle w:val="Hipervnculo"/>
                <w:noProof/>
                <w:lang w:val="eu-ES"/>
              </w:rPr>
              <w:t>Irismena</w:t>
            </w:r>
            <w:r w:rsidR="00F91EDC">
              <w:rPr>
                <w:noProof/>
                <w:webHidden/>
              </w:rPr>
              <w:tab/>
            </w:r>
            <w:r w:rsidR="00F91EDC">
              <w:rPr>
                <w:noProof/>
                <w:webHidden/>
              </w:rPr>
              <w:fldChar w:fldCharType="begin"/>
            </w:r>
            <w:r w:rsidR="00F91EDC">
              <w:rPr>
                <w:noProof/>
                <w:webHidden/>
              </w:rPr>
              <w:instrText xml:space="preserve"> PAGEREF _Toc74928275 \h </w:instrText>
            </w:r>
            <w:r w:rsidR="00F91EDC">
              <w:rPr>
                <w:noProof/>
                <w:webHidden/>
              </w:rPr>
            </w:r>
            <w:r w:rsidR="00F91EDC">
              <w:rPr>
                <w:noProof/>
                <w:webHidden/>
              </w:rPr>
              <w:fldChar w:fldCharType="separate"/>
            </w:r>
            <w:r w:rsidR="006F125A">
              <w:rPr>
                <w:noProof/>
                <w:webHidden/>
              </w:rPr>
              <w:t>45</w:t>
            </w:r>
            <w:r w:rsidR="00F91EDC">
              <w:rPr>
                <w:noProof/>
                <w:webHidden/>
              </w:rPr>
              <w:fldChar w:fldCharType="end"/>
            </w:r>
          </w:hyperlink>
        </w:p>
        <w:p w14:paraId="0350B62F" w14:textId="05E76A19" w:rsidR="00F91EDC" w:rsidRDefault="00D800B8">
          <w:pPr>
            <w:pStyle w:val="TDC2"/>
            <w:tabs>
              <w:tab w:val="left" w:pos="880"/>
              <w:tab w:val="right" w:leader="dot" w:pos="8494"/>
            </w:tabs>
            <w:rPr>
              <w:noProof/>
              <w:sz w:val="22"/>
              <w:lang w:eastAsia="es-ES"/>
            </w:rPr>
          </w:pPr>
          <w:hyperlink w:anchor="_Toc74928276" w:history="1">
            <w:r w:rsidR="00F91EDC" w:rsidRPr="00522B37">
              <w:rPr>
                <w:rStyle w:val="Hipervnculo"/>
                <w:noProof/>
                <w:lang w:val="eu-ES"/>
              </w:rPr>
              <w:t>8.1</w:t>
            </w:r>
            <w:r w:rsidR="00F91EDC">
              <w:rPr>
                <w:noProof/>
                <w:sz w:val="22"/>
                <w:lang w:eastAsia="es-ES"/>
              </w:rPr>
              <w:tab/>
            </w:r>
            <w:r w:rsidR="00F91EDC" w:rsidRPr="00522B37">
              <w:rPr>
                <w:rStyle w:val="Hipervnculo"/>
                <w:noProof/>
                <w:lang w:val="eu-ES"/>
              </w:rPr>
              <w:t>Bizi-zikloa</w:t>
            </w:r>
            <w:r w:rsidR="00F91EDC">
              <w:rPr>
                <w:noProof/>
                <w:webHidden/>
              </w:rPr>
              <w:tab/>
            </w:r>
            <w:r w:rsidR="00F91EDC">
              <w:rPr>
                <w:noProof/>
                <w:webHidden/>
              </w:rPr>
              <w:fldChar w:fldCharType="begin"/>
            </w:r>
            <w:r w:rsidR="00F91EDC">
              <w:rPr>
                <w:noProof/>
                <w:webHidden/>
              </w:rPr>
              <w:instrText xml:space="preserve"> PAGEREF _Toc74928276 \h </w:instrText>
            </w:r>
            <w:r w:rsidR="00F91EDC">
              <w:rPr>
                <w:noProof/>
                <w:webHidden/>
              </w:rPr>
            </w:r>
            <w:r w:rsidR="00F91EDC">
              <w:rPr>
                <w:noProof/>
                <w:webHidden/>
              </w:rPr>
              <w:fldChar w:fldCharType="separate"/>
            </w:r>
            <w:r w:rsidR="006F125A">
              <w:rPr>
                <w:noProof/>
                <w:webHidden/>
              </w:rPr>
              <w:t>45</w:t>
            </w:r>
            <w:r w:rsidR="00F91EDC">
              <w:rPr>
                <w:noProof/>
                <w:webHidden/>
              </w:rPr>
              <w:fldChar w:fldCharType="end"/>
            </w:r>
          </w:hyperlink>
        </w:p>
        <w:p w14:paraId="4A69D7E7" w14:textId="717AB4F3" w:rsidR="00F91EDC" w:rsidRDefault="00D800B8">
          <w:pPr>
            <w:pStyle w:val="TDC2"/>
            <w:tabs>
              <w:tab w:val="left" w:pos="880"/>
              <w:tab w:val="right" w:leader="dot" w:pos="8494"/>
            </w:tabs>
            <w:rPr>
              <w:noProof/>
              <w:sz w:val="22"/>
              <w:lang w:eastAsia="es-ES"/>
            </w:rPr>
          </w:pPr>
          <w:hyperlink w:anchor="_Toc74928277" w:history="1">
            <w:r w:rsidR="00F91EDC" w:rsidRPr="00522B37">
              <w:rPr>
                <w:rStyle w:val="Hipervnculo"/>
                <w:noProof/>
                <w:lang w:val="eu-ES"/>
              </w:rPr>
              <w:t>8.2</w:t>
            </w:r>
            <w:r w:rsidR="00F91EDC">
              <w:rPr>
                <w:noProof/>
                <w:sz w:val="22"/>
                <w:lang w:eastAsia="es-ES"/>
              </w:rPr>
              <w:tab/>
            </w:r>
            <w:r w:rsidR="00F91EDC" w:rsidRPr="00522B37">
              <w:rPr>
                <w:rStyle w:val="Hipervnculo"/>
                <w:noProof/>
                <w:lang w:val="eu-ES"/>
              </w:rPr>
              <w:t>LDE Diagrama</w:t>
            </w:r>
            <w:r w:rsidR="00F91EDC">
              <w:rPr>
                <w:noProof/>
                <w:webHidden/>
              </w:rPr>
              <w:tab/>
            </w:r>
            <w:r w:rsidR="00F91EDC">
              <w:rPr>
                <w:noProof/>
                <w:webHidden/>
              </w:rPr>
              <w:fldChar w:fldCharType="begin"/>
            </w:r>
            <w:r w:rsidR="00F91EDC">
              <w:rPr>
                <w:noProof/>
                <w:webHidden/>
              </w:rPr>
              <w:instrText xml:space="preserve"> PAGEREF _Toc74928277 \h </w:instrText>
            </w:r>
            <w:r w:rsidR="00F91EDC">
              <w:rPr>
                <w:noProof/>
                <w:webHidden/>
              </w:rPr>
            </w:r>
            <w:r w:rsidR="00F91EDC">
              <w:rPr>
                <w:noProof/>
                <w:webHidden/>
              </w:rPr>
              <w:fldChar w:fldCharType="separate"/>
            </w:r>
            <w:r w:rsidR="006F125A">
              <w:rPr>
                <w:noProof/>
                <w:webHidden/>
              </w:rPr>
              <w:t>45</w:t>
            </w:r>
            <w:r w:rsidR="00F91EDC">
              <w:rPr>
                <w:noProof/>
                <w:webHidden/>
              </w:rPr>
              <w:fldChar w:fldCharType="end"/>
            </w:r>
          </w:hyperlink>
        </w:p>
        <w:p w14:paraId="598CA6EA" w14:textId="4A7DBF4C" w:rsidR="00F91EDC" w:rsidRDefault="00D800B8">
          <w:pPr>
            <w:pStyle w:val="TDC2"/>
            <w:tabs>
              <w:tab w:val="left" w:pos="880"/>
              <w:tab w:val="right" w:leader="dot" w:pos="8494"/>
            </w:tabs>
            <w:rPr>
              <w:noProof/>
              <w:sz w:val="22"/>
              <w:lang w:eastAsia="es-ES"/>
            </w:rPr>
          </w:pPr>
          <w:hyperlink w:anchor="_Toc74928278" w:history="1">
            <w:r w:rsidR="00F91EDC" w:rsidRPr="00522B37">
              <w:rPr>
                <w:rStyle w:val="Hipervnculo"/>
                <w:noProof/>
                <w:lang w:val="eu-ES"/>
              </w:rPr>
              <w:t>8.3</w:t>
            </w:r>
            <w:r w:rsidR="00F91EDC">
              <w:rPr>
                <w:noProof/>
                <w:sz w:val="22"/>
                <w:lang w:eastAsia="es-ES"/>
              </w:rPr>
              <w:tab/>
            </w:r>
            <w:r w:rsidR="00F91EDC" w:rsidRPr="00522B37">
              <w:rPr>
                <w:rStyle w:val="Hipervnculo"/>
                <w:noProof/>
                <w:lang w:val="eu-ES"/>
              </w:rPr>
              <w:t>Artefaktuak</w:t>
            </w:r>
            <w:r w:rsidR="00F91EDC">
              <w:rPr>
                <w:noProof/>
                <w:webHidden/>
              </w:rPr>
              <w:tab/>
            </w:r>
            <w:r w:rsidR="00F91EDC">
              <w:rPr>
                <w:noProof/>
                <w:webHidden/>
              </w:rPr>
              <w:fldChar w:fldCharType="begin"/>
            </w:r>
            <w:r w:rsidR="00F91EDC">
              <w:rPr>
                <w:noProof/>
                <w:webHidden/>
              </w:rPr>
              <w:instrText xml:space="preserve"> PAGEREF _Toc74928278 \h </w:instrText>
            </w:r>
            <w:r w:rsidR="00F91EDC">
              <w:rPr>
                <w:noProof/>
                <w:webHidden/>
              </w:rPr>
            </w:r>
            <w:r w:rsidR="00F91EDC">
              <w:rPr>
                <w:noProof/>
                <w:webHidden/>
              </w:rPr>
              <w:fldChar w:fldCharType="separate"/>
            </w:r>
            <w:r w:rsidR="006F125A">
              <w:rPr>
                <w:noProof/>
                <w:webHidden/>
              </w:rPr>
              <w:t>46</w:t>
            </w:r>
            <w:r w:rsidR="00F91EDC">
              <w:rPr>
                <w:noProof/>
                <w:webHidden/>
              </w:rPr>
              <w:fldChar w:fldCharType="end"/>
            </w:r>
          </w:hyperlink>
        </w:p>
        <w:p w14:paraId="03EC425E" w14:textId="6061C5D1" w:rsidR="00F91EDC" w:rsidRDefault="00D800B8">
          <w:pPr>
            <w:pStyle w:val="TDC1"/>
            <w:tabs>
              <w:tab w:val="left" w:pos="440"/>
              <w:tab w:val="right" w:leader="dot" w:pos="8494"/>
            </w:tabs>
            <w:rPr>
              <w:noProof/>
              <w:sz w:val="22"/>
              <w:lang w:eastAsia="es-ES"/>
            </w:rPr>
          </w:pPr>
          <w:hyperlink w:anchor="_Toc74928279" w:history="1">
            <w:r w:rsidR="00F91EDC" w:rsidRPr="00522B37">
              <w:rPr>
                <w:rStyle w:val="Hipervnculo"/>
                <w:noProof/>
                <w:lang w:val="eu-ES"/>
              </w:rPr>
              <w:t>9</w:t>
            </w:r>
            <w:r w:rsidR="00F91EDC">
              <w:rPr>
                <w:noProof/>
                <w:sz w:val="22"/>
                <w:lang w:eastAsia="es-ES"/>
              </w:rPr>
              <w:tab/>
            </w:r>
            <w:r w:rsidR="00F91EDC" w:rsidRPr="00522B37">
              <w:rPr>
                <w:rStyle w:val="Hipervnculo"/>
                <w:noProof/>
                <w:lang w:val="eu-ES"/>
              </w:rPr>
              <w:t>Hipotesiak eta Murriztapenak</w:t>
            </w:r>
            <w:r w:rsidR="00F91EDC">
              <w:rPr>
                <w:noProof/>
                <w:webHidden/>
              </w:rPr>
              <w:tab/>
            </w:r>
            <w:r w:rsidR="00F91EDC">
              <w:rPr>
                <w:noProof/>
                <w:webHidden/>
              </w:rPr>
              <w:fldChar w:fldCharType="begin"/>
            </w:r>
            <w:r w:rsidR="00F91EDC">
              <w:rPr>
                <w:noProof/>
                <w:webHidden/>
              </w:rPr>
              <w:instrText xml:space="preserve"> PAGEREF _Toc74928279 \h </w:instrText>
            </w:r>
            <w:r w:rsidR="00F91EDC">
              <w:rPr>
                <w:noProof/>
                <w:webHidden/>
              </w:rPr>
            </w:r>
            <w:r w:rsidR="00F91EDC">
              <w:rPr>
                <w:noProof/>
                <w:webHidden/>
              </w:rPr>
              <w:fldChar w:fldCharType="separate"/>
            </w:r>
            <w:r w:rsidR="006F125A">
              <w:rPr>
                <w:noProof/>
                <w:webHidden/>
              </w:rPr>
              <w:t>48</w:t>
            </w:r>
            <w:r w:rsidR="00F91EDC">
              <w:rPr>
                <w:noProof/>
                <w:webHidden/>
              </w:rPr>
              <w:fldChar w:fldCharType="end"/>
            </w:r>
          </w:hyperlink>
        </w:p>
        <w:p w14:paraId="19BABE15" w14:textId="6289B1CF" w:rsidR="00F91EDC" w:rsidRDefault="00D800B8">
          <w:pPr>
            <w:pStyle w:val="TDC2"/>
            <w:tabs>
              <w:tab w:val="left" w:pos="880"/>
              <w:tab w:val="right" w:leader="dot" w:pos="8494"/>
            </w:tabs>
            <w:rPr>
              <w:noProof/>
              <w:sz w:val="22"/>
              <w:lang w:eastAsia="es-ES"/>
            </w:rPr>
          </w:pPr>
          <w:hyperlink w:anchor="_Toc74928280" w:history="1">
            <w:r w:rsidR="00F91EDC" w:rsidRPr="00522B37">
              <w:rPr>
                <w:rStyle w:val="Hipervnculo"/>
                <w:noProof/>
                <w:lang w:val="eu-ES"/>
              </w:rPr>
              <w:t>9.1</w:t>
            </w:r>
            <w:r w:rsidR="00F91EDC">
              <w:rPr>
                <w:noProof/>
                <w:sz w:val="22"/>
                <w:lang w:eastAsia="es-ES"/>
              </w:rPr>
              <w:tab/>
            </w:r>
            <w:r w:rsidR="00F91EDC" w:rsidRPr="00522B37">
              <w:rPr>
                <w:rStyle w:val="Hipervnculo"/>
                <w:noProof/>
                <w:lang w:val="eu-ES"/>
              </w:rPr>
              <w:t>Hipotesiak</w:t>
            </w:r>
            <w:r w:rsidR="00F91EDC">
              <w:rPr>
                <w:noProof/>
                <w:webHidden/>
              </w:rPr>
              <w:tab/>
            </w:r>
            <w:r w:rsidR="00F91EDC">
              <w:rPr>
                <w:noProof/>
                <w:webHidden/>
              </w:rPr>
              <w:fldChar w:fldCharType="begin"/>
            </w:r>
            <w:r w:rsidR="00F91EDC">
              <w:rPr>
                <w:noProof/>
                <w:webHidden/>
              </w:rPr>
              <w:instrText xml:space="preserve"> PAGEREF _Toc74928280 \h </w:instrText>
            </w:r>
            <w:r w:rsidR="00F91EDC">
              <w:rPr>
                <w:noProof/>
                <w:webHidden/>
              </w:rPr>
            </w:r>
            <w:r w:rsidR="00F91EDC">
              <w:rPr>
                <w:noProof/>
                <w:webHidden/>
              </w:rPr>
              <w:fldChar w:fldCharType="separate"/>
            </w:r>
            <w:r w:rsidR="006F125A">
              <w:rPr>
                <w:noProof/>
                <w:webHidden/>
              </w:rPr>
              <w:t>48</w:t>
            </w:r>
            <w:r w:rsidR="00F91EDC">
              <w:rPr>
                <w:noProof/>
                <w:webHidden/>
              </w:rPr>
              <w:fldChar w:fldCharType="end"/>
            </w:r>
          </w:hyperlink>
        </w:p>
        <w:p w14:paraId="2C1AEC5E" w14:textId="13205EF4" w:rsidR="00F91EDC" w:rsidRDefault="00D800B8">
          <w:pPr>
            <w:pStyle w:val="TDC2"/>
            <w:tabs>
              <w:tab w:val="left" w:pos="880"/>
              <w:tab w:val="right" w:leader="dot" w:pos="8494"/>
            </w:tabs>
            <w:rPr>
              <w:noProof/>
              <w:sz w:val="22"/>
              <w:lang w:eastAsia="es-ES"/>
            </w:rPr>
          </w:pPr>
          <w:hyperlink w:anchor="_Toc74928281" w:history="1">
            <w:r w:rsidR="00F91EDC" w:rsidRPr="00522B37">
              <w:rPr>
                <w:rStyle w:val="Hipervnculo"/>
                <w:rFonts w:eastAsia="Calibri Light"/>
                <w:noProof/>
                <w:lang w:val="eu-ES"/>
              </w:rPr>
              <w:t>9.2</w:t>
            </w:r>
            <w:r w:rsidR="00F91EDC">
              <w:rPr>
                <w:noProof/>
                <w:sz w:val="22"/>
                <w:lang w:eastAsia="es-ES"/>
              </w:rPr>
              <w:tab/>
            </w:r>
            <w:r w:rsidR="00F91EDC" w:rsidRPr="00522B37">
              <w:rPr>
                <w:rStyle w:val="Hipervnculo"/>
                <w:rFonts w:eastAsia="Calibri Light"/>
                <w:noProof/>
                <w:lang w:val="eu-ES"/>
              </w:rPr>
              <w:t>Murriztapenak</w:t>
            </w:r>
            <w:r w:rsidR="00F91EDC">
              <w:rPr>
                <w:noProof/>
                <w:webHidden/>
              </w:rPr>
              <w:tab/>
            </w:r>
            <w:r w:rsidR="00F91EDC">
              <w:rPr>
                <w:noProof/>
                <w:webHidden/>
              </w:rPr>
              <w:fldChar w:fldCharType="begin"/>
            </w:r>
            <w:r w:rsidR="00F91EDC">
              <w:rPr>
                <w:noProof/>
                <w:webHidden/>
              </w:rPr>
              <w:instrText xml:space="preserve"> PAGEREF _Toc74928281 \h </w:instrText>
            </w:r>
            <w:r w:rsidR="00F91EDC">
              <w:rPr>
                <w:noProof/>
                <w:webHidden/>
              </w:rPr>
            </w:r>
            <w:r w:rsidR="00F91EDC">
              <w:rPr>
                <w:noProof/>
                <w:webHidden/>
              </w:rPr>
              <w:fldChar w:fldCharType="separate"/>
            </w:r>
            <w:r w:rsidR="006F125A">
              <w:rPr>
                <w:noProof/>
                <w:webHidden/>
              </w:rPr>
              <w:t>48</w:t>
            </w:r>
            <w:r w:rsidR="00F91EDC">
              <w:rPr>
                <w:noProof/>
                <w:webHidden/>
              </w:rPr>
              <w:fldChar w:fldCharType="end"/>
            </w:r>
          </w:hyperlink>
        </w:p>
        <w:p w14:paraId="1FEAA998" w14:textId="583DAE4D" w:rsidR="00F91EDC" w:rsidRDefault="00D800B8">
          <w:pPr>
            <w:pStyle w:val="TDC1"/>
            <w:tabs>
              <w:tab w:val="left" w:pos="440"/>
              <w:tab w:val="right" w:leader="dot" w:pos="8494"/>
            </w:tabs>
            <w:rPr>
              <w:noProof/>
              <w:sz w:val="22"/>
              <w:lang w:eastAsia="es-ES"/>
            </w:rPr>
          </w:pPr>
          <w:hyperlink w:anchor="_Toc74928282" w:history="1">
            <w:r w:rsidR="00F91EDC" w:rsidRPr="00522B37">
              <w:rPr>
                <w:rStyle w:val="Hipervnculo"/>
                <w:rFonts w:eastAsia="Calibri Light"/>
                <w:noProof/>
                <w:lang w:val="eu-ES"/>
              </w:rPr>
              <w:t>10</w:t>
            </w:r>
            <w:r w:rsidR="00F91EDC">
              <w:rPr>
                <w:noProof/>
                <w:sz w:val="22"/>
                <w:lang w:eastAsia="es-ES"/>
              </w:rPr>
              <w:tab/>
            </w:r>
            <w:r w:rsidR="00F91EDC" w:rsidRPr="00522B37">
              <w:rPr>
                <w:rStyle w:val="Hipervnculo"/>
                <w:rFonts w:eastAsia="Calibri Light"/>
                <w:noProof/>
                <w:lang w:val="eu-ES"/>
              </w:rPr>
              <w:t>Aukeren Azterketa eta Egingarritasuna</w:t>
            </w:r>
            <w:r w:rsidR="00F91EDC">
              <w:rPr>
                <w:noProof/>
                <w:webHidden/>
              </w:rPr>
              <w:tab/>
            </w:r>
            <w:r w:rsidR="00F91EDC">
              <w:rPr>
                <w:noProof/>
                <w:webHidden/>
              </w:rPr>
              <w:fldChar w:fldCharType="begin"/>
            </w:r>
            <w:r w:rsidR="00F91EDC">
              <w:rPr>
                <w:noProof/>
                <w:webHidden/>
              </w:rPr>
              <w:instrText xml:space="preserve"> PAGEREF _Toc74928282 \h </w:instrText>
            </w:r>
            <w:r w:rsidR="00F91EDC">
              <w:rPr>
                <w:noProof/>
                <w:webHidden/>
              </w:rPr>
            </w:r>
            <w:r w:rsidR="00F91EDC">
              <w:rPr>
                <w:noProof/>
                <w:webHidden/>
              </w:rPr>
              <w:fldChar w:fldCharType="separate"/>
            </w:r>
            <w:r w:rsidR="006F125A">
              <w:rPr>
                <w:noProof/>
                <w:webHidden/>
              </w:rPr>
              <w:t>49</w:t>
            </w:r>
            <w:r w:rsidR="00F91EDC">
              <w:rPr>
                <w:noProof/>
                <w:webHidden/>
              </w:rPr>
              <w:fldChar w:fldCharType="end"/>
            </w:r>
          </w:hyperlink>
        </w:p>
        <w:p w14:paraId="0878DEB9" w14:textId="382A14E1" w:rsidR="00F91EDC" w:rsidRDefault="00D800B8">
          <w:pPr>
            <w:pStyle w:val="TDC2"/>
            <w:tabs>
              <w:tab w:val="left" w:pos="880"/>
              <w:tab w:val="right" w:leader="dot" w:pos="8494"/>
            </w:tabs>
            <w:rPr>
              <w:noProof/>
              <w:sz w:val="22"/>
              <w:lang w:eastAsia="es-ES"/>
            </w:rPr>
          </w:pPr>
          <w:hyperlink w:anchor="_Toc74928283" w:history="1">
            <w:r w:rsidR="00F91EDC" w:rsidRPr="00522B37">
              <w:rPr>
                <w:rStyle w:val="Hipervnculo"/>
                <w:noProof/>
                <w:lang w:val="eu-ES"/>
              </w:rPr>
              <w:t>10.1</w:t>
            </w:r>
            <w:r w:rsidR="00F91EDC">
              <w:rPr>
                <w:noProof/>
                <w:sz w:val="22"/>
                <w:lang w:eastAsia="es-ES"/>
              </w:rPr>
              <w:tab/>
            </w:r>
            <w:r w:rsidR="00F91EDC" w:rsidRPr="00522B37">
              <w:rPr>
                <w:rStyle w:val="Hipervnculo"/>
                <w:noProof/>
                <w:lang w:val="eu-ES"/>
              </w:rPr>
              <w:t>Arkitektura</w:t>
            </w:r>
            <w:r w:rsidR="00F91EDC">
              <w:rPr>
                <w:noProof/>
                <w:webHidden/>
              </w:rPr>
              <w:tab/>
            </w:r>
            <w:r w:rsidR="00F91EDC">
              <w:rPr>
                <w:noProof/>
                <w:webHidden/>
              </w:rPr>
              <w:fldChar w:fldCharType="begin"/>
            </w:r>
            <w:r w:rsidR="00F91EDC">
              <w:rPr>
                <w:noProof/>
                <w:webHidden/>
              </w:rPr>
              <w:instrText xml:space="preserve"> PAGEREF _Toc74928283 \h </w:instrText>
            </w:r>
            <w:r w:rsidR="00F91EDC">
              <w:rPr>
                <w:noProof/>
                <w:webHidden/>
              </w:rPr>
            </w:r>
            <w:r w:rsidR="00F91EDC">
              <w:rPr>
                <w:noProof/>
                <w:webHidden/>
              </w:rPr>
              <w:fldChar w:fldCharType="separate"/>
            </w:r>
            <w:r w:rsidR="006F125A">
              <w:rPr>
                <w:noProof/>
                <w:webHidden/>
              </w:rPr>
              <w:t>49</w:t>
            </w:r>
            <w:r w:rsidR="00F91EDC">
              <w:rPr>
                <w:noProof/>
                <w:webHidden/>
              </w:rPr>
              <w:fldChar w:fldCharType="end"/>
            </w:r>
          </w:hyperlink>
        </w:p>
        <w:p w14:paraId="20052305" w14:textId="7819DAB0" w:rsidR="00F91EDC" w:rsidRDefault="00D800B8">
          <w:pPr>
            <w:pStyle w:val="TDC3"/>
            <w:tabs>
              <w:tab w:val="left" w:pos="1320"/>
              <w:tab w:val="right" w:leader="dot" w:pos="8494"/>
            </w:tabs>
            <w:rPr>
              <w:noProof/>
              <w:sz w:val="22"/>
              <w:lang w:eastAsia="es-ES"/>
            </w:rPr>
          </w:pPr>
          <w:hyperlink w:anchor="_Toc74928284" w:history="1">
            <w:r w:rsidR="00F91EDC" w:rsidRPr="00522B37">
              <w:rPr>
                <w:rStyle w:val="Hipervnculo"/>
                <w:noProof/>
                <w:lang w:val="eu-ES"/>
              </w:rPr>
              <w:t>10.1.1</w:t>
            </w:r>
            <w:r w:rsidR="00F91EDC">
              <w:rPr>
                <w:noProof/>
                <w:sz w:val="22"/>
                <w:lang w:eastAsia="es-ES"/>
              </w:rPr>
              <w:tab/>
            </w:r>
            <w:r w:rsidR="00F91EDC" w:rsidRPr="00522B37">
              <w:rPr>
                <w:rStyle w:val="Hipervnculo"/>
                <w:noProof/>
                <w:lang w:val="eu-ES"/>
              </w:rPr>
              <w:t>Bizagi</w:t>
            </w:r>
            <w:r w:rsidR="00F91EDC">
              <w:rPr>
                <w:noProof/>
                <w:webHidden/>
              </w:rPr>
              <w:tab/>
            </w:r>
            <w:r w:rsidR="00F91EDC">
              <w:rPr>
                <w:noProof/>
                <w:webHidden/>
              </w:rPr>
              <w:fldChar w:fldCharType="begin"/>
            </w:r>
            <w:r w:rsidR="00F91EDC">
              <w:rPr>
                <w:noProof/>
                <w:webHidden/>
              </w:rPr>
              <w:instrText xml:space="preserve"> PAGEREF _Toc74928284 \h </w:instrText>
            </w:r>
            <w:r w:rsidR="00F91EDC">
              <w:rPr>
                <w:noProof/>
                <w:webHidden/>
              </w:rPr>
            </w:r>
            <w:r w:rsidR="00F91EDC">
              <w:rPr>
                <w:noProof/>
                <w:webHidden/>
              </w:rPr>
              <w:fldChar w:fldCharType="separate"/>
            </w:r>
            <w:r w:rsidR="006F125A">
              <w:rPr>
                <w:noProof/>
                <w:webHidden/>
              </w:rPr>
              <w:t>49</w:t>
            </w:r>
            <w:r w:rsidR="00F91EDC">
              <w:rPr>
                <w:noProof/>
                <w:webHidden/>
              </w:rPr>
              <w:fldChar w:fldCharType="end"/>
            </w:r>
          </w:hyperlink>
        </w:p>
        <w:p w14:paraId="001D390F" w14:textId="57B06E7A" w:rsidR="00F91EDC" w:rsidRDefault="00D800B8">
          <w:pPr>
            <w:pStyle w:val="TDC3"/>
            <w:tabs>
              <w:tab w:val="left" w:pos="1320"/>
              <w:tab w:val="right" w:leader="dot" w:pos="8494"/>
            </w:tabs>
            <w:rPr>
              <w:noProof/>
              <w:sz w:val="22"/>
              <w:lang w:eastAsia="es-ES"/>
            </w:rPr>
          </w:pPr>
          <w:hyperlink w:anchor="_Toc74928285" w:history="1">
            <w:r w:rsidR="00F91EDC" w:rsidRPr="00522B37">
              <w:rPr>
                <w:rStyle w:val="Hipervnculo"/>
                <w:noProof/>
                <w:lang w:val="eu-ES"/>
              </w:rPr>
              <w:t>10.1.2</w:t>
            </w:r>
            <w:r w:rsidR="00F91EDC">
              <w:rPr>
                <w:noProof/>
                <w:sz w:val="22"/>
                <w:lang w:eastAsia="es-ES"/>
              </w:rPr>
              <w:tab/>
            </w:r>
            <w:r w:rsidR="00F91EDC" w:rsidRPr="00522B37">
              <w:rPr>
                <w:rStyle w:val="Hipervnculo"/>
                <w:noProof/>
                <w:lang w:val="eu-ES"/>
              </w:rPr>
              <w:t>ProWF</w:t>
            </w:r>
            <w:r w:rsidR="00F91EDC">
              <w:rPr>
                <w:noProof/>
                <w:webHidden/>
              </w:rPr>
              <w:tab/>
            </w:r>
            <w:r w:rsidR="00F91EDC">
              <w:rPr>
                <w:noProof/>
                <w:webHidden/>
              </w:rPr>
              <w:fldChar w:fldCharType="begin"/>
            </w:r>
            <w:r w:rsidR="00F91EDC">
              <w:rPr>
                <w:noProof/>
                <w:webHidden/>
              </w:rPr>
              <w:instrText xml:space="preserve"> PAGEREF _Toc74928285 \h </w:instrText>
            </w:r>
            <w:r w:rsidR="00F91EDC">
              <w:rPr>
                <w:noProof/>
                <w:webHidden/>
              </w:rPr>
            </w:r>
            <w:r w:rsidR="00F91EDC">
              <w:rPr>
                <w:noProof/>
                <w:webHidden/>
              </w:rPr>
              <w:fldChar w:fldCharType="separate"/>
            </w:r>
            <w:r w:rsidR="006F125A">
              <w:rPr>
                <w:noProof/>
                <w:webHidden/>
              </w:rPr>
              <w:t>50</w:t>
            </w:r>
            <w:r w:rsidR="00F91EDC">
              <w:rPr>
                <w:noProof/>
                <w:webHidden/>
              </w:rPr>
              <w:fldChar w:fldCharType="end"/>
            </w:r>
          </w:hyperlink>
        </w:p>
        <w:p w14:paraId="7C229770" w14:textId="44CB24CB" w:rsidR="00F91EDC" w:rsidRDefault="00D800B8">
          <w:pPr>
            <w:pStyle w:val="TDC3"/>
            <w:tabs>
              <w:tab w:val="left" w:pos="1320"/>
              <w:tab w:val="right" w:leader="dot" w:pos="8494"/>
            </w:tabs>
            <w:rPr>
              <w:noProof/>
              <w:sz w:val="22"/>
              <w:lang w:eastAsia="es-ES"/>
            </w:rPr>
          </w:pPr>
          <w:hyperlink w:anchor="_Toc74928286" w:history="1">
            <w:r w:rsidR="00F91EDC" w:rsidRPr="00522B37">
              <w:rPr>
                <w:rStyle w:val="Hipervnculo"/>
                <w:noProof/>
                <w:lang w:val="eu-ES"/>
              </w:rPr>
              <w:t>10.1.3</w:t>
            </w:r>
            <w:r w:rsidR="00F91EDC">
              <w:rPr>
                <w:noProof/>
                <w:sz w:val="22"/>
                <w:lang w:eastAsia="es-ES"/>
              </w:rPr>
              <w:tab/>
            </w:r>
            <w:r w:rsidR="00F91EDC" w:rsidRPr="00522B37">
              <w:rPr>
                <w:rStyle w:val="Hipervnculo"/>
                <w:noProof/>
                <w:lang w:val="eu-ES"/>
              </w:rPr>
              <w:t>ProMeta</w:t>
            </w:r>
            <w:r w:rsidR="00F91EDC">
              <w:rPr>
                <w:noProof/>
                <w:webHidden/>
              </w:rPr>
              <w:tab/>
            </w:r>
            <w:r w:rsidR="00F91EDC">
              <w:rPr>
                <w:noProof/>
                <w:webHidden/>
              </w:rPr>
              <w:fldChar w:fldCharType="begin"/>
            </w:r>
            <w:r w:rsidR="00F91EDC">
              <w:rPr>
                <w:noProof/>
                <w:webHidden/>
              </w:rPr>
              <w:instrText xml:space="preserve"> PAGEREF _Toc74928286 \h </w:instrText>
            </w:r>
            <w:r w:rsidR="00F91EDC">
              <w:rPr>
                <w:noProof/>
                <w:webHidden/>
              </w:rPr>
            </w:r>
            <w:r w:rsidR="00F91EDC">
              <w:rPr>
                <w:noProof/>
                <w:webHidden/>
              </w:rPr>
              <w:fldChar w:fldCharType="separate"/>
            </w:r>
            <w:r w:rsidR="006F125A">
              <w:rPr>
                <w:noProof/>
                <w:webHidden/>
              </w:rPr>
              <w:t>50</w:t>
            </w:r>
            <w:r w:rsidR="00F91EDC">
              <w:rPr>
                <w:noProof/>
                <w:webHidden/>
              </w:rPr>
              <w:fldChar w:fldCharType="end"/>
            </w:r>
          </w:hyperlink>
        </w:p>
        <w:p w14:paraId="56189D39" w14:textId="40D8EDE5" w:rsidR="00F91EDC" w:rsidRDefault="00D800B8">
          <w:pPr>
            <w:pStyle w:val="TDC2"/>
            <w:tabs>
              <w:tab w:val="left" w:pos="880"/>
              <w:tab w:val="right" w:leader="dot" w:pos="8494"/>
            </w:tabs>
            <w:rPr>
              <w:noProof/>
              <w:sz w:val="22"/>
              <w:lang w:eastAsia="es-ES"/>
            </w:rPr>
          </w:pPr>
          <w:hyperlink w:anchor="_Toc74928287" w:history="1">
            <w:r w:rsidR="00F91EDC" w:rsidRPr="00522B37">
              <w:rPr>
                <w:rStyle w:val="Hipervnculo"/>
                <w:noProof/>
                <w:lang w:val="eu-ES"/>
              </w:rPr>
              <w:t>10.2</w:t>
            </w:r>
            <w:r w:rsidR="00F91EDC">
              <w:rPr>
                <w:noProof/>
                <w:sz w:val="22"/>
                <w:lang w:eastAsia="es-ES"/>
              </w:rPr>
              <w:tab/>
            </w:r>
            <w:r w:rsidR="00F91EDC" w:rsidRPr="00522B37">
              <w:rPr>
                <w:rStyle w:val="Hipervnculo"/>
                <w:noProof/>
                <w:lang w:val="eu-ES"/>
              </w:rPr>
              <w:t>CMS</w:t>
            </w:r>
            <w:r w:rsidR="00F91EDC">
              <w:rPr>
                <w:noProof/>
                <w:webHidden/>
              </w:rPr>
              <w:tab/>
            </w:r>
            <w:r w:rsidR="00F91EDC">
              <w:rPr>
                <w:noProof/>
                <w:webHidden/>
              </w:rPr>
              <w:fldChar w:fldCharType="begin"/>
            </w:r>
            <w:r w:rsidR="00F91EDC">
              <w:rPr>
                <w:noProof/>
                <w:webHidden/>
              </w:rPr>
              <w:instrText xml:space="preserve"> PAGEREF _Toc74928287 \h </w:instrText>
            </w:r>
            <w:r w:rsidR="00F91EDC">
              <w:rPr>
                <w:noProof/>
                <w:webHidden/>
              </w:rPr>
            </w:r>
            <w:r w:rsidR="00F91EDC">
              <w:rPr>
                <w:noProof/>
                <w:webHidden/>
              </w:rPr>
              <w:fldChar w:fldCharType="separate"/>
            </w:r>
            <w:r w:rsidR="006F125A">
              <w:rPr>
                <w:noProof/>
                <w:webHidden/>
              </w:rPr>
              <w:t>51</w:t>
            </w:r>
            <w:r w:rsidR="00F91EDC">
              <w:rPr>
                <w:noProof/>
                <w:webHidden/>
              </w:rPr>
              <w:fldChar w:fldCharType="end"/>
            </w:r>
          </w:hyperlink>
        </w:p>
        <w:p w14:paraId="09546D66" w14:textId="5FC3D9BE" w:rsidR="00F91EDC" w:rsidRDefault="00D800B8">
          <w:pPr>
            <w:pStyle w:val="TDC3"/>
            <w:tabs>
              <w:tab w:val="left" w:pos="1320"/>
              <w:tab w:val="right" w:leader="dot" w:pos="8494"/>
            </w:tabs>
            <w:rPr>
              <w:noProof/>
              <w:sz w:val="22"/>
              <w:lang w:eastAsia="es-ES"/>
            </w:rPr>
          </w:pPr>
          <w:hyperlink w:anchor="_Toc74928288" w:history="1">
            <w:r w:rsidR="00F91EDC" w:rsidRPr="00522B37">
              <w:rPr>
                <w:rStyle w:val="Hipervnculo"/>
                <w:noProof/>
                <w:lang w:val="eu-ES"/>
              </w:rPr>
              <w:t>10.2.1</w:t>
            </w:r>
            <w:r w:rsidR="00F91EDC">
              <w:rPr>
                <w:noProof/>
                <w:sz w:val="22"/>
                <w:lang w:eastAsia="es-ES"/>
              </w:rPr>
              <w:tab/>
            </w:r>
            <w:r w:rsidR="00F91EDC" w:rsidRPr="00522B37">
              <w:rPr>
                <w:rStyle w:val="Hipervnculo"/>
                <w:noProof/>
                <w:lang w:val="eu-ES"/>
              </w:rPr>
              <w:t>Wordpress</w:t>
            </w:r>
            <w:r w:rsidR="00F91EDC">
              <w:rPr>
                <w:noProof/>
                <w:webHidden/>
              </w:rPr>
              <w:tab/>
            </w:r>
            <w:r w:rsidR="00F91EDC">
              <w:rPr>
                <w:noProof/>
                <w:webHidden/>
              </w:rPr>
              <w:fldChar w:fldCharType="begin"/>
            </w:r>
            <w:r w:rsidR="00F91EDC">
              <w:rPr>
                <w:noProof/>
                <w:webHidden/>
              </w:rPr>
              <w:instrText xml:space="preserve"> PAGEREF _Toc74928288 \h </w:instrText>
            </w:r>
            <w:r w:rsidR="00F91EDC">
              <w:rPr>
                <w:noProof/>
                <w:webHidden/>
              </w:rPr>
            </w:r>
            <w:r w:rsidR="00F91EDC">
              <w:rPr>
                <w:noProof/>
                <w:webHidden/>
              </w:rPr>
              <w:fldChar w:fldCharType="separate"/>
            </w:r>
            <w:r w:rsidR="006F125A">
              <w:rPr>
                <w:noProof/>
                <w:webHidden/>
              </w:rPr>
              <w:t>52</w:t>
            </w:r>
            <w:r w:rsidR="00F91EDC">
              <w:rPr>
                <w:noProof/>
                <w:webHidden/>
              </w:rPr>
              <w:fldChar w:fldCharType="end"/>
            </w:r>
          </w:hyperlink>
        </w:p>
        <w:p w14:paraId="06F5A5CB" w14:textId="4A14FDEE" w:rsidR="00F91EDC" w:rsidRDefault="00D800B8">
          <w:pPr>
            <w:pStyle w:val="TDC3"/>
            <w:tabs>
              <w:tab w:val="left" w:pos="1320"/>
              <w:tab w:val="right" w:leader="dot" w:pos="8494"/>
            </w:tabs>
            <w:rPr>
              <w:noProof/>
              <w:sz w:val="22"/>
              <w:lang w:eastAsia="es-ES"/>
            </w:rPr>
          </w:pPr>
          <w:hyperlink w:anchor="_Toc74928289" w:history="1">
            <w:r w:rsidR="00F91EDC" w:rsidRPr="00522B37">
              <w:rPr>
                <w:rStyle w:val="Hipervnculo"/>
                <w:noProof/>
                <w:lang w:val="eu-ES"/>
              </w:rPr>
              <w:t>10.2.2</w:t>
            </w:r>
            <w:r w:rsidR="00F91EDC">
              <w:rPr>
                <w:noProof/>
                <w:sz w:val="22"/>
                <w:lang w:eastAsia="es-ES"/>
              </w:rPr>
              <w:tab/>
            </w:r>
            <w:r w:rsidR="00F91EDC" w:rsidRPr="00522B37">
              <w:rPr>
                <w:rStyle w:val="Hipervnculo"/>
                <w:noProof/>
                <w:lang w:val="eu-ES"/>
              </w:rPr>
              <w:t>Drupal</w:t>
            </w:r>
            <w:r w:rsidR="00F91EDC">
              <w:rPr>
                <w:noProof/>
                <w:webHidden/>
              </w:rPr>
              <w:tab/>
            </w:r>
            <w:r w:rsidR="00F91EDC">
              <w:rPr>
                <w:noProof/>
                <w:webHidden/>
              </w:rPr>
              <w:fldChar w:fldCharType="begin"/>
            </w:r>
            <w:r w:rsidR="00F91EDC">
              <w:rPr>
                <w:noProof/>
                <w:webHidden/>
              </w:rPr>
              <w:instrText xml:space="preserve"> PAGEREF _Toc74928289 \h </w:instrText>
            </w:r>
            <w:r w:rsidR="00F91EDC">
              <w:rPr>
                <w:noProof/>
                <w:webHidden/>
              </w:rPr>
            </w:r>
            <w:r w:rsidR="00F91EDC">
              <w:rPr>
                <w:noProof/>
                <w:webHidden/>
              </w:rPr>
              <w:fldChar w:fldCharType="separate"/>
            </w:r>
            <w:r w:rsidR="006F125A">
              <w:rPr>
                <w:noProof/>
                <w:webHidden/>
              </w:rPr>
              <w:t>52</w:t>
            </w:r>
            <w:r w:rsidR="00F91EDC">
              <w:rPr>
                <w:noProof/>
                <w:webHidden/>
              </w:rPr>
              <w:fldChar w:fldCharType="end"/>
            </w:r>
          </w:hyperlink>
        </w:p>
        <w:p w14:paraId="18E61804" w14:textId="1E3A5620" w:rsidR="00F91EDC" w:rsidRDefault="00D800B8">
          <w:pPr>
            <w:pStyle w:val="TDC3"/>
            <w:tabs>
              <w:tab w:val="left" w:pos="1320"/>
              <w:tab w:val="right" w:leader="dot" w:pos="8494"/>
            </w:tabs>
            <w:rPr>
              <w:noProof/>
              <w:sz w:val="22"/>
              <w:lang w:eastAsia="es-ES"/>
            </w:rPr>
          </w:pPr>
          <w:hyperlink w:anchor="_Toc74928290" w:history="1">
            <w:r w:rsidR="00F91EDC" w:rsidRPr="00522B37">
              <w:rPr>
                <w:rStyle w:val="Hipervnculo"/>
                <w:noProof/>
                <w:lang w:val="eu-ES"/>
              </w:rPr>
              <w:t>10.2.3</w:t>
            </w:r>
            <w:r w:rsidR="00F91EDC">
              <w:rPr>
                <w:noProof/>
                <w:sz w:val="22"/>
                <w:lang w:eastAsia="es-ES"/>
              </w:rPr>
              <w:tab/>
            </w:r>
            <w:r w:rsidR="00F91EDC" w:rsidRPr="00522B37">
              <w:rPr>
                <w:rStyle w:val="Hipervnculo"/>
                <w:noProof/>
                <w:lang w:val="eu-ES"/>
              </w:rPr>
              <w:t>Joomla</w:t>
            </w:r>
            <w:r w:rsidR="00F91EDC">
              <w:rPr>
                <w:noProof/>
                <w:webHidden/>
              </w:rPr>
              <w:tab/>
            </w:r>
            <w:r w:rsidR="00F91EDC">
              <w:rPr>
                <w:noProof/>
                <w:webHidden/>
              </w:rPr>
              <w:fldChar w:fldCharType="begin"/>
            </w:r>
            <w:r w:rsidR="00F91EDC">
              <w:rPr>
                <w:noProof/>
                <w:webHidden/>
              </w:rPr>
              <w:instrText xml:space="preserve"> PAGEREF _Toc74928290 \h </w:instrText>
            </w:r>
            <w:r w:rsidR="00F91EDC">
              <w:rPr>
                <w:noProof/>
                <w:webHidden/>
              </w:rPr>
            </w:r>
            <w:r w:rsidR="00F91EDC">
              <w:rPr>
                <w:noProof/>
                <w:webHidden/>
              </w:rPr>
              <w:fldChar w:fldCharType="separate"/>
            </w:r>
            <w:r w:rsidR="006F125A">
              <w:rPr>
                <w:noProof/>
                <w:webHidden/>
              </w:rPr>
              <w:t>52</w:t>
            </w:r>
            <w:r w:rsidR="00F91EDC">
              <w:rPr>
                <w:noProof/>
                <w:webHidden/>
              </w:rPr>
              <w:fldChar w:fldCharType="end"/>
            </w:r>
          </w:hyperlink>
        </w:p>
        <w:p w14:paraId="4E341EEE" w14:textId="043A75F6" w:rsidR="00F91EDC" w:rsidRDefault="00D800B8">
          <w:pPr>
            <w:pStyle w:val="TDC2"/>
            <w:tabs>
              <w:tab w:val="left" w:pos="880"/>
              <w:tab w:val="right" w:leader="dot" w:pos="8494"/>
            </w:tabs>
            <w:rPr>
              <w:noProof/>
              <w:sz w:val="22"/>
              <w:lang w:eastAsia="es-ES"/>
            </w:rPr>
          </w:pPr>
          <w:hyperlink w:anchor="_Toc74928291" w:history="1">
            <w:r w:rsidR="00F91EDC" w:rsidRPr="00522B37">
              <w:rPr>
                <w:rStyle w:val="Hipervnculo"/>
                <w:rFonts w:eastAsia="Calibri Light"/>
                <w:noProof/>
                <w:lang w:val="eu-ES"/>
              </w:rPr>
              <w:t>10.3</w:t>
            </w:r>
            <w:r w:rsidR="00F91EDC">
              <w:rPr>
                <w:noProof/>
                <w:sz w:val="22"/>
                <w:lang w:eastAsia="es-ES"/>
              </w:rPr>
              <w:tab/>
            </w:r>
            <w:r w:rsidR="00F91EDC" w:rsidRPr="00522B37">
              <w:rPr>
                <w:rStyle w:val="Hipervnculo"/>
                <w:rFonts w:eastAsia="Calibri Light"/>
                <w:noProof/>
                <w:lang w:val="eu-ES"/>
              </w:rPr>
              <w:t>Dokumentazioa Hostinga</w:t>
            </w:r>
            <w:r w:rsidR="00F91EDC">
              <w:rPr>
                <w:noProof/>
                <w:webHidden/>
              </w:rPr>
              <w:tab/>
            </w:r>
            <w:r w:rsidR="00F91EDC">
              <w:rPr>
                <w:noProof/>
                <w:webHidden/>
              </w:rPr>
              <w:fldChar w:fldCharType="begin"/>
            </w:r>
            <w:r w:rsidR="00F91EDC">
              <w:rPr>
                <w:noProof/>
                <w:webHidden/>
              </w:rPr>
              <w:instrText xml:space="preserve"> PAGEREF _Toc74928291 \h </w:instrText>
            </w:r>
            <w:r w:rsidR="00F91EDC">
              <w:rPr>
                <w:noProof/>
                <w:webHidden/>
              </w:rPr>
            </w:r>
            <w:r w:rsidR="00F91EDC">
              <w:rPr>
                <w:noProof/>
                <w:webHidden/>
              </w:rPr>
              <w:fldChar w:fldCharType="separate"/>
            </w:r>
            <w:r w:rsidR="006F125A">
              <w:rPr>
                <w:noProof/>
                <w:webHidden/>
              </w:rPr>
              <w:t>53</w:t>
            </w:r>
            <w:r w:rsidR="00F91EDC">
              <w:rPr>
                <w:noProof/>
                <w:webHidden/>
              </w:rPr>
              <w:fldChar w:fldCharType="end"/>
            </w:r>
          </w:hyperlink>
        </w:p>
        <w:p w14:paraId="40936342" w14:textId="1CA75F36" w:rsidR="00F91EDC" w:rsidRDefault="00D800B8">
          <w:pPr>
            <w:pStyle w:val="TDC3"/>
            <w:tabs>
              <w:tab w:val="left" w:pos="1320"/>
              <w:tab w:val="right" w:leader="dot" w:pos="8494"/>
            </w:tabs>
            <w:rPr>
              <w:noProof/>
              <w:sz w:val="22"/>
              <w:lang w:eastAsia="es-ES"/>
            </w:rPr>
          </w:pPr>
          <w:hyperlink w:anchor="_Toc74928292" w:history="1">
            <w:r w:rsidR="00F91EDC" w:rsidRPr="00522B37">
              <w:rPr>
                <w:rStyle w:val="Hipervnculo"/>
                <w:rFonts w:eastAsia="Calibri Light"/>
                <w:noProof/>
                <w:lang w:val="eu-ES"/>
              </w:rPr>
              <w:t>10.3.1</w:t>
            </w:r>
            <w:r w:rsidR="00F91EDC">
              <w:rPr>
                <w:noProof/>
                <w:sz w:val="22"/>
                <w:lang w:eastAsia="es-ES"/>
              </w:rPr>
              <w:tab/>
            </w:r>
            <w:r w:rsidR="00F91EDC" w:rsidRPr="00522B37">
              <w:rPr>
                <w:rStyle w:val="Hipervnculo"/>
                <w:rFonts w:eastAsia="Calibri Light"/>
                <w:noProof/>
                <w:lang w:val="eu-ES"/>
              </w:rPr>
              <w:t>GitHub Pages</w:t>
            </w:r>
            <w:r w:rsidR="00F91EDC">
              <w:rPr>
                <w:noProof/>
                <w:webHidden/>
              </w:rPr>
              <w:tab/>
            </w:r>
            <w:r w:rsidR="00F91EDC">
              <w:rPr>
                <w:noProof/>
                <w:webHidden/>
              </w:rPr>
              <w:fldChar w:fldCharType="begin"/>
            </w:r>
            <w:r w:rsidR="00F91EDC">
              <w:rPr>
                <w:noProof/>
                <w:webHidden/>
              </w:rPr>
              <w:instrText xml:space="preserve"> PAGEREF _Toc74928292 \h </w:instrText>
            </w:r>
            <w:r w:rsidR="00F91EDC">
              <w:rPr>
                <w:noProof/>
                <w:webHidden/>
              </w:rPr>
            </w:r>
            <w:r w:rsidR="00F91EDC">
              <w:rPr>
                <w:noProof/>
                <w:webHidden/>
              </w:rPr>
              <w:fldChar w:fldCharType="separate"/>
            </w:r>
            <w:r w:rsidR="006F125A">
              <w:rPr>
                <w:noProof/>
                <w:webHidden/>
              </w:rPr>
              <w:t>53</w:t>
            </w:r>
            <w:r w:rsidR="00F91EDC">
              <w:rPr>
                <w:noProof/>
                <w:webHidden/>
              </w:rPr>
              <w:fldChar w:fldCharType="end"/>
            </w:r>
          </w:hyperlink>
        </w:p>
        <w:p w14:paraId="7153A9CC" w14:textId="7D5D5192" w:rsidR="00F91EDC" w:rsidRDefault="00D800B8">
          <w:pPr>
            <w:pStyle w:val="TDC3"/>
            <w:tabs>
              <w:tab w:val="left" w:pos="1320"/>
              <w:tab w:val="right" w:leader="dot" w:pos="8494"/>
            </w:tabs>
            <w:rPr>
              <w:noProof/>
              <w:sz w:val="22"/>
              <w:lang w:eastAsia="es-ES"/>
            </w:rPr>
          </w:pPr>
          <w:hyperlink w:anchor="_Toc74928293" w:history="1">
            <w:r w:rsidR="00F91EDC" w:rsidRPr="00522B37">
              <w:rPr>
                <w:rStyle w:val="Hipervnculo"/>
                <w:rFonts w:eastAsia="Calibri Light"/>
                <w:noProof/>
                <w:lang w:val="eu-ES"/>
              </w:rPr>
              <w:t>10.3.2</w:t>
            </w:r>
            <w:r w:rsidR="00F91EDC">
              <w:rPr>
                <w:noProof/>
                <w:sz w:val="22"/>
                <w:lang w:eastAsia="es-ES"/>
              </w:rPr>
              <w:tab/>
            </w:r>
            <w:r w:rsidR="00F91EDC" w:rsidRPr="00522B37">
              <w:rPr>
                <w:rStyle w:val="Hipervnculo"/>
                <w:rFonts w:eastAsia="Calibri Light"/>
                <w:noProof/>
                <w:lang w:val="eu-ES"/>
              </w:rPr>
              <w:t>GitLab Pages</w:t>
            </w:r>
            <w:r w:rsidR="00F91EDC">
              <w:rPr>
                <w:noProof/>
                <w:webHidden/>
              </w:rPr>
              <w:tab/>
            </w:r>
            <w:r w:rsidR="00F91EDC">
              <w:rPr>
                <w:noProof/>
                <w:webHidden/>
              </w:rPr>
              <w:fldChar w:fldCharType="begin"/>
            </w:r>
            <w:r w:rsidR="00F91EDC">
              <w:rPr>
                <w:noProof/>
                <w:webHidden/>
              </w:rPr>
              <w:instrText xml:space="preserve"> PAGEREF _Toc74928293 \h </w:instrText>
            </w:r>
            <w:r w:rsidR="00F91EDC">
              <w:rPr>
                <w:noProof/>
                <w:webHidden/>
              </w:rPr>
            </w:r>
            <w:r w:rsidR="00F91EDC">
              <w:rPr>
                <w:noProof/>
                <w:webHidden/>
              </w:rPr>
              <w:fldChar w:fldCharType="separate"/>
            </w:r>
            <w:r w:rsidR="006F125A">
              <w:rPr>
                <w:noProof/>
                <w:webHidden/>
              </w:rPr>
              <w:t>53</w:t>
            </w:r>
            <w:r w:rsidR="00F91EDC">
              <w:rPr>
                <w:noProof/>
                <w:webHidden/>
              </w:rPr>
              <w:fldChar w:fldCharType="end"/>
            </w:r>
          </w:hyperlink>
        </w:p>
        <w:p w14:paraId="31A5FA9C" w14:textId="66CEEB8B" w:rsidR="00F91EDC" w:rsidRDefault="00D800B8">
          <w:pPr>
            <w:pStyle w:val="TDC3"/>
            <w:tabs>
              <w:tab w:val="left" w:pos="1320"/>
              <w:tab w:val="right" w:leader="dot" w:pos="8494"/>
            </w:tabs>
            <w:rPr>
              <w:noProof/>
              <w:sz w:val="22"/>
              <w:lang w:eastAsia="es-ES"/>
            </w:rPr>
          </w:pPr>
          <w:hyperlink w:anchor="_Toc74928294" w:history="1">
            <w:r w:rsidR="00F91EDC" w:rsidRPr="00522B37">
              <w:rPr>
                <w:rStyle w:val="Hipervnculo"/>
                <w:rFonts w:eastAsia="Calibri Light"/>
                <w:noProof/>
                <w:lang w:val="eu-ES"/>
              </w:rPr>
              <w:t>10.3.3</w:t>
            </w:r>
            <w:r w:rsidR="00F91EDC">
              <w:rPr>
                <w:noProof/>
                <w:sz w:val="22"/>
                <w:lang w:eastAsia="es-ES"/>
              </w:rPr>
              <w:tab/>
            </w:r>
            <w:r w:rsidR="00F91EDC" w:rsidRPr="00522B37">
              <w:rPr>
                <w:rStyle w:val="Hipervnculo"/>
                <w:rFonts w:eastAsia="Calibri Light"/>
                <w:noProof/>
                <w:lang w:val="eu-ES"/>
              </w:rPr>
              <w:t>Netlify</w:t>
            </w:r>
            <w:r w:rsidR="00F91EDC">
              <w:rPr>
                <w:noProof/>
                <w:webHidden/>
              </w:rPr>
              <w:tab/>
            </w:r>
            <w:r w:rsidR="00F91EDC">
              <w:rPr>
                <w:noProof/>
                <w:webHidden/>
              </w:rPr>
              <w:fldChar w:fldCharType="begin"/>
            </w:r>
            <w:r w:rsidR="00F91EDC">
              <w:rPr>
                <w:noProof/>
                <w:webHidden/>
              </w:rPr>
              <w:instrText xml:space="preserve"> PAGEREF _Toc74928294 \h </w:instrText>
            </w:r>
            <w:r w:rsidR="00F91EDC">
              <w:rPr>
                <w:noProof/>
                <w:webHidden/>
              </w:rPr>
            </w:r>
            <w:r w:rsidR="00F91EDC">
              <w:rPr>
                <w:noProof/>
                <w:webHidden/>
              </w:rPr>
              <w:fldChar w:fldCharType="separate"/>
            </w:r>
            <w:r w:rsidR="006F125A">
              <w:rPr>
                <w:noProof/>
                <w:webHidden/>
              </w:rPr>
              <w:t>53</w:t>
            </w:r>
            <w:r w:rsidR="00F91EDC">
              <w:rPr>
                <w:noProof/>
                <w:webHidden/>
              </w:rPr>
              <w:fldChar w:fldCharType="end"/>
            </w:r>
          </w:hyperlink>
        </w:p>
        <w:p w14:paraId="478C041E" w14:textId="4A7AF4E2" w:rsidR="00F91EDC" w:rsidRDefault="00D800B8">
          <w:pPr>
            <w:pStyle w:val="TDC2"/>
            <w:tabs>
              <w:tab w:val="left" w:pos="880"/>
              <w:tab w:val="right" w:leader="dot" w:pos="8494"/>
            </w:tabs>
            <w:rPr>
              <w:noProof/>
              <w:sz w:val="22"/>
              <w:lang w:eastAsia="es-ES"/>
            </w:rPr>
          </w:pPr>
          <w:hyperlink w:anchor="_Toc74928295" w:history="1">
            <w:r w:rsidR="00F91EDC" w:rsidRPr="00522B37">
              <w:rPr>
                <w:rStyle w:val="Hipervnculo"/>
                <w:rFonts w:eastAsia="Calibri Light"/>
                <w:noProof/>
                <w:lang w:val="eu-ES"/>
              </w:rPr>
              <w:t>10.4</w:t>
            </w:r>
            <w:r w:rsidR="00F91EDC">
              <w:rPr>
                <w:noProof/>
                <w:sz w:val="22"/>
                <w:lang w:eastAsia="es-ES"/>
              </w:rPr>
              <w:tab/>
            </w:r>
            <w:r w:rsidR="00F91EDC" w:rsidRPr="00522B37">
              <w:rPr>
                <w:rStyle w:val="Hipervnculo"/>
                <w:rFonts w:eastAsia="Calibri Light"/>
                <w:noProof/>
                <w:lang w:val="eu-ES"/>
              </w:rPr>
              <w:t>Drupal Hostinga</w:t>
            </w:r>
            <w:r w:rsidR="00F91EDC">
              <w:rPr>
                <w:noProof/>
                <w:webHidden/>
              </w:rPr>
              <w:tab/>
            </w:r>
            <w:r w:rsidR="00F91EDC">
              <w:rPr>
                <w:noProof/>
                <w:webHidden/>
              </w:rPr>
              <w:fldChar w:fldCharType="begin"/>
            </w:r>
            <w:r w:rsidR="00F91EDC">
              <w:rPr>
                <w:noProof/>
                <w:webHidden/>
              </w:rPr>
              <w:instrText xml:space="preserve"> PAGEREF _Toc74928295 \h </w:instrText>
            </w:r>
            <w:r w:rsidR="00F91EDC">
              <w:rPr>
                <w:noProof/>
                <w:webHidden/>
              </w:rPr>
            </w:r>
            <w:r w:rsidR="00F91EDC">
              <w:rPr>
                <w:noProof/>
                <w:webHidden/>
              </w:rPr>
              <w:fldChar w:fldCharType="separate"/>
            </w:r>
            <w:r w:rsidR="006F125A">
              <w:rPr>
                <w:noProof/>
                <w:webHidden/>
              </w:rPr>
              <w:t>53</w:t>
            </w:r>
            <w:r w:rsidR="00F91EDC">
              <w:rPr>
                <w:noProof/>
                <w:webHidden/>
              </w:rPr>
              <w:fldChar w:fldCharType="end"/>
            </w:r>
          </w:hyperlink>
        </w:p>
        <w:p w14:paraId="6186DDBF" w14:textId="3696A302" w:rsidR="00F91EDC" w:rsidRDefault="00D800B8">
          <w:pPr>
            <w:pStyle w:val="TDC3"/>
            <w:tabs>
              <w:tab w:val="left" w:pos="1320"/>
              <w:tab w:val="right" w:leader="dot" w:pos="8494"/>
            </w:tabs>
            <w:rPr>
              <w:noProof/>
              <w:sz w:val="22"/>
              <w:lang w:eastAsia="es-ES"/>
            </w:rPr>
          </w:pPr>
          <w:hyperlink w:anchor="_Toc74928296" w:history="1">
            <w:r w:rsidR="00F91EDC" w:rsidRPr="00522B37">
              <w:rPr>
                <w:rStyle w:val="Hipervnculo"/>
                <w:rFonts w:eastAsia="Calibri Light"/>
                <w:noProof/>
                <w:lang w:val="eu-ES"/>
              </w:rPr>
              <w:t>10.4.1</w:t>
            </w:r>
            <w:r w:rsidR="00F91EDC">
              <w:rPr>
                <w:noProof/>
                <w:sz w:val="22"/>
                <w:lang w:eastAsia="es-ES"/>
              </w:rPr>
              <w:tab/>
            </w:r>
            <w:r w:rsidR="00F91EDC" w:rsidRPr="00522B37">
              <w:rPr>
                <w:rStyle w:val="Hipervnculo"/>
                <w:rFonts w:eastAsia="Calibri Light"/>
                <w:noProof/>
                <w:lang w:val="eu-ES"/>
              </w:rPr>
              <w:t>000webhost</w:t>
            </w:r>
            <w:r w:rsidR="00F91EDC">
              <w:rPr>
                <w:noProof/>
                <w:webHidden/>
              </w:rPr>
              <w:tab/>
            </w:r>
            <w:r w:rsidR="00F91EDC">
              <w:rPr>
                <w:noProof/>
                <w:webHidden/>
              </w:rPr>
              <w:fldChar w:fldCharType="begin"/>
            </w:r>
            <w:r w:rsidR="00F91EDC">
              <w:rPr>
                <w:noProof/>
                <w:webHidden/>
              </w:rPr>
              <w:instrText xml:space="preserve"> PAGEREF _Toc74928296 \h </w:instrText>
            </w:r>
            <w:r w:rsidR="00F91EDC">
              <w:rPr>
                <w:noProof/>
                <w:webHidden/>
              </w:rPr>
            </w:r>
            <w:r w:rsidR="00F91EDC">
              <w:rPr>
                <w:noProof/>
                <w:webHidden/>
              </w:rPr>
              <w:fldChar w:fldCharType="separate"/>
            </w:r>
            <w:r w:rsidR="006F125A">
              <w:rPr>
                <w:noProof/>
                <w:webHidden/>
              </w:rPr>
              <w:t>53</w:t>
            </w:r>
            <w:r w:rsidR="00F91EDC">
              <w:rPr>
                <w:noProof/>
                <w:webHidden/>
              </w:rPr>
              <w:fldChar w:fldCharType="end"/>
            </w:r>
          </w:hyperlink>
        </w:p>
        <w:p w14:paraId="0DF5C2FA" w14:textId="11F3B7CF" w:rsidR="00F91EDC" w:rsidRDefault="00D800B8">
          <w:pPr>
            <w:pStyle w:val="TDC3"/>
            <w:tabs>
              <w:tab w:val="left" w:pos="1320"/>
              <w:tab w:val="right" w:leader="dot" w:pos="8494"/>
            </w:tabs>
            <w:rPr>
              <w:noProof/>
              <w:sz w:val="22"/>
              <w:lang w:eastAsia="es-ES"/>
            </w:rPr>
          </w:pPr>
          <w:r>
            <w:fldChar w:fldCharType="begin"/>
          </w:r>
          <w:r>
            <w:instrText xml:space="preserve"> HYPERLINK \l "_Toc74928297" </w:instrText>
          </w:r>
          <w:r>
            <w:fldChar w:fldCharType="separate"/>
          </w:r>
          <w:r w:rsidR="00F91EDC" w:rsidRPr="00522B37">
            <w:rPr>
              <w:rStyle w:val="Hipervnculo"/>
              <w:rFonts w:eastAsia="Calibri Light"/>
              <w:noProof/>
              <w:lang w:val="eu-ES"/>
            </w:rPr>
            <w:t>10.4.2</w:t>
          </w:r>
          <w:r w:rsidR="00F91EDC">
            <w:rPr>
              <w:noProof/>
              <w:sz w:val="22"/>
              <w:lang w:eastAsia="es-ES"/>
            </w:rPr>
            <w:tab/>
          </w:r>
          <w:r w:rsidR="00F91EDC" w:rsidRPr="00522B37">
            <w:rPr>
              <w:rStyle w:val="Hipervnculo"/>
              <w:rFonts w:eastAsia="Calibri Light"/>
              <w:noProof/>
              <w:lang w:val="eu-ES"/>
            </w:rPr>
            <w:t>Heroku</w:t>
          </w:r>
          <w:r w:rsidR="00F91EDC">
            <w:rPr>
              <w:noProof/>
              <w:webHidden/>
            </w:rPr>
            <w:tab/>
          </w:r>
          <w:r w:rsidR="00F91EDC">
            <w:rPr>
              <w:noProof/>
              <w:webHidden/>
            </w:rPr>
            <w:fldChar w:fldCharType="begin"/>
          </w:r>
          <w:r w:rsidR="00F91EDC">
            <w:rPr>
              <w:noProof/>
              <w:webHidden/>
            </w:rPr>
            <w:instrText xml:space="preserve"> PAGEREF _Toc74928297 \h </w:instrText>
          </w:r>
          <w:r w:rsidR="00F91EDC">
            <w:rPr>
              <w:noProof/>
              <w:webHidden/>
            </w:rPr>
          </w:r>
          <w:r w:rsidR="00F91EDC">
            <w:rPr>
              <w:noProof/>
              <w:webHidden/>
            </w:rPr>
            <w:fldChar w:fldCharType="separate"/>
          </w:r>
          <w:ins w:id="21" w:author="Julen Etxaniz Aragoneses" w:date="2021-08-23T12:18:00Z">
            <w:r w:rsidR="006F125A">
              <w:rPr>
                <w:noProof/>
                <w:webHidden/>
              </w:rPr>
              <w:t>54</w:t>
            </w:r>
          </w:ins>
          <w:del w:id="22" w:author="Julen Etxaniz Aragoneses" w:date="2021-08-23T12:16:00Z">
            <w:r w:rsidR="00B94161" w:rsidDel="006B278F">
              <w:rPr>
                <w:noProof/>
                <w:webHidden/>
              </w:rPr>
              <w:delText>53</w:delText>
            </w:r>
          </w:del>
          <w:r w:rsidR="00F91EDC">
            <w:rPr>
              <w:noProof/>
              <w:webHidden/>
            </w:rPr>
            <w:fldChar w:fldCharType="end"/>
          </w:r>
          <w:r>
            <w:rPr>
              <w:noProof/>
            </w:rPr>
            <w:fldChar w:fldCharType="end"/>
          </w:r>
        </w:p>
        <w:p w14:paraId="2845BB73" w14:textId="06F96395" w:rsidR="00F91EDC" w:rsidRDefault="00D800B8">
          <w:pPr>
            <w:pStyle w:val="TDC3"/>
            <w:tabs>
              <w:tab w:val="left" w:pos="1320"/>
              <w:tab w:val="right" w:leader="dot" w:pos="8494"/>
            </w:tabs>
            <w:rPr>
              <w:noProof/>
              <w:sz w:val="22"/>
              <w:lang w:eastAsia="es-ES"/>
            </w:rPr>
          </w:pPr>
          <w:hyperlink w:anchor="_Toc74928298" w:history="1">
            <w:r w:rsidR="00F91EDC" w:rsidRPr="00522B37">
              <w:rPr>
                <w:rStyle w:val="Hipervnculo"/>
                <w:rFonts w:eastAsia="Calibri Light"/>
                <w:noProof/>
                <w:lang w:val="eu-ES"/>
              </w:rPr>
              <w:t>10.4.3</w:t>
            </w:r>
            <w:r w:rsidR="00F91EDC">
              <w:rPr>
                <w:noProof/>
                <w:sz w:val="22"/>
                <w:lang w:eastAsia="es-ES"/>
              </w:rPr>
              <w:tab/>
            </w:r>
            <w:r w:rsidR="00F91EDC" w:rsidRPr="00522B37">
              <w:rPr>
                <w:rStyle w:val="Hipervnculo"/>
                <w:rFonts w:eastAsia="Calibri Light"/>
                <w:noProof/>
                <w:lang w:val="eu-ES"/>
              </w:rPr>
              <w:t>Acquia</w:t>
            </w:r>
            <w:r w:rsidR="00F91EDC">
              <w:rPr>
                <w:noProof/>
                <w:webHidden/>
              </w:rPr>
              <w:tab/>
            </w:r>
            <w:r w:rsidR="00F91EDC">
              <w:rPr>
                <w:noProof/>
                <w:webHidden/>
              </w:rPr>
              <w:fldChar w:fldCharType="begin"/>
            </w:r>
            <w:r w:rsidR="00F91EDC">
              <w:rPr>
                <w:noProof/>
                <w:webHidden/>
              </w:rPr>
              <w:instrText xml:space="preserve"> PAGEREF _Toc74928298 \h </w:instrText>
            </w:r>
            <w:r w:rsidR="00F91EDC">
              <w:rPr>
                <w:noProof/>
                <w:webHidden/>
              </w:rPr>
            </w:r>
            <w:r w:rsidR="00F91EDC">
              <w:rPr>
                <w:noProof/>
                <w:webHidden/>
              </w:rPr>
              <w:fldChar w:fldCharType="separate"/>
            </w:r>
            <w:r w:rsidR="006F125A">
              <w:rPr>
                <w:noProof/>
                <w:webHidden/>
              </w:rPr>
              <w:t>54</w:t>
            </w:r>
            <w:r w:rsidR="00F91EDC">
              <w:rPr>
                <w:noProof/>
                <w:webHidden/>
              </w:rPr>
              <w:fldChar w:fldCharType="end"/>
            </w:r>
          </w:hyperlink>
        </w:p>
        <w:p w14:paraId="16350153" w14:textId="20F81906" w:rsidR="00F91EDC" w:rsidRDefault="00D800B8">
          <w:pPr>
            <w:pStyle w:val="TDC3"/>
            <w:tabs>
              <w:tab w:val="left" w:pos="1320"/>
              <w:tab w:val="right" w:leader="dot" w:pos="8494"/>
            </w:tabs>
            <w:rPr>
              <w:noProof/>
              <w:sz w:val="22"/>
              <w:lang w:eastAsia="es-ES"/>
            </w:rPr>
          </w:pPr>
          <w:hyperlink w:anchor="_Toc74928299" w:history="1">
            <w:r w:rsidR="00F91EDC" w:rsidRPr="00522B37">
              <w:rPr>
                <w:rStyle w:val="Hipervnculo"/>
                <w:rFonts w:eastAsia="Calibri Light"/>
                <w:noProof/>
                <w:lang w:val="eu-ES"/>
              </w:rPr>
              <w:t>10.4.4</w:t>
            </w:r>
            <w:r w:rsidR="00F91EDC">
              <w:rPr>
                <w:noProof/>
                <w:sz w:val="22"/>
                <w:lang w:eastAsia="es-ES"/>
              </w:rPr>
              <w:tab/>
            </w:r>
            <w:r w:rsidR="00F91EDC" w:rsidRPr="00522B37">
              <w:rPr>
                <w:rStyle w:val="Hipervnculo"/>
                <w:rFonts w:eastAsia="Calibri Light"/>
                <w:noProof/>
                <w:lang w:val="eu-ES"/>
              </w:rPr>
              <w:t>Pantheon</w:t>
            </w:r>
            <w:r w:rsidR="00F91EDC">
              <w:rPr>
                <w:noProof/>
                <w:webHidden/>
              </w:rPr>
              <w:tab/>
            </w:r>
            <w:r w:rsidR="00F91EDC">
              <w:rPr>
                <w:noProof/>
                <w:webHidden/>
              </w:rPr>
              <w:fldChar w:fldCharType="begin"/>
            </w:r>
            <w:r w:rsidR="00F91EDC">
              <w:rPr>
                <w:noProof/>
                <w:webHidden/>
              </w:rPr>
              <w:instrText xml:space="preserve"> PAGEREF _Toc74928299 \h </w:instrText>
            </w:r>
            <w:r w:rsidR="00F91EDC">
              <w:rPr>
                <w:noProof/>
                <w:webHidden/>
              </w:rPr>
            </w:r>
            <w:r w:rsidR="00F91EDC">
              <w:rPr>
                <w:noProof/>
                <w:webHidden/>
              </w:rPr>
              <w:fldChar w:fldCharType="separate"/>
            </w:r>
            <w:r w:rsidR="006F125A">
              <w:rPr>
                <w:noProof/>
                <w:webHidden/>
              </w:rPr>
              <w:t>54</w:t>
            </w:r>
            <w:r w:rsidR="00F91EDC">
              <w:rPr>
                <w:noProof/>
                <w:webHidden/>
              </w:rPr>
              <w:fldChar w:fldCharType="end"/>
            </w:r>
          </w:hyperlink>
        </w:p>
        <w:p w14:paraId="0A8078C4" w14:textId="2985C3C3" w:rsidR="00F91EDC" w:rsidRDefault="00D800B8">
          <w:pPr>
            <w:pStyle w:val="TDC3"/>
            <w:tabs>
              <w:tab w:val="left" w:pos="1320"/>
              <w:tab w:val="right" w:leader="dot" w:pos="8494"/>
            </w:tabs>
            <w:rPr>
              <w:noProof/>
              <w:sz w:val="22"/>
              <w:lang w:eastAsia="es-ES"/>
            </w:rPr>
          </w:pPr>
          <w:hyperlink w:anchor="_Toc74928300" w:history="1">
            <w:r w:rsidR="00F91EDC" w:rsidRPr="00522B37">
              <w:rPr>
                <w:rStyle w:val="Hipervnculo"/>
                <w:rFonts w:eastAsia="Calibri Light"/>
                <w:noProof/>
                <w:lang w:val="eu-ES"/>
              </w:rPr>
              <w:t>10.4.5</w:t>
            </w:r>
            <w:r w:rsidR="00F91EDC">
              <w:rPr>
                <w:noProof/>
                <w:sz w:val="22"/>
                <w:lang w:eastAsia="es-ES"/>
              </w:rPr>
              <w:tab/>
            </w:r>
            <w:r w:rsidR="00F91EDC" w:rsidRPr="00522B37">
              <w:rPr>
                <w:rStyle w:val="Hipervnculo"/>
                <w:rFonts w:eastAsia="Calibri Light"/>
                <w:noProof/>
                <w:lang w:val="eu-ES"/>
              </w:rPr>
              <w:t>Platform.sh</w:t>
            </w:r>
            <w:r w:rsidR="00F91EDC">
              <w:rPr>
                <w:noProof/>
                <w:webHidden/>
              </w:rPr>
              <w:tab/>
            </w:r>
            <w:r w:rsidR="00F91EDC">
              <w:rPr>
                <w:noProof/>
                <w:webHidden/>
              </w:rPr>
              <w:fldChar w:fldCharType="begin"/>
            </w:r>
            <w:r w:rsidR="00F91EDC">
              <w:rPr>
                <w:noProof/>
                <w:webHidden/>
              </w:rPr>
              <w:instrText xml:space="preserve"> PAGEREF _Toc74928300 \h </w:instrText>
            </w:r>
            <w:r w:rsidR="00F91EDC">
              <w:rPr>
                <w:noProof/>
                <w:webHidden/>
              </w:rPr>
            </w:r>
            <w:r w:rsidR="00F91EDC">
              <w:rPr>
                <w:noProof/>
                <w:webHidden/>
              </w:rPr>
              <w:fldChar w:fldCharType="separate"/>
            </w:r>
            <w:r w:rsidR="006F125A">
              <w:rPr>
                <w:noProof/>
                <w:webHidden/>
              </w:rPr>
              <w:t>54</w:t>
            </w:r>
            <w:r w:rsidR="00F91EDC">
              <w:rPr>
                <w:noProof/>
                <w:webHidden/>
              </w:rPr>
              <w:fldChar w:fldCharType="end"/>
            </w:r>
          </w:hyperlink>
        </w:p>
        <w:p w14:paraId="7DA59FBC" w14:textId="0F9CEF72" w:rsidR="00F91EDC" w:rsidRDefault="00D800B8">
          <w:pPr>
            <w:pStyle w:val="TDC2"/>
            <w:tabs>
              <w:tab w:val="left" w:pos="880"/>
              <w:tab w:val="right" w:leader="dot" w:pos="8494"/>
            </w:tabs>
            <w:rPr>
              <w:noProof/>
              <w:sz w:val="22"/>
              <w:lang w:eastAsia="es-ES"/>
            </w:rPr>
          </w:pPr>
          <w:hyperlink w:anchor="_Toc74928301" w:history="1">
            <w:r w:rsidR="00F91EDC" w:rsidRPr="00522B37">
              <w:rPr>
                <w:rStyle w:val="Hipervnculo"/>
                <w:rFonts w:eastAsia="Calibri Light"/>
                <w:noProof/>
                <w:lang w:val="eu-ES"/>
              </w:rPr>
              <w:t>10.5</w:t>
            </w:r>
            <w:r w:rsidR="00F91EDC">
              <w:rPr>
                <w:noProof/>
                <w:sz w:val="22"/>
                <w:lang w:eastAsia="es-ES"/>
              </w:rPr>
              <w:tab/>
            </w:r>
            <w:r w:rsidR="00F91EDC" w:rsidRPr="00522B37">
              <w:rPr>
                <w:rStyle w:val="Hipervnculo"/>
                <w:rFonts w:eastAsia="Calibri Light"/>
                <w:noProof/>
                <w:lang w:val="eu-ES"/>
              </w:rPr>
              <w:t>Datu-base Kudeaketa Sistema</w:t>
            </w:r>
            <w:r w:rsidR="00F91EDC">
              <w:rPr>
                <w:noProof/>
                <w:webHidden/>
              </w:rPr>
              <w:tab/>
            </w:r>
            <w:r w:rsidR="00F91EDC">
              <w:rPr>
                <w:noProof/>
                <w:webHidden/>
              </w:rPr>
              <w:fldChar w:fldCharType="begin"/>
            </w:r>
            <w:r w:rsidR="00F91EDC">
              <w:rPr>
                <w:noProof/>
                <w:webHidden/>
              </w:rPr>
              <w:instrText xml:space="preserve"> PAGEREF _Toc74928301 \h </w:instrText>
            </w:r>
            <w:r w:rsidR="00F91EDC">
              <w:rPr>
                <w:noProof/>
                <w:webHidden/>
              </w:rPr>
            </w:r>
            <w:r w:rsidR="00F91EDC">
              <w:rPr>
                <w:noProof/>
                <w:webHidden/>
              </w:rPr>
              <w:fldChar w:fldCharType="separate"/>
            </w:r>
            <w:r w:rsidR="006F125A">
              <w:rPr>
                <w:noProof/>
                <w:webHidden/>
              </w:rPr>
              <w:t>54</w:t>
            </w:r>
            <w:r w:rsidR="00F91EDC">
              <w:rPr>
                <w:noProof/>
                <w:webHidden/>
              </w:rPr>
              <w:fldChar w:fldCharType="end"/>
            </w:r>
          </w:hyperlink>
        </w:p>
        <w:p w14:paraId="55EDF9C3" w14:textId="53D94347" w:rsidR="00F91EDC" w:rsidRDefault="00D800B8">
          <w:pPr>
            <w:pStyle w:val="TDC3"/>
            <w:tabs>
              <w:tab w:val="left" w:pos="1320"/>
              <w:tab w:val="right" w:leader="dot" w:pos="8494"/>
            </w:tabs>
            <w:rPr>
              <w:noProof/>
              <w:sz w:val="22"/>
              <w:lang w:eastAsia="es-ES"/>
            </w:rPr>
          </w:pPr>
          <w:hyperlink w:anchor="_Toc74928302" w:history="1">
            <w:r w:rsidR="00F91EDC" w:rsidRPr="00522B37">
              <w:rPr>
                <w:rStyle w:val="Hipervnculo"/>
                <w:noProof/>
                <w:lang w:val="eu-ES"/>
              </w:rPr>
              <w:t>10.5.1</w:t>
            </w:r>
            <w:r w:rsidR="00F91EDC">
              <w:rPr>
                <w:noProof/>
                <w:sz w:val="22"/>
                <w:lang w:eastAsia="es-ES"/>
              </w:rPr>
              <w:tab/>
            </w:r>
            <w:r w:rsidR="00F91EDC" w:rsidRPr="00522B37">
              <w:rPr>
                <w:rStyle w:val="Hipervnculo"/>
                <w:noProof/>
                <w:lang w:val="eu-ES"/>
              </w:rPr>
              <w:t>MySQL</w:t>
            </w:r>
            <w:r w:rsidR="00F91EDC">
              <w:rPr>
                <w:noProof/>
                <w:webHidden/>
              </w:rPr>
              <w:tab/>
            </w:r>
            <w:r w:rsidR="00F91EDC">
              <w:rPr>
                <w:noProof/>
                <w:webHidden/>
              </w:rPr>
              <w:fldChar w:fldCharType="begin"/>
            </w:r>
            <w:r w:rsidR="00F91EDC">
              <w:rPr>
                <w:noProof/>
                <w:webHidden/>
              </w:rPr>
              <w:instrText xml:space="preserve"> PAGEREF _Toc74928302 \h </w:instrText>
            </w:r>
            <w:r w:rsidR="00F91EDC">
              <w:rPr>
                <w:noProof/>
                <w:webHidden/>
              </w:rPr>
            </w:r>
            <w:r w:rsidR="00F91EDC">
              <w:rPr>
                <w:noProof/>
                <w:webHidden/>
              </w:rPr>
              <w:fldChar w:fldCharType="separate"/>
            </w:r>
            <w:r w:rsidR="006F125A">
              <w:rPr>
                <w:noProof/>
                <w:webHidden/>
              </w:rPr>
              <w:t>54</w:t>
            </w:r>
            <w:r w:rsidR="00F91EDC">
              <w:rPr>
                <w:noProof/>
                <w:webHidden/>
              </w:rPr>
              <w:fldChar w:fldCharType="end"/>
            </w:r>
          </w:hyperlink>
        </w:p>
        <w:p w14:paraId="2593A175" w14:textId="2B9DD61D" w:rsidR="00F91EDC" w:rsidRDefault="00D800B8">
          <w:pPr>
            <w:pStyle w:val="TDC3"/>
            <w:tabs>
              <w:tab w:val="left" w:pos="1320"/>
              <w:tab w:val="right" w:leader="dot" w:pos="8494"/>
            </w:tabs>
            <w:rPr>
              <w:noProof/>
              <w:sz w:val="22"/>
              <w:lang w:eastAsia="es-ES"/>
            </w:rPr>
          </w:pPr>
          <w:hyperlink w:anchor="_Toc74928303" w:history="1">
            <w:r w:rsidR="00F91EDC" w:rsidRPr="00522B37">
              <w:rPr>
                <w:rStyle w:val="Hipervnculo"/>
                <w:noProof/>
                <w:lang w:val="eu-ES"/>
              </w:rPr>
              <w:t>10.5.2</w:t>
            </w:r>
            <w:r w:rsidR="00F91EDC">
              <w:rPr>
                <w:noProof/>
                <w:sz w:val="22"/>
                <w:lang w:eastAsia="es-ES"/>
              </w:rPr>
              <w:tab/>
            </w:r>
            <w:r w:rsidR="00F91EDC" w:rsidRPr="00522B37">
              <w:rPr>
                <w:rStyle w:val="Hipervnculo"/>
                <w:noProof/>
                <w:lang w:val="eu-ES"/>
              </w:rPr>
              <w:t>PostgreSQL</w:t>
            </w:r>
            <w:r w:rsidR="00F91EDC">
              <w:rPr>
                <w:noProof/>
                <w:webHidden/>
              </w:rPr>
              <w:tab/>
            </w:r>
            <w:r w:rsidR="00F91EDC">
              <w:rPr>
                <w:noProof/>
                <w:webHidden/>
              </w:rPr>
              <w:fldChar w:fldCharType="begin"/>
            </w:r>
            <w:r w:rsidR="00F91EDC">
              <w:rPr>
                <w:noProof/>
                <w:webHidden/>
              </w:rPr>
              <w:instrText xml:space="preserve"> PAGEREF _Toc74928303 \h </w:instrText>
            </w:r>
            <w:r w:rsidR="00F91EDC">
              <w:rPr>
                <w:noProof/>
                <w:webHidden/>
              </w:rPr>
            </w:r>
            <w:r w:rsidR="00F91EDC">
              <w:rPr>
                <w:noProof/>
                <w:webHidden/>
              </w:rPr>
              <w:fldChar w:fldCharType="separate"/>
            </w:r>
            <w:r w:rsidR="006F125A">
              <w:rPr>
                <w:noProof/>
                <w:webHidden/>
              </w:rPr>
              <w:t>54</w:t>
            </w:r>
            <w:r w:rsidR="00F91EDC">
              <w:rPr>
                <w:noProof/>
                <w:webHidden/>
              </w:rPr>
              <w:fldChar w:fldCharType="end"/>
            </w:r>
          </w:hyperlink>
        </w:p>
        <w:p w14:paraId="2BA5C365" w14:textId="6E2CFEFC" w:rsidR="00F91EDC" w:rsidRDefault="00D800B8">
          <w:pPr>
            <w:pStyle w:val="TDC2"/>
            <w:tabs>
              <w:tab w:val="left" w:pos="880"/>
              <w:tab w:val="right" w:leader="dot" w:pos="8494"/>
            </w:tabs>
            <w:rPr>
              <w:noProof/>
              <w:sz w:val="22"/>
              <w:lang w:eastAsia="es-ES"/>
            </w:rPr>
          </w:pPr>
          <w:hyperlink w:anchor="_Toc74928304" w:history="1">
            <w:r w:rsidR="00F91EDC" w:rsidRPr="00522B37">
              <w:rPr>
                <w:rStyle w:val="Hipervnculo"/>
                <w:rFonts w:eastAsia="Calibri Light"/>
                <w:noProof/>
                <w:lang w:val="eu-ES"/>
              </w:rPr>
              <w:t>10.6</w:t>
            </w:r>
            <w:r w:rsidR="00F91EDC">
              <w:rPr>
                <w:noProof/>
                <w:sz w:val="22"/>
                <w:lang w:eastAsia="es-ES"/>
              </w:rPr>
              <w:tab/>
            </w:r>
            <w:r w:rsidR="00F91EDC" w:rsidRPr="00522B37">
              <w:rPr>
                <w:rStyle w:val="Hipervnculo"/>
                <w:rFonts w:eastAsia="Calibri Light"/>
                <w:noProof/>
                <w:lang w:val="eu-ES"/>
              </w:rPr>
              <w:t>Datu-basearen Sorrera</w:t>
            </w:r>
            <w:r w:rsidR="00F91EDC">
              <w:rPr>
                <w:noProof/>
                <w:webHidden/>
              </w:rPr>
              <w:tab/>
            </w:r>
            <w:r w:rsidR="00F91EDC">
              <w:rPr>
                <w:noProof/>
                <w:webHidden/>
              </w:rPr>
              <w:fldChar w:fldCharType="begin"/>
            </w:r>
            <w:r w:rsidR="00F91EDC">
              <w:rPr>
                <w:noProof/>
                <w:webHidden/>
              </w:rPr>
              <w:instrText xml:space="preserve"> PAGEREF _Toc74928304 \h </w:instrText>
            </w:r>
            <w:r w:rsidR="00F91EDC">
              <w:rPr>
                <w:noProof/>
                <w:webHidden/>
              </w:rPr>
            </w:r>
            <w:r w:rsidR="00F91EDC">
              <w:rPr>
                <w:noProof/>
                <w:webHidden/>
              </w:rPr>
              <w:fldChar w:fldCharType="separate"/>
            </w:r>
            <w:r w:rsidR="006F125A">
              <w:rPr>
                <w:noProof/>
                <w:webHidden/>
              </w:rPr>
              <w:t>54</w:t>
            </w:r>
            <w:r w:rsidR="00F91EDC">
              <w:rPr>
                <w:noProof/>
                <w:webHidden/>
              </w:rPr>
              <w:fldChar w:fldCharType="end"/>
            </w:r>
          </w:hyperlink>
        </w:p>
        <w:p w14:paraId="1145D4E2" w14:textId="3CC56632" w:rsidR="00F91EDC" w:rsidRDefault="00D800B8">
          <w:pPr>
            <w:pStyle w:val="TDC3"/>
            <w:tabs>
              <w:tab w:val="left" w:pos="1320"/>
              <w:tab w:val="right" w:leader="dot" w:pos="8494"/>
            </w:tabs>
            <w:rPr>
              <w:noProof/>
              <w:sz w:val="22"/>
              <w:lang w:eastAsia="es-ES"/>
            </w:rPr>
          </w:pPr>
          <w:hyperlink w:anchor="_Toc74928305" w:history="1">
            <w:r w:rsidR="00F91EDC" w:rsidRPr="00522B37">
              <w:rPr>
                <w:rStyle w:val="Hipervnculo"/>
                <w:noProof/>
                <w:lang w:val="eu-ES"/>
              </w:rPr>
              <w:t>10.6.1</w:t>
            </w:r>
            <w:r w:rsidR="00F91EDC">
              <w:rPr>
                <w:noProof/>
                <w:sz w:val="22"/>
                <w:lang w:eastAsia="es-ES"/>
              </w:rPr>
              <w:tab/>
            </w:r>
            <w:r w:rsidR="00F91EDC" w:rsidRPr="00522B37">
              <w:rPr>
                <w:rStyle w:val="Hipervnculo"/>
                <w:noProof/>
                <w:lang w:val="eu-ES"/>
              </w:rPr>
              <w:t>Inferentzia Motorra</w:t>
            </w:r>
            <w:r w:rsidR="00F91EDC">
              <w:rPr>
                <w:noProof/>
                <w:webHidden/>
              </w:rPr>
              <w:tab/>
            </w:r>
            <w:r w:rsidR="00F91EDC">
              <w:rPr>
                <w:noProof/>
                <w:webHidden/>
              </w:rPr>
              <w:fldChar w:fldCharType="begin"/>
            </w:r>
            <w:r w:rsidR="00F91EDC">
              <w:rPr>
                <w:noProof/>
                <w:webHidden/>
              </w:rPr>
              <w:instrText xml:space="preserve"> PAGEREF _Toc74928305 \h </w:instrText>
            </w:r>
            <w:r w:rsidR="00F91EDC">
              <w:rPr>
                <w:noProof/>
                <w:webHidden/>
              </w:rPr>
            </w:r>
            <w:r w:rsidR="00F91EDC">
              <w:rPr>
                <w:noProof/>
                <w:webHidden/>
              </w:rPr>
              <w:fldChar w:fldCharType="separate"/>
            </w:r>
            <w:r w:rsidR="006F125A">
              <w:rPr>
                <w:noProof/>
                <w:webHidden/>
              </w:rPr>
              <w:t>54</w:t>
            </w:r>
            <w:r w:rsidR="00F91EDC">
              <w:rPr>
                <w:noProof/>
                <w:webHidden/>
              </w:rPr>
              <w:fldChar w:fldCharType="end"/>
            </w:r>
          </w:hyperlink>
        </w:p>
        <w:p w14:paraId="3F0497C0" w14:textId="01FD3ADC" w:rsidR="00F91EDC" w:rsidRDefault="00D800B8">
          <w:pPr>
            <w:pStyle w:val="TDC3"/>
            <w:tabs>
              <w:tab w:val="left" w:pos="1320"/>
              <w:tab w:val="right" w:leader="dot" w:pos="8494"/>
            </w:tabs>
            <w:rPr>
              <w:noProof/>
              <w:sz w:val="22"/>
              <w:lang w:eastAsia="es-ES"/>
            </w:rPr>
          </w:pPr>
          <w:hyperlink w:anchor="_Toc74928306" w:history="1">
            <w:r w:rsidR="00F91EDC" w:rsidRPr="00522B37">
              <w:rPr>
                <w:rStyle w:val="Hipervnculo"/>
                <w:noProof/>
                <w:lang w:val="eu-ES"/>
              </w:rPr>
              <w:t>10.6.2</w:t>
            </w:r>
            <w:r w:rsidR="00F91EDC">
              <w:rPr>
                <w:noProof/>
                <w:sz w:val="22"/>
                <w:lang w:eastAsia="es-ES"/>
              </w:rPr>
              <w:tab/>
            </w:r>
            <w:r w:rsidR="00F91EDC" w:rsidRPr="00522B37">
              <w:rPr>
                <w:rStyle w:val="Hipervnculo"/>
                <w:noProof/>
                <w:lang w:val="eu-ES"/>
              </w:rPr>
              <w:t>Teneo</w:t>
            </w:r>
            <w:r w:rsidR="00F91EDC">
              <w:rPr>
                <w:noProof/>
                <w:webHidden/>
              </w:rPr>
              <w:tab/>
            </w:r>
            <w:r w:rsidR="00F91EDC">
              <w:rPr>
                <w:noProof/>
                <w:webHidden/>
              </w:rPr>
              <w:fldChar w:fldCharType="begin"/>
            </w:r>
            <w:r w:rsidR="00F91EDC">
              <w:rPr>
                <w:noProof/>
                <w:webHidden/>
              </w:rPr>
              <w:instrText xml:space="preserve"> PAGEREF _Toc74928306 \h </w:instrText>
            </w:r>
            <w:r w:rsidR="00F91EDC">
              <w:rPr>
                <w:noProof/>
                <w:webHidden/>
              </w:rPr>
            </w:r>
            <w:r w:rsidR="00F91EDC">
              <w:rPr>
                <w:noProof/>
                <w:webHidden/>
              </w:rPr>
              <w:fldChar w:fldCharType="separate"/>
            </w:r>
            <w:r w:rsidR="006F125A">
              <w:rPr>
                <w:noProof/>
                <w:webHidden/>
              </w:rPr>
              <w:t>54</w:t>
            </w:r>
            <w:r w:rsidR="00F91EDC">
              <w:rPr>
                <w:noProof/>
                <w:webHidden/>
              </w:rPr>
              <w:fldChar w:fldCharType="end"/>
            </w:r>
          </w:hyperlink>
        </w:p>
        <w:p w14:paraId="2E3E7CB0" w14:textId="0D5D70DA" w:rsidR="00F91EDC" w:rsidRDefault="00D800B8">
          <w:pPr>
            <w:pStyle w:val="TDC3"/>
            <w:tabs>
              <w:tab w:val="left" w:pos="1320"/>
              <w:tab w:val="right" w:leader="dot" w:pos="8494"/>
            </w:tabs>
            <w:rPr>
              <w:noProof/>
              <w:sz w:val="22"/>
              <w:lang w:eastAsia="es-ES"/>
            </w:rPr>
          </w:pPr>
          <w:hyperlink w:anchor="_Toc74928307" w:history="1">
            <w:r w:rsidR="00F91EDC" w:rsidRPr="00522B37">
              <w:rPr>
                <w:rStyle w:val="Hipervnculo"/>
                <w:noProof/>
                <w:lang w:val="eu-ES"/>
              </w:rPr>
              <w:t>10.6.3</w:t>
            </w:r>
            <w:r w:rsidR="00F91EDC">
              <w:rPr>
                <w:noProof/>
                <w:sz w:val="22"/>
                <w:lang w:eastAsia="es-ES"/>
              </w:rPr>
              <w:tab/>
            </w:r>
            <w:r w:rsidR="00F91EDC" w:rsidRPr="00522B37">
              <w:rPr>
                <w:rStyle w:val="Hipervnculo"/>
                <w:noProof/>
                <w:lang w:val="eu-ES"/>
              </w:rPr>
              <w:t>Xtext</w:t>
            </w:r>
            <w:r w:rsidR="00F91EDC">
              <w:rPr>
                <w:noProof/>
                <w:webHidden/>
              </w:rPr>
              <w:tab/>
            </w:r>
            <w:r w:rsidR="00F91EDC">
              <w:rPr>
                <w:noProof/>
                <w:webHidden/>
              </w:rPr>
              <w:fldChar w:fldCharType="begin"/>
            </w:r>
            <w:r w:rsidR="00F91EDC">
              <w:rPr>
                <w:noProof/>
                <w:webHidden/>
              </w:rPr>
              <w:instrText xml:space="preserve"> PAGEREF _Toc74928307 \h </w:instrText>
            </w:r>
            <w:r w:rsidR="00F91EDC">
              <w:rPr>
                <w:noProof/>
                <w:webHidden/>
              </w:rPr>
            </w:r>
            <w:r w:rsidR="00F91EDC">
              <w:rPr>
                <w:noProof/>
                <w:webHidden/>
              </w:rPr>
              <w:fldChar w:fldCharType="separate"/>
            </w:r>
            <w:r w:rsidR="006F125A">
              <w:rPr>
                <w:noProof/>
                <w:webHidden/>
              </w:rPr>
              <w:t>54</w:t>
            </w:r>
            <w:r w:rsidR="00F91EDC">
              <w:rPr>
                <w:noProof/>
                <w:webHidden/>
              </w:rPr>
              <w:fldChar w:fldCharType="end"/>
            </w:r>
          </w:hyperlink>
        </w:p>
        <w:p w14:paraId="2E4240E8" w14:textId="4018B45D" w:rsidR="00F91EDC" w:rsidRDefault="00D800B8">
          <w:pPr>
            <w:pStyle w:val="TDC2"/>
            <w:tabs>
              <w:tab w:val="left" w:pos="880"/>
              <w:tab w:val="right" w:leader="dot" w:pos="8494"/>
            </w:tabs>
            <w:rPr>
              <w:noProof/>
              <w:sz w:val="22"/>
              <w:lang w:eastAsia="es-ES"/>
            </w:rPr>
          </w:pPr>
          <w:r>
            <w:fldChar w:fldCharType="begin"/>
          </w:r>
          <w:r>
            <w:instrText xml:space="preserve"> HYPERLINK \l "_Toc74928308" </w:instrText>
          </w:r>
          <w:r>
            <w:fldChar w:fldCharType="separate"/>
          </w:r>
          <w:r w:rsidR="00F91EDC" w:rsidRPr="00522B37">
            <w:rPr>
              <w:rStyle w:val="Hipervnculo"/>
              <w:rFonts w:eastAsia="Calibri Light"/>
              <w:noProof/>
              <w:lang w:val="eu-ES"/>
            </w:rPr>
            <w:t>10.7</w:t>
          </w:r>
          <w:r w:rsidR="00F91EDC">
            <w:rPr>
              <w:noProof/>
              <w:sz w:val="22"/>
              <w:lang w:eastAsia="es-ES"/>
            </w:rPr>
            <w:tab/>
          </w:r>
          <w:r w:rsidR="00F91EDC" w:rsidRPr="00522B37">
            <w:rPr>
              <w:rStyle w:val="Hipervnculo"/>
              <w:rFonts w:eastAsia="Calibri Light"/>
              <w:noProof/>
              <w:lang w:val="eu-ES"/>
            </w:rPr>
            <w:t>Lanerako Ingurunea</w:t>
          </w:r>
          <w:r w:rsidR="00F91EDC">
            <w:rPr>
              <w:noProof/>
              <w:webHidden/>
            </w:rPr>
            <w:tab/>
          </w:r>
          <w:r w:rsidR="00F91EDC">
            <w:rPr>
              <w:noProof/>
              <w:webHidden/>
            </w:rPr>
            <w:fldChar w:fldCharType="begin"/>
          </w:r>
          <w:r w:rsidR="00F91EDC">
            <w:rPr>
              <w:noProof/>
              <w:webHidden/>
            </w:rPr>
            <w:instrText xml:space="preserve"> PAGEREF _Toc74928308 \h </w:instrText>
          </w:r>
          <w:r w:rsidR="00F91EDC">
            <w:rPr>
              <w:noProof/>
              <w:webHidden/>
            </w:rPr>
          </w:r>
          <w:r w:rsidR="00F91EDC">
            <w:rPr>
              <w:noProof/>
              <w:webHidden/>
            </w:rPr>
            <w:fldChar w:fldCharType="separate"/>
          </w:r>
          <w:ins w:id="23" w:author="Julen Etxaniz Aragoneses" w:date="2021-08-23T12:18:00Z">
            <w:r w:rsidR="006F125A">
              <w:rPr>
                <w:noProof/>
                <w:webHidden/>
              </w:rPr>
              <w:t>55</w:t>
            </w:r>
          </w:ins>
          <w:del w:id="24" w:author="Julen Etxaniz Aragoneses" w:date="2021-08-23T12:16:00Z">
            <w:r w:rsidR="00B94161" w:rsidDel="006B278F">
              <w:rPr>
                <w:noProof/>
                <w:webHidden/>
              </w:rPr>
              <w:delText>54</w:delText>
            </w:r>
          </w:del>
          <w:r w:rsidR="00F91EDC">
            <w:rPr>
              <w:noProof/>
              <w:webHidden/>
            </w:rPr>
            <w:fldChar w:fldCharType="end"/>
          </w:r>
          <w:r>
            <w:rPr>
              <w:noProof/>
            </w:rPr>
            <w:fldChar w:fldCharType="end"/>
          </w:r>
        </w:p>
        <w:p w14:paraId="3EC0DD5F" w14:textId="4AD3DB3A" w:rsidR="00F91EDC" w:rsidRDefault="00D800B8">
          <w:pPr>
            <w:pStyle w:val="TDC3"/>
            <w:tabs>
              <w:tab w:val="left" w:pos="1320"/>
              <w:tab w:val="right" w:leader="dot" w:pos="8494"/>
            </w:tabs>
            <w:rPr>
              <w:noProof/>
              <w:sz w:val="22"/>
              <w:lang w:eastAsia="es-ES"/>
            </w:rPr>
          </w:pPr>
          <w:hyperlink w:anchor="_Toc74928309" w:history="1">
            <w:r w:rsidR="00F91EDC" w:rsidRPr="00522B37">
              <w:rPr>
                <w:rStyle w:val="Hipervnculo"/>
                <w:noProof/>
                <w:lang w:val="eu-ES"/>
              </w:rPr>
              <w:t>10.7.1</w:t>
            </w:r>
            <w:r w:rsidR="00F91EDC">
              <w:rPr>
                <w:noProof/>
                <w:sz w:val="22"/>
                <w:lang w:eastAsia="es-ES"/>
              </w:rPr>
              <w:tab/>
            </w:r>
            <w:r w:rsidR="00F91EDC" w:rsidRPr="00522B37">
              <w:rPr>
                <w:rStyle w:val="Hipervnculo"/>
                <w:noProof/>
                <w:lang w:val="eu-ES"/>
              </w:rPr>
              <w:t>Makina Birtuala</w:t>
            </w:r>
            <w:r w:rsidR="00F91EDC">
              <w:rPr>
                <w:noProof/>
                <w:webHidden/>
              </w:rPr>
              <w:tab/>
            </w:r>
            <w:r w:rsidR="00F91EDC">
              <w:rPr>
                <w:noProof/>
                <w:webHidden/>
              </w:rPr>
              <w:fldChar w:fldCharType="begin"/>
            </w:r>
            <w:r w:rsidR="00F91EDC">
              <w:rPr>
                <w:noProof/>
                <w:webHidden/>
              </w:rPr>
              <w:instrText xml:space="preserve"> PAGEREF _Toc74928309 \h </w:instrText>
            </w:r>
            <w:r w:rsidR="00F91EDC">
              <w:rPr>
                <w:noProof/>
                <w:webHidden/>
              </w:rPr>
            </w:r>
            <w:r w:rsidR="00F91EDC">
              <w:rPr>
                <w:noProof/>
                <w:webHidden/>
              </w:rPr>
              <w:fldChar w:fldCharType="separate"/>
            </w:r>
            <w:r w:rsidR="006F125A">
              <w:rPr>
                <w:noProof/>
                <w:webHidden/>
              </w:rPr>
              <w:t>55</w:t>
            </w:r>
            <w:r w:rsidR="00F91EDC">
              <w:rPr>
                <w:noProof/>
                <w:webHidden/>
              </w:rPr>
              <w:fldChar w:fldCharType="end"/>
            </w:r>
          </w:hyperlink>
        </w:p>
        <w:p w14:paraId="07F95E3B" w14:textId="32BE4EBB" w:rsidR="00F91EDC" w:rsidRDefault="00D800B8">
          <w:pPr>
            <w:pStyle w:val="TDC3"/>
            <w:tabs>
              <w:tab w:val="left" w:pos="1320"/>
              <w:tab w:val="right" w:leader="dot" w:pos="8494"/>
            </w:tabs>
            <w:rPr>
              <w:noProof/>
              <w:sz w:val="22"/>
              <w:lang w:eastAsia="es-ES"/>
            </w:rPr>
          </w:pPr>
          <w:hyperlink w:anchor="_Toc74928310" w:history="1">
            <w:r w:rsidR="00F91EDC" w:rsidRPr="00522B37">
              <w:rPr>
                <w:rStyle w:val="Hipervnculo"/>
                <w:noProof/>
                <w:lang w:val="eu-ES"/>
              </w:rPr>
              <w:t>10.7.2</w:t>
            </w:r>
            <w:r w:rsidR="00F91EDC">
              <w:rPr>
                <w:noProof/>
                <w:sz w:val="22"/>
                <w:lang w:eastAsia="es-ES"/>
              </w:rPr>
              <w:tab/>
            </w:r>
            <w:r w:rsidR="00F91EDC" w:rsidRPr="00522B37">
              <w:rPr>
                <w:rStyle w:val="Hipervnculo"/>
                <w:noProof/>
                <w:lang w:val="eu-ES"/>
              </w:rPr>
              <w:t>Ordenagailu Pertsonala</w:t>
            </w:r>
            <w:r w:rsidR="00F91EDC">
              <w:rPr>
                <w:noProof/>
                <w:webHidden/>
              </w:rPr>
              <w:tab/>
            </w:r>
            <w:r w:rsidR="00F91EDC">
              <w:rPr>
                <w:noProof/>
                <w:webHidden/>
              </w:rPr>
              <w:fldChar w:fldCharType="begin"/>
            </w:r>
            <w:r w:rsidR="00F91EDC">
              <w:rPr>
                <w:noProof/>
                <w:webHidden/>
              </w:rPr>
              <w:instrText xml:space="preserve"> PAGEREF _Toc74928310 \h </w:instrText>
            </w:r>
            <w:r w:rsidR="00F91EDC">
              <w:rPr>
                <w:noProof/>
                <w:webHidden/>
              </w:rPr>
            </w:r>
            <w:r w:rsidR="00F91EDC">
              <w:rPr>
                <w:noProof/>
                <w:webHidden/>
              </w:rPr>
              <w:fldChar w:fldCharType="separate"/>
            </w:r>
            <w:r w:rsidR="006F125A">
              <w:rPr>
                <w:noProof/>
                <w:webHidden/>
              </w:rPr>
              <w:t>55</w:t>
            </w:r>
            <w:r w:rsidR="00F91EDC">
              <w:rPr>
                <w:noProof/>
                <w:webHidden/>
              </w:rPr>
              <w:fldChar w:fldCharType="end"/>
            </w:r>
          </w:hyperlink>
        </w:p>
        <w:p w14:paraId="04A0B350" w14:textId="12330936" w:rsidR="00F91EDC" w:rsidRDefault="00D800B8">
          <w:pPr>
            <w:pStyle w:val="TDC2"/>
            <w:tabs>
              <w:tab w:val="left" w:pos="880"/>
              <w:tab w:val="right" w:leader="dot" w:pos="8494"/>
            </w:tabs>
            <w:rPr>
              <w:noProof/>
              <w:sz w:val="22"/>
              <w:lang w:eastAsia="es-ES"/>
            </w:rPr>
          </w:pPr>
          <w:hyperlink w:anchor="_Toc74928311" w:history="1">
            <w:r w:rsidR="00F91EDC" w:rsidRPr="00522B37">
              <w:rPr>
                <w:rStyle w:val="Hipervnculo"/>
                <w:noProof/>
                <w:lang w:val="eu-ES"/>
              </w:rPr>
              <w:t>10.8</w:t>
            </w:r>
            <w:r w:rsidR="00F91EDC">
              <w:rPr>
                <w:noProof/>
                <w:sz w:val="22"/>
                <w:lang w:eastAsia="es-ES"/>
              </w:rPr>
              <w:tab/>
            </w:r>
            <w:r w:rsidR="00F91EDC" w:rsidRPr="00522B37">
              <w:rPr>
                <w:rStyle w:val="Hipervnculo"/>
                <w:noProof/>
                <w:lang w:val="eu-ES"/>
              </w:rPr>
              <w:t>Bertsio Kontrola</w:t>
            </w:r>
            <w:r w:rsidR="00F91EDC">
              <w:rPr>
                <w:noProof/>
                <w:webHidden/>
              </w:rPr>
              <w:tab/>
            </w:r>
            <w:r w:rsidR="00F91EDC">
              <w:rPr>
                <w:noProof/>
                <w:webHidden/>
              </w:rPr>
              <w:fldChar w:fldCharType="begin"/>
            </w:r>
            <w:r w:rsidR="00F91EDC">
              <w:rPr>
                <w:noProof/>
                <w:webHidden/>
              </w:rPr>
              <w:instrText xml:space="preserve"> PAGEREF _Toc74928311 \h </w:instrText>
            </w:r>
            <w:r w:rsidR="00F91EDC">
              <w:rPr>
                <w:noProof/>
                <w:webHidden/>
              </w:rPr>
            </w:r>
            <w:r w:rsidR="00F91EDC">
              <w:rPr>
                <w:noProof/>
                <w:webHidden/>
              </w:rPr>
              <w:fldChar w:fldCharType="separate"/>
            </w:r>
            <w:r w:rsidR="006F125A">
              <w:rPr>
                <w:noProof/>
                <w:webHidden/>
              </w:rPr>
              <w:t>55</w:t>
            </w:r>
            <w:r w:rsidR="00F91EDC">
              <w:rPr>
                <w:noProof/>
                <w:webHidden/>
              </w:rPr>
              <w:fldChar w:fldCharType="end"/>
            </w:r>
          </w:hyperlink>
        </w:p>
        <w:p w14:paraId="240BA82E" w14:textId="354C47D7" w:rsidR="00F91EDC" w:rsidRDefault="00D800B8">
          <w:pPr>
            <w:pStyle w:val="TDC3"/>
            <w:tabs>
              <w:tab w:val="left" w:pos="1320"/>
              <w:tab w:val="right" w:leader="dot" w:pos="8494"/>
            </w:tabs>
            <w:rPr>
              <w:noProof/>
              <w:sz w:val="22"/>
              <w:lang w:eastAsia="es-ES"/>
            </w:rPr>
          </w:pPr>
          <w:hyperlink w:anchor="_Toc74928312" w:history="1">
            <w:r w:rsidR="00F91EDC" w:rsidRPr="00522B37">
              <w:rPr>
                <w:rStyle w:val="Hipervnculo"/>
                <w:noProof/>
                <w:lang w:val="eu-ES"/>
              </w:rPr>
              <w:t>10.8.1</w:t>
            </w:r>
            <w:r w:rsidR="00F91EDC">
              <w:rPr>
                <w:noProof/>
                <w:sz w:val="22"/>
                <w:lang w:eastAsia="es-ES"/>
              </w:rPr>
              <w:tab/>
            </w:r>
            <w:r w:rsidR="00F91EDC" w:rsidRPr="00522B37">
              <w:rPr>
                <w:rStyle w:val="Hipervnculo"/>
                <w:noProof/>
                <w:lang w:val="eu-ES"/>
              </w:rPr>
              <w:t>GitHub</w:t>
            </w:r>
            <w:r w:rsidR="00F91EDC">
              <w:rPr>
                <w:noProof/>
                <w:webHidden/>
              </w:rPr>
              <w:tab/>
            </w:r>
            <w:r w:rsidR="00F91EDC">
              <w:rPr>
                <w:noProof/>
                <w:webHidden/>
              </w:rPr>
              <w:fldChar w:fldCharType="begin"/>
            </w:r>
            <w:r w:rsidR="00F91EDC">
              <w:rPr>
                <w:noProof/>
                <w:webHidden/>
              </w:rPr>
              <w:instrText xml:space="preserve"> PAGEREF _Toc74928312 \h </w:instrText>
            </w:r>
            <w:r w:rsidR="00F91EDC">
              <w:rPr>
                <w:noProof/>
                <w:webHidden/>
              </w:rPr>
            </w:r>
            <w:r w:rsidR="00F91EDC">
              <w:rPr>
                <w:noProof/>
                <w:webHidden/>
              </w:rPr>
              <w:fldChar w:fldCharType="separate"/>
            </w:r>
            <w:r w:rsidR="006F125A">
              <w:rPr>
                <w:noProof/>
                <w:webHidden/>
              </w:rPr>
              <w:t>55</w:t>
            </w:r>
            <w:r w:rsidR="00F91EDC">
              <w:rPr>
                <w:noProof/>
                <w:webHidden/>
              </w:rPr>
              <w:fldChar w:fldCharType="end"/>
            </w:r>
          </w:hyperlink>
        </w:p>
        <w:p w14:paraId="6E3FB550" w14:textId="4E50B6FB" w:rsidR="00F91EDC" w:rsidRDefault="00D800B8">
          <w:pPr>
            <w:pStyle w:val="TDC3"/>
            <w:tabs>
              <w:tab w:val="left" w:pos="1320"/>
              <w:tab w:val="right" w:leader="dot" w:pos="8494"/>
            </w:tabs>
            <w:rPr>
              <w:noProof/>
              <w:sz w:val="22"/>
              <w:lang w:eastAsia="es-ES"/>
            </w:rPr>
          </w:pPr>
          <w:hyperlink w:anchor="_Toc74928313" w:history="1">
            <w:r w:rsidR="00F91EDC" w:rsidRPr="00522B37">
              <w:rPr>
                <w:rStyle w:val="Hipervnculo"/>
                <w:noProof/>
                <w:lang w:val="eu-ES"/>
              </w:rPr>
              <w:t>10.8.2</w:t>
            </w:r>
            <w:r w:rsidR="00F91EDC">
              <w:rPr>
                <w:noProof/>
                <w:sz w:val="22"/>
                <w:lang w:eastAsia="es-ES"/>
              </w:rPr>
              <w:tab/>
            </w:r>
            <w:r w:rsidR="00F91EDC" w:rsidRPr="00522B37">
              <w:rPr>
                <w:rStyle w:val="Hipervnculo"/>
                <w:noProof/>
                <w:lang w:val="eu-ES"/>
              </w:rPr>
              <w:t>GitLab</w:t>
            </w:r>
            <w:r w:rsidR="00F91EDC">
              <w:rPr>
                <w:noProof/>
                <w:webHidden/>
              </w:rPr>
              <w:tab/>
            </w:r>
            <w:r w:rsidR="00F91EDC">
              <w:rPr>
                <w:noProof/>
                <w:webHidden/>
              </w:rPr>
              <w:fldChar w:fldCharType="begin"/>
            </w:r>
            <w:r w:rsidR="00F91EDC">
              <w:rPr>
                <w:noProof/>
                <w:webHidden/>
              </w:rPr>
              <w:instrText xml:space="preserve"> PAGEREF _Toc74928313 \h </w:instrText>
            </w:r>
            <w:r w:rsidR="00F91EDC">
              <w:rPr>
                <w:noProof/>
                <w:webHidden/>
              </w:rPr>
            </w:r>
            <w:r w:rsidR="00F91EDC">
              <w:rPr>
                <w:noProof/>
                <w:webHidden/>
              </w:rPr>
              <w:fldChar w:fldCharType="separate"/>
            </w:r>
            <w:r w:rsidR="006F125A">
              <w:rPr>
                <w:noProof/>
                <w:webHidden/>
              </w:rPr>
              <w:t>55</w:t>
            </w:r>
            <w:r w:rsidR="00F91EDC">
              <w:rPr>
                <w:noProof/>
                <w:webHidden/>
              </w:rPr>
              <w:fldChar w:fldCharType="end"/>
            </w:r>
          </w:hyperlink>
        </w:p>
        <w:p w14:paraId="1D1BBEA4" w14:textId="58D24CF4" w:rsidR="00F91EDC" w:rsidRDefault="00D800B8">
          <w:pPr>
            <w:pStyle w:val="TDC2"/>
            <w:tabs>
              <w:tab w:val="left" w:pos="880"/>
              <w:tab w:val="right" w:leader="dot" w:pos="8494"/>
            </w:tabs>
            <w:rPr>
              <w:noProof/>
              <w:sz w:val="22"/>
              <w:lang w:eastAsia="es-ES"/>
            </w:rPr>
          </w:pPr>
          <w:hyperlink w:anchor="_Toc74928314" w:history="1">
            <w:r w:rsidR="00F91EDC" w:rsidRPr="00522B37">
              <w:rPr>
                <w:rStyle w:val="Hipervnculo"/>
                <w:noProof/>
                <w:lang w:val="eu-ES"/>
              </w:rPr>
              <w:t>10.9</w:t>
            </w:r>
            <w:r w:rsidR="00F91EDC">
              <w:rPr>
                <w:noProof/>
                <w:sz w:val="22"/>
                <w:lang w:eastAsia="es-ES"/>
              </w:rPr>
              <w:tab/>
            </w:r>
            <w:r w:rsidR="00F91EDC" w:rsidRPr="00522B37">
              <w:rPr>
                <w:rStyle w:val="Hipervnculo"/>
                <w:noProof/>
                <w:lang w:val="eu-ES"/>
              </w:rPr>
              <w:t>Metaeredua</w:t>
            </w:r>
            <w:r w:rsidR="00F91EDC">
              <w:rPr>
                <w:noProof/>
                <w:webHidden/>
              </w:rPr>
              <w:tab/>
            </w:r>
            <w:r w:rsidR="00F91EDC">
              <w:rPr>
                <w:noProof/>
                <w:webHidden/>
              </w:rPr>
              <w:fldChar w:fldCharType="begin"/>
            </w:r>
            <w:r w:rsidR="00F91EDC">
              <w:rPr>
                <w:noProof/>
                <w:webHidden/>
              </w:rPr>
              <w:instrText xml:space="preserve"> PAGEREF _Toc74928314 \h </w:instrText>
            </w:r>
            <w:r w:rsidR="00F91EDC">
              <w:rPr>
                <w:noProof/>
                <w:webHidden/>
              </w:rPr>
            </w:r>
            <w:r w:rsidR="00F91EDC">
              <w:rPr>
                <w:noProof/>
                <w:webHidden/>
              </w:rPr>
              <w:fldChar w:fldCharType="separate"/>
            </w:r>
            <w:r w:rsidR="006F125A">
              <w:rPr>
                <w:noProof/>
                <w:webHidden/>
              </w:rPr>
              <w:t>55</w:t>
            </w:r>
            <w:r w:rsidR="00F91EDC">
              <w:rPr>
                <w:noProof/>
                <w:webHidden/>
              </w:rPr>
              <w:fldChar w:fldCharType="end"/>
            </w:r>
          </w:hyperlink>
        </w:p>
        <w:p w14:paraId="4C6D67BA" w14:textId="05A3A760" w:rsidR="00F91EDC" w:rsidRDefault="00D800B8">
          <w:pPr>
            <w:pStyle w:val="TDC3"/>
            <w:tabs>
              <w:tab w:val="left" w:pos="1320"/>
              <w:tab w:val="right" w:leader="dot" w:pos="8494"/>
            </w:tabs>
            <w:rPr>
              <w:noProof/>
              <w:sz w:val="22"/>
              <w:lang w:eastAsia="es-ES"/>
            </w:rPr>
          </w:pPr>
          <w:hyperlink w:anchor="_Toc74928315" w:history="1">
            <w:r w:rsidR="00F91EDC" w:rsidRPr="00522B37">
              <w:rPr>
                <w:rStyle w:val="Hipervnculo"/>
                <w:noProof/>
                <w:lang w:val="eu-ES"/>
              </w:rPr>
              <w:t>10.9.1</w:t>
            </w:r>
            <w:r w:rsidR="00F91EDC">
              <w:rPr>
                <w:noProof/>
                <w:sz w:val="22"/>
                <w:lang w:eastAsia="es-ES"/>
              </w:rPr>
              <w:tab/>
            </w:r>
            <w:r w:rsidR="00F91EDC" w:rsidRPr="00522B37">
              <w:rPr>
                <w:rStyle w:val="Hipervnculo"/>
                <w:noProof/>
                <w:lang w:val="eu-ES"/>
              </w:rPr>
              <w:t>SPEM</w:t>
            </w:r>
            <w:r w:rsidR="00F91EDC">
              <w:rPr>
                <w:noProof/>
                <w:webHidden/>
              </w:rPr>
              <w:tab/>
            </w:r>
            <w:r w:rsidR="00F91EDC">
              <w:rPr>
                <w:noProof/>
                <w:webHidden/>
              </w:rPr>
              <w:fldChar w:fldCharType="begin"/>
            </w:r>
            <w:r w:rsidR="00F91EDC">
              <w:rPr>
                <w:noProof/>
                <w:webHidden/>
              </w:rPr>
              <w:instrText xml:space="preserve"> PAGEREF _Toc74928315 \h </w:instrText>
            </w:r>
            <w:r w:rsidR="00F91EDC">
              <w:rPr>
                <w:noProof/>
                <w:webHidden/>
              </w:rPr>
            </w:r>
            <w:r w:rsidR="00F91EDC">
              <w:rPr>
                <w:noProof/>
                <w:webHidden/>
              </w:rPr>
              <w:fldChar w:fldCharType="separate"/>
            </w:r>
            <w:r w:rsidR="006F125A">
              <w:rPr>
                <w:noProof/>
                <w:webHidden/>
              </w:rPr>
              <w:t>55</w:t>
            </w:r>
            <w:r w:rsidR="00F91EDC">
              <w:rPr>
                <w:noProof/>
                <w:webHidden/>
              </w:rPr>
              <w:fldChar w:fldCharType="end"/>
            </w:r>
          </w:hyperlink>
        </w:p>
        <w:p w14:paraId="1C3135B8" w14:textId="53125EF3" w:rsidR="00F91EDC" w:rsidRDefault="00D800B8">
          <w:pPr>
            <w:pStyle w:val="TDC3"/>
            <w:tabs>
              <w:tab w:val="left" w:pos="1320"/>
              <w:tab w:val="right" w:leader="dot" w:pos="8494"/>
            </w:tabs>
            <w:rPr>
              <w:noProof/>
              <w:sz w:val="22"/>
              <w:lang w:eastAsia="es-ES"/>
            </w:rPr>
          </w:pPr>
          <w:hyperlink w:anchor="_Toc74928316" w:history="1">
            <w:r w:rsidR="00F91EDC" w:rsidRPr="00522B37">
              <w:rPr>
                <w:rStyle w:val="Hipervnculo"/>
                <w:noProof/>
                <w:lang w:val="eu-ES"/>
              </w:rPr>
              <w:t>10.9.2</w:t>
            </w:r>
            <w:r w:rsidR="00F91EDC">
              <w:rPr>
                <w:noProof/>
                <w:sz w:val="22"/>
                <w:lang w:eastAsia="es-ES"/>
              </w:rPr>
              <w:tab/>
            </w:r>
            <w:r w:rsidR="00F91EDC" w:rsidRPr="00522B37">
              <w:rPr>
                <w:rStyle w:val="Hipervnculo"/>
                <w:noProof/>
                <w:lang w:val="eu-ES"/>
              </w:rPr>
              <w:t>UMA</w:t>
            </w:r>
            <w:r w:rsidR="00F91EDC">
              <w:rPr>
                <w:noProof/>
                <w:webHidden/>
              </w:rPr>
              <w:tab/>
            </w:r>
            <w:r w:rsidR="00F91EDC">
              <w:rPr>
                <w:noProof/>
                <w:webHidden/>
              </w:rPr>
              <w:fldChar w:fldCharType="begin"/>
            </w:r>
            <w:r w:rsidR="00F91EDC">
              <w:rPr>
                <w:noProof/>
                <w:webHidden/>
              </w:rPr>
              <w:instrText xml:space="preserve"> PAGEREF _Toc74928316 \h </w:instrText>
            </w:r>
            <w:r w:rsidR="00F91EDC">
              <w:rPr>
                <w:noProof/>
                <w:webHidden/>
              </w:rPr>
            </w:r>
            <w:r w:rsidR="00F91EDC">
              <w:rPr>
                <w:noProof/>
                <w:webHidden/>
              </w:rPr>
              <w:fldChar w:fldCharType="separate"/>
            </w:r>
            <w:r w:rsidR="006F125A">
              <w:rPr>
                <w:noProof/>
                <w:webHidden/>
              </w:rPr>
              <w:t>55</w:t>
            </w:r>
            <w:r w:rsidR="00F91EDC">
              <w:rPr>
                <w:noProof/>
                <w:webHidden/>
              </w:rPr>
              <w:fldChar w:fldCharType="end"/>
            </w:r>
          </w:hyperlink>
        </w:p>
        <w:p w14:paraId="26E6A3F2" w14:textId="3AC92591" w:rsidR="00F91EDC" w:rsidRDefault="00D800B8">
          <w:pPr>
            <w:pStyle w:val="TDC2"/>
            <w:tabs>
              <w:tab w:val="left" w:pos="1100"/>
              <w:tab w:val="right" w:leader="dot" w:pos="8494"/>
            </w:tabs>
            <w:rPr>
              <w:noProof/>
              <w:sz w:val="22"/>
              <w:lang w:eastAsia="es-ES"/>
            </w:rPr>
          </w:pPr>
          <w:hyperlink w:anchor="_Toc74928317" w:history="1">
            <w:r w:rsidR="00F91EDC" w:rsidRPr="00522B37">
              <w:rPr>
                <w:rStyle w:val="Hipervnculo"/>
                <w:noProof/>
                <w:lang w:val="eu-ES"/>
              </w:rPr>
              <w:t>10.10</w:t>
            </w:r>
            <w:r w:rsidR="00F91EDC">
              <w:rPr>
                <w:noProof/>
                <w:sz w:val="22"/>
                <w:lang w:eastAsia="es-ES"/>
              </w:rPr>
              <w:tab/>
            </w:r>
            <w:r w:rsidR="00F91EDC" w:rsidRPr="00522B37">
              <w:rPr>
                <w:rStyle w:val="Hipervnculo"/>
                <w:noProof/>
                <w:lang w:val="eu-ES"/>
              </w:rPr>
              <w:t>Metodologia</w:t>
            </w:r>
            <w:r w:rsidR="00F91EDC">
              <w:rPr>
                <w:noProof/>
                <w:webHidden/>
              </w:rPr>
              <w:tab/>
            </w:r>
            <w:r w:rsidR="00F91EDC">
              <w:rPr>
                <w:noProof/>
                <w:webHidden/>
              </w:rPr>
              <w:fldChar w:fldCharType="begin"/>
            </w:r>
            <w:r w:rsidR="00F91EDC">
              <w:rPr>
                <w:noProof/>
                <w:webHidden/>
              </w:rPr>
              <w:instrText xml:space="preserve"> PAGEREF _Toc74928317 \h </w:instrText>
            </w:r>
            <w:r w:rsidR="00F91EDC">
              <w:rPr>
                <w:noProof/>
                <w:webHidden/>
              </w:rPr>
            </w:r>
            <w:r w:rsidR="00F91EDC">
              <w:rPr>
                <w:noProof/>
                <w:webHidden/>
              </w:rPr>
              <w:fldChar w:fldCharType="separate"/>
            </w:r>
            <w:r w:rsidR="006F125A">
              <w:rPr>
                <w:noProof/>
                <w:webHidden/>
              </w:rPr>
              <w:t>55</w:t>
            </w:r>
            <w:r w:rsidR="00F91EDC">
              <w:rPr>
                <w:noProof/>
                <w:webHidden/>
              </w:rPr>
              <w:fldChar w:fldCharType="end"/>
            </w:r>
          </w:hyperlink>
        </w:p>
        <w:p w14:paraId="792C350E" w14:textId="59A2DBC0" w:rsidR="00F91EDC" w:rsidRDefault="00D800B8">
          <w:pPr>
            <w:pStyle w:val="TDC3"/>
            <w:tabs>
              <w:tab w:val="left" w:pos="1320"/>
              <w:tab w:val="right" w:leader="dot" w:pos="8494"/>
            </w:tabs>
            <w:rPr>
              <w:noProof/>
              <w:sz w:val="22"/>
              <w:lang w:eastAsia="es-ES"/>
            </w:rPr>
          </w:pPr>
          <w:hyperlink w:anchor="_Toc74928318" w:history="1">
            <w:r w:rsidR="00F91EDC" w:rsidRPr="00522B37">
              <w:rPr>
                <w:rStyle w:val="Hipervnculo"/>
                <w:noProof/>
                <w:lang w:val="eu-ES"/>
              </w:rPr>
              <w:t>10.10.1</w:t>
            </w:r>
            <w:r w:rsidR="00F91EDC">
              <w:rPr>
                <w:noProof/>
                <w:sz w:val="22"/>
                <w:lang w:eastAsia="es-ES"/>
              </w:rPr>
              <w:tab/>
            </w:r>
            <w:r w:rsidR="00F91EDC" w:rsidRPr="00522B37">
              <w:rPr>
                <w:rStyle w:val="Hipervnculo"/>
                <w:noProof/>
                <w:lang w:val="eu-ES"/>
              </w:rPr>
              <w:t>OpenUp</w:t>
            </w:r>
            <w:r w:rsidR="00F91EDC">
              <w:rPr>
                <w:noProof/>
                <w:webHidden/>
              </w:rPr>
              <w:tab/>
            </w:r>
            <w:r w:rsidR="00F91EDC">
              <w:rPr>
                <w:noProof/>
                <w:webHidden/>
              </w:rPr>
              <w:fldChar w:fldCharType="begin"/>
            </w:r>
            <w:r w:rsidR="00F91EDC">
              <w:rPr>
                <w:noProof/>
                <w:webHidden/>
              </w:rPr>
              <w:instrText xml:space="preserve"> PAGEREF _Toc74928318 \h </w:instrText>
            </w:r>
            <w:r w:rsidR="00F91EDC">
              <w:rPr>
                <w:noProof/>
                <w:webHidden/>
              </w:rPr>
            </w:r>
            <w:r w:rsidR="00F91EDC">
              <w:rPr>
                <w:noProof/>
                <w:webHidden/>
              </w:rPr>
              <w:fldChar w:fldCharType="separate"/>
            </w:r>
            <w:r w:rsidR="006F125A">
              <w:rPr>
                <w:noProof/>
                <w:webHidden/>
              </w:rPr>
              <w:t>55</w:t>
            </w:r>
            <w:r w:rsidR="00F91EDC">
              <w:rPr>
                <w:noProof/>
                <w:webHidden/>
              </w:rPr>
              <w:fldChar w:fldCharType="end"/>
            </w:r>
          </w:hyperlink>
        </w:p>
        <w:p w14:paraId="2FFC587E" w14:textId="2B012AA8" w:rsidR="00F91EDC" w:rsidRDefault="00D800B8">
          <w:pPr>
            <w:pStyle w:val="TDC3"/>
            <w:tabs>
              <w:tab w:val="left" w:pos="1320"/>
              <w:tab w:val="right" w:leader="dot" w:pos="8494"/>
            </w:tabs>
            <w:rPr>
              <w:noProof/>
              <w:sz w:val="22"/>
              <w:lang w:eastAsia="es-ES"/>
            </w:rPr>
          </w:pPr>
          <w:r>
            <w:fldChar w:fldCharType="begin"/>
          </w:r>
          <w:r>
            <w:instrText xml:space="preserve"> HYPERLINK \l "_Toc74928319" </w:instrText>
          </w:r>
          <w:r>
            <w:fldChar w:fldCharType="separate"/>
          </w:r>
          <w:r w:rsidR="00F91EDC" w:rsidRPr="00522B37">
            <w:rPr>
              <w:rStyle w:val="Hipervnculo"/>
              <w:noProof/>
              <w:lang w:val="eu-ES"/>
            </w:rPr>
            <w:t>10.10.2</w:t>
          </w:r>
          <w:r w:rsidR="00F91EDC">
            <w:rPr>
              <w:noProof/>
              <w:sz w:val="22"/>
              <w:lang w:eastAsia="es-ES"/>
            </w:rPr>
            <w:tab/>
          </w:r>
          <w:r w:rsidR="00F91EDC" w:rsidRPr="00522B37">
            <w:rPr>
              <w:rStyle w:val="Hipervnculo"/>
              <w:noProof/>
              <w:lang w:val="eu-ES"/>
            </w:rPr>
            <w:t>RUP</w:t>
          </w:r>
          <w:r w:rsidR="00F91EDC">
            <w:rPr>
              <w:noProof/>
              <w:webHidden/>
            </w:rPr>
            <w:tab/>
          </w:r>
          <w:r w:rsidR="00F91EDC">
            <w:rPr>
              <w:noProof/>
              <w:webHidden/>
            </w:rPr>
            <w:fldChar w:fldCharType="begin"/>
          </w:r>
          <w:r w:rsidR="00F91EDC">
            <w:rPr>
              <w:noProof/>
              <w:webHidden/>
            </w:rPr>
            <w:instrText xml:space="preserve"> PAGEREF _Toc74928319 \h </w:instrText>
          </w:r>
          <w:r w:rsidR="00F91EDC">
            <w:rPr>
              <w:noProof/>
              <w:webHidden/>
            </w:rPr>
          </w:r>
          <w:r w:rsidR="00F91EDC">
            <w:rPr>
              <w:noProof/>
              <w:webHidden/>
            </w:rPr>
            <w:fldChar w:fldCharType="separate"/>
          </w:r>
          <w:ins w:id="25" w:author="Julen Etxaniz Aragoneses" w:date="2021-08-23T12:18:00Z">
            <w:r w:rsidR="006F125A">
              <w:rPr>
                <w:noProof/>
                <w:webHidden/>
              </w:rPr>
              <w:t>56</w:t>
            </w:r>
          </w:ins>
          <w:del w:id="26" w:author="Julen Etxaniz Aragoneses" w:date="2021-08-23T12:16:00Z">
            <w:r w:rsidR="00B94161" w:rsidDel="006B278F">
              <w:rPr>
                <w:noProof/>
                <w:webHidden/>
              </w:rPr>
              <w:delText>55</w:delText>
            </w:r>
          </w:del>
          <w:r w:rsidR="00F91EDC">
            <w:rPr>
              <w:noProof/>
              <w:webHidden/>
            </w:rPr>
            <w:fldChar w:fldCharType="end"/>
          </w:r>
          <w:r>
            <w:rPr>
              <w:noProof/>
            </w:rPr>
            <w:fldChar w:fldCharType="end"/>
          </w:r>
        </w:p>
        <w:p w14:paraId="7EDB9DBB" w14:textId="0E0E7B64" w:rsidR="00F91EDC" w:rsidRDefault="00D800B8">
          <w:pPr>
            <w:pStyle w:val="TDC3"/>
            <w:tabs>
              <w:tab w:val="left" w:pos="1320"/>
              <w:tab w:val="right" w:leader="dot" w:pos="8494"/>
            </w:tabs>
            <w:rPr>
              <w:noProof/>
              <w:sz w:val="22"/>
              <w:lang w:eastAsia="es-ES"/>
            </w:rPr>
          </w:pPr>
          <w:hyperlink w:anchor="_Toc74928320" w:history="1">
            <w:r w:rsidR="00F91EDC" w:rsidRPr="00522B37">
              <w:rPr>
                <w:rStyle w:val="Hipervnculo"/>
                <w:noProof/>
                <w:lang w:val="eu-ES"/>
              </w:rPr>
              <w:t>10.10.3</w:t>
            </w:r>
            <w:r w:rsidR="00F91EDC">
              <w:rPr>
                <w:noProof/>
                <w:sz w:val="22"/>
                <w:lang w:eastAsia="es-ES"/>
              </w:rPr>
              <w:tab/>
            </w:r>
            <w:r w:rsidR="00F91EDC" w:rsidRPr="00522B37">
              <w:rPr>
                <w:rStyle w:val="Hipervnculo"/>
                <w:noProof/>
                <w:lang w:val="eu-ES"/>
              </w:rPr>
              <w:t>ABRD</w:t>
            </w:r>
            <w:r w:rsidR="00F91EDC">
              <w:rPr>
                <w:noProof/>
                <w:webHidden/>
              </w:rPr>
              <w:tab/>
            </w:r>
            <w:r w:rsidR="00F91EDC">
              <w:rPr>
                <w:noProof/>
                <w:webHidden/>
              </w:rPr>
              <w:fldChar w:fldCharType="begin"/>
            </w:r>
            <w:r w:rsidR="00F91EDC">
              <w:rPr>
                <w:noProof/>
                <w:webHidden/>
              </w:rPr>
              <w:instrText xml:space="preserve"> PAGEREF _Toc74928320 \h </w:instrText>
            </w:r>
            <w:r w:rsidR="00F91EDC">
              <w:rPr>
                <w:noProof/>
                <w:webHidden/>
              </w:rPr>
            </w:r>
            <w:r w:rsidR="00F91EDC">
              <w:rPr>
                <w:noProof/>
                <w:webHidden/>
              </w:rPr>
              <w:fldChar w:fldCharType="separate"/>
            </w:r>
            <w:r w:rsidR="006F125A">
              <w:rPr>
                <w:noProof/>
                <w:webHidden/>
              </w:rPr>
              <w:t>56</w:t>
            </w:r>
            <w:r w:rsidR="00F91EDC">
              <w:rPr>
                <w:noProof/>
                <w:webHidden/>
              </w:rPr>
              <w:fldChar w:fldCharType="end"/>
            </w:r>
          </w:hyperlink>
        </w:p>
        <w:p w14:paraId="4A3F0578" w14:textId="11D75A30" w:rsidR="00F91EDC" w:rsidRDefault="00D800B8">
          <w:pPr>
            <w:pStyle w:val="TDC2"/>
            <w:tabs>
              <w:tab w:val="left" w:pos="1100"/>
              <w:tab w:val="right" w:leader="dot" w:pos="8494"/>
            </w:tabs>
            <w:rPr>
              <w:noProof/>
              <w:sz w:val="22"/>
              <w:lang w:eastAsia="es-ES"/>
            </w:rPr>
          </w:pPr>
          <w:hyperlink w:anchor="_Toc74928321" w:history="1">
            <w:r w:rsidR="00F91EDC" w:rsidRPr="00522B37">
              <w:rPr>
                <w:rStyle w:val="Hipervnculo"/>
                <w:noProof/>
                <w:lang w:val="eu-ES"/>
              </w:rPr>
              <w:t>10.11</w:t>
            </w:r>
            <w:r w:rsidR="00F91EDC">
              <w:rPr>
                <w:noProof/>
                <w:sz w:val="22"/>
                <w:lang w:eastAsia="es-ES"/>
              </w:rPr>
              <w:tab/>
            </w:r>
            <w:r w:rsidR="00F91EDC" w:rsidRPr="00522B37">
              <w:rPr>
                <w:rStyle w:val="Hipervnculo"/>
                <w:noProof/>
                <w:lang w:val="eu-ES"/>
              </w:rPr>
              <w:t>Metodologia Editorea</w:t>
            </w:r>
            <w:r w:rsidR="00F91EDC">
              <w:rPr>
                <w:noProof/>
                <w:webHidden/>
              </w:rPr>
              <w:tab/>
            </w:r>
            <w:r w:rsidR="00F91EDC">
              <w:rPr>
                <w:noProof/>
                <w:webHidden/>
              </w:rPr>
              <w:fldChar w:fldCharType="begin"/>
            </w:r>
            <w:r w:rsidR="00F91EDC">
              <w:rPr>
                <w:noProof/>
                <w:webHidden/>
              </w:rPr>
              <w:instrText xml:space="preserve"> PAGEREF _Toc74928321 \h </w:instrText>
            </w:r>
            <w:r w:rsidR="00F91EDC">
              <w:rPr>
                <w:noProof/>
                <w:webHidden/>
              </w:rPr>
            </w:r>
            <w:r w:rsidR="00F91EDC">
              <w:rPr>
                <w:noProof/>
                <w:webHidden/>
              </w:rPr>
              <w:fldChar w:fldCharType="separate"/>
            </w:r>
            <w:r w:rsidR="006F125A">
              <w:rPr>
                <w:noProof/>
                <w:webHidden/>
              </w:rPr>
              <w:t>56</w:t>
            </w:r>
            <w:r w:rsidR="00F91EDC">
              <w:rPr>
                <w:noProof/>
                <w:webHidden/>
              </w:rPr>
              <w:fldChar w:fldCharType="end"/>
            </w:r>
          </w:hyperlink>
        </w:p>
        <w:p w14:paraId="6EC1B438" w14:textId="0D72A208" w:rsidR="00F91EDC" w:rsidRDefault="00D800B8">
          <w:pPr>
            <w:pStyle w:val="TDC3"/>
            <w:tabs>
              <w:tab w:val="left" w:pos="1320"/>
              <w:tab w:val="right" w:leader="dot" w:pos="8494"/>
            </w:tabs>
            <w:rPr>
              <w:noProof/>
              <w:sz w:val="22"/>
              <w:lang w:eastAsia="es-ES"/>
            </w:rPr>
          </w:pPr>
          <w:hyperlink w:anchor="_Toc74928322" w:history="1">
            <w:r w:rsidR="00F91EDC" w:rsidRPr="00522B37">
              <w:rPr>
                <w:rStyle w:val="Hipervnculo"/>
                <w:noProof/>
                <w:lang w:val="eu-ES"/>
              </w:rPr>
              <w:t>10.11.1</w:t>
            </w:r>
            <w:r w:rsidR="00F91EDC">
              <w:rPr>
                <w:noProof/>
                <w:sz w:val="22"/>
                <w:lang w:eastAsia="es-ES"/>
              </w:rPr>
              <w:tab/>
            </w:r>
            <w:r w:rsidR="00F91EDC" w:rsidRPr="00522B37">
              <w:rPr>
                <w:rStyle w:val="Hipervnculo"/>
                <w:noProof/>
                <w:lang w:val="eu-ES"/>
              </w:rPr>
              <w:t>EPF Composer</w:t>
            </w:r>
            <w:r w:rsidR="00F91EDC">
              <w:rPr>
                <w:noProof/>
                <w:webHidden/>
              </w:rPr>
              <w:tab/>
            </w:r>
            <w:r w:rsidR="00F91EDC">
              <w:rPr>
                <w:noProof/>
                <w:webHidden/>
              </w:rPr>
              <w:fldChar w:fldCharType="begin"/>
            </w:r>
            <w:r w:rsidR="00F91EDC">
              <w:rPr>
                <w:noProof/>
                <w:webHidden/>
              </w:rPr>
              <w:instrText xml:space="preserve"> PAGEREF _Toc74928322 \h </w:instrText>
            </w:r>
            <w:r w:rsidR="00F91EDC">
              <w:rPr>
                <w:noProof/>
                <w:webHidden/>
              </w:rPr>
            </w:r>
            <w:r w:rsidR="00F91EDC">
              <w:rPr>
                <w:noProof/>
                <w:webHidden/>
              </w:rPr>
              <w:fldChar w:fldCharType="separate"/>
            </w:r>
            <w:r w:rsidR="006F125A">
              <w:rPr>
                <w:noProof/>
                <w:webHidden/>
              </w:rPr>
              <w:t>56</w:t>
            </w:r>
            <w:r w:rsidR="00F91EDC">
              <w:rPr>
                <w:noProof/>
                <w:webHidden/>
              </w:rPr>
              <w:fldChar w:fldCharType="end"/>
            </w:r>
          </w:hyperlink>
        </w:p>
        <w:p w14:paraId="182BAA34" w14:textId="10F23E3B" w:rsidR="00F91EDC" w:rsidRDefault="00D800B8">
          <w:pPr>
            <w:pStyle w:val="TDC3"/>
            <w:tabs>
              <w:tab w:val="left" w:pos="1320"/>
              <w:tab w:val="right" w:leader="dot" w:pos="8494"/>
            </w:tabs>
            <w:rPr>
              <w:noProof/>
              <w:sz w:val="22"/>
              <w:lang w:eastAsia="es-ES"/>
            </w:rPr>
          </w:pPr>
          <w:hyperlink w:anchor="_Toc74928323" w:history="1">
            <w:r w:rsidR="00F91EDC" w:rsidRPr="00522B37">
              <w:rPr>
                <w:rStyle w:val="Hipervnculo"/>
                <w:noProof/>
                <w:lang w:val="eu-ES"/>
              </w:rPr>
              <w:t>10.11.2</w:t>
            </w:r>
            <w:r w:rsidR="00F91EDC">
              <w:rPr>
                <w:noProof/>
                <w:sz w:val="22"/>
                <w:lang w:eastAsia="es-ES"/>
              </w:rPr>
              <w:tab/>
            </w:r>
            <w:r w:rsidR="00F91EDC" w:rsidRPr="00522B37">
              <w:rPr>
                <w:rStyle w:val="Hipervnculo"/>
                <w:noProof/>
                <w:lang w:val="eu-ES"/>
              </w:rPr>
              <w:t>Rational Method Composer</w:t>
            </w:r>
            <w:r w:rsidR="00F91EDC">
              <w:rPr>
                <w:noProof/>
                <w:webHidden/>
              </w:rPr>
              <w:tab/>
            </w:r>
            <w:r w:rsidR="00F91EDC">
              <w:rPr>
                <w:noProof/>
                <w:webHidden/>
              </w:rPr>
              <w:fldChar w:fldCharType="begin"/>
            </w:r>
            <w:r w:rsidR="00F91EDC">
              <w:rPr>
                <w:noProof/>
                <w:webHidden/>
              </w:rPr>
              <w:instrText xml:space="preserve"> PAGEREF _Toc74928323 \h </w:instrText>
            </w:r>
            <w:r w:rsidR="00F91EDC">
              <w:rPr>
                <w:noProof/>
                <w:webHidden/>
              </w:rPr>
            </w:r>
            <w:r w:rsidR="00F91EDC">
              <w:rPr>
                <w:noProof/>
                <w:webHidden/>
              </w:rPr>
              <w:fldChar w:fldCharType="separate"/>
            </w:r>
            <w:r w:rsidR="006F125A">
              <w:rPr>
                <w:noProof/>
                <w:webHidden/>
              </w:rPr>
              <w:t>56</w:t>
            </w:r>
            <w:r w:rsidR="00F91EDC">
              <w:rPr>
                <w:noProof/>
                <w:webHidden/>
              </w:rPr>
              <w:fldChar w:fldCharType="end"/>
            </w:r>
          </w:hyperlink>
        </w:p>
        <w:p w14:paraId="5E2D490E" w14:textId="0BC28B78" w:rsidR="00F91EDC" w:rsidRDefault="00D800B8">
          <w:pPr>
            <w:pStyle w:val="TDC3"/>
            <w:tabs>
              <w:tab w:val="left" w:pos="1320"/>
              <w:tab w:val="right" w:leader="dot" w:pos="8494"/>
            </w:tabs>
            <w:rPr>
              <w:noProof/>
              <w:sz w:val="22"/>
              <w:lang w:eastAsia="es-ES"/>
            </w:rPr>
          </w:pPr>
          <w:hyperlink w:anchor="_Toc74928324" w:history="1">
            <w:r w:rsidR="00F91EDC" w:rsidRPr="00522B37">
              <w:rPr>
                <w:rStyle w:val="Hipervnculo"/>
                <w:noProof/>
                <w:lang w:val="eu-ES"/>
              </w:rPr>
              <w:t>10.11.3</w:t>
            </w:r>
            <w:r w:rsidR="00F91EDC">
              <w:rPr>
                <w:noProof/>
                <w:sz w:val="22"/>
                <w:lang w:eastAsia="es-ES"/>
              </w:rPr>
              <w:tab/>
            </w:r>
            <w:r w:rsidR="00F91EDC" w:rsidRPr="00522B37">
              <w:rPr>
                <w:rStyle w:val="Hipervnculo"/>
                <w:noProof/>
                <w:lang w:val="eu-ES"/>
              </w:rPr>
              <w:t>Editore Grafikoa</w:t>
            </w:r>
            <w:r w:rsidR="00F91EDC">
              <w:rPr>
                <w:noProof/>
                <w:webHidden/>
              </w:rPr>
              <w:tab/>
            </w:r>
            <w:r w:rsidR="00F91EDC">
              <w:rPr>
                <w:noProof/>
                <w:webHidden/>
              </w:rPr>
              <w:fldChar w:fldCharType="begin"/>
            </w:r>
            <w:r w:rsidR="00F91EDC">
              <w:rPr>
                <w:noProof/>
                <w:webHidden/>
              </w:rPr>
              <w:instrText xml:space="preserve"> PAGEREF _Toc74928324 \h </w:instrText>
            </w:r>
            <w:r w:rsidR="00F91EDC">
              <w:rPr>
                <w:noProof/>
                <w:webHidden/>
              </w:rPr>
            </w:r>
            <w:r w:rsidR="00F91EDC">
              <w:rPr>
                <w:noProof/>
                <w:webHidden/>
              </w:rPr>
              <w:fldChar w:fldCharType="separate"/>
            </w:r>
            <w:r w:rsidR="006F125A">
              <w:rPr>
                <w:noProof/>
                <w:webHidden/>
              </w:rPr>
              <w:t>56</w:t>
            </w:r>
            <w:r w:rsidR="00F91EDC">
              <w:rPr>
                <w:noProof/>
                <w:webHidden/>
              </w:rPr>
              <w:fldChar w:fldCharType="end"/>
            </w:r>
          </w:hyperlink>
        </w:p>
        <w:p w14:paraId="0A5898D2" w14:textId="1789D7D0" w:rsidR="00F91EDC" w:rsidRDefault="00D800B8">
          <w:pPr>
            <w:pStyle w:val="TDC3"/>
            <w:tabs>
              <w:tab w:val="left" w:pos="1320"/>
              <w:tab w:val="right" w:leader="dot" w:pos="8494"/>
            </w:tabs>
            <w:rPr>
              <w:noProof/>
              <w:sz w:val="22"/>
              <w:lang w:eastAsia="es-ES"/>
            </w:rPr>
          </w:pPr>
          <w:hyperlink w:anchor="_Toc74928325" w:history="1">
            <w:r w:rsidR="00F91EDC" w:rsidRPr="00522B37">
              <w:rPr>
                <w:rStyle w:val="Hipervnculo"/>
                <w:noProof/>
                <w:lang w:val="eu-ES"/>
              </w:rPr>
              <w:t>10.11.4</w:t>
            </w:r>
            <w:r w:rsidR="00F91EDC">
              <w:rPr>
                <w:noProof/>
                <w:sz w:val="22"/>
                <w:lang w:eastAsia="es-ES"/>
              </w:rPr>
              <w:tab/>
            </w:r>
            <w:r w:rsidR="00F91EDC" w:rsidRPr="00522B37">
              <w:rPr>
                <w:rStyle w:val="Hipervnculo"/>
                <w:noProof/>
                <w:lang w:val="eu-ES"/>
              </w:rPr>
              <w:t>Testu Editorea</w:t>
            </w:r>
            <w:r w:rsidR="00F91EDC">
              <w:rPr>
                <w:noProof/>
                <w:webHidden/>
              </w:rPr>
              <w:tab/>
            </w:r>
            <w:r w:rsidR="00F91EDC">
              <w:rPr>
                <w:noProof/>
                <w:webHidden/>
              </w:rPr>
              <w:fldChar w:fldCharType="begin"/>
            </w:r>
            <w:r w:rsidR="00F91EDC">
              <w:rPr>
                <w:noProof/>
                <w:webHidden/>
              </w:rPr>
              <w:instrText xml:space="preserve"> PAGEREF _Toc74928325 \h </w:instrText>
            </w:r>
            <w:r w:rsidR="00F91EDC">
              <w:rPr>
                <w:noProof/>
                <w:webHidden/>
              </w:rPr>
            </w:r>
            <w:r w:rsidR="00F91EDC">
              <w:rPr>
                <w:noProof/>
                <w:webHidden/>
              </w:rPr>
              <w:fldChar w:fldCharType="separate"/>
            </w:r>
            <w:r w:rsidR="006F125A">
              <w:rPr>
                <w:noProof/>
                <w:webHidden/>
              </w:rPr>
              <w:t>56</w:t>
            </w:r>
            <w:r w:rsidR="00F91EDC">
              <w:rPr>
                <w:noProof/>
                <w:webHidden/>
              </w:rPr>
              <w:fldChar w:fldCharType="end"/>
            </w:r>
          </w:hyperlink>
        </w:p>
        <w:p w14:paraId="03EB7800" w14:textId="276E87E4" w:rsidR="00F91EDC" w:rsidRDefault="00D800B8">
          <w:pPr>
            <w:pStyle w:val="TDC2"/>
            <w:tabs>
              <w:tab w:val="left" w:pos="1100"/>
              <w:tab w:val="right" w:leader="dot" w:pos="8494"/>
            </w:tabs>
            <w:rPr>
              <w:noProof/>
              <w:sz w:val="22"/>
              <w:lang w:eastAsia="es-ES"/>
            </w:rPr>
          </w:pPr>
          <w:hyperlink w:anchor="_Toc74928326" w:history="1">
            <w:r w:rsidR="00F91EDC" w:rsidRPr="00522B37">
              <w:rPr>
                <w:rStyle w:val="Hipervnculo"/>
                <w:noProof/>
                <w:lang w:val="eu-ES"/>
              </w:rPr>
              <w:t>10.12</w:t>
            </w:r>
            <w:r w:rsidR="00F91EDC">
              <w:rPr>
                <w:noProof/>
                <w:sz w:val="22"/>
                <w:lang w:eastAsia="es-ES"/>
              </w:rPr>
              <w:tab/>
            </w:r>
            <w:r w:rsidR="00F91EDC" w:rsidRPr="00522B37">
              <w:rPr>
                <w:rStyle w:val="Hipervnculo"/>
                <w:noProof/>
                <w:lang w:val="eu-ES"/>
              </w:rPr>
              <w:t>Prozesua Bistaratu</w:t>
            </w:r>
            <w:r w:rsidR="00F91EDC">
              <w:rPr>
                <w:noProof/>
                <w:webHidden/>
              </w:rPr>
              <w:tab/>
            </w:r>
            <w:r w:rsidR="00F91EDC">
              <w:rPr>
                <w:noProof/>
                <w:webHidden/>
              </w:rPr>
              <w:fldChar w:fldCharType="begin"/>
            </w:r>
            <w:r w:rsidR="00F91EDC">
              <w:rPr>
                <w:noProof/>
                <w:webHidden/>
              </w:rPr>
              <w:instrText xml:space="preserve"> PAGEREF _Toc74928326 \h </w:instrText>
            </w:r>
            <w:r w:rsidR="00F91EDC">
              <w:rPr>
                <w:noProof/>
                <w:webHidden/>
              </w:rPr>
            </w:r>
            <w:r w:rsidR="00F91EDC">
              <w:rPr>
                <w:noProof/>
                <w:webHidden/>
              </w:rPr>
              <w:fldChar w:fldCharType="separate"/>
            </w:r>
            <w:r w:rsidR="006F125A">
              <w:rPr>
                <w:noProof/>
                <w:webHidden/>
              </w:rPr>
              <w:t>56</w:t>
            </w:r>
            <w:r w:rsidR="00F91EDC">
              <w:rPr>
                <w:noProof/>
                <w:webHidden/>
              </w:rPr>
              <w:fldChar w:fldCharType="end"/>
            </w:r>
          </w:hyperlink>
        </w:p>
        <w:p w14:paraId="7B6744F4" w14:textId="39C258C8" w:rsidR="00F91EDC" w:rsidRDefault="00D800B8">
          <w:pPr>
            <w:pStyle w:val="TDC3"/>
            <w:tabs>
              <w:tab w:val="left" w:pos="1320"/>
              <w:tab w:val="right" w:leader="dot" w:pos="8494"/>
            </w:tabs>
            <w:rPr>
              <w:noProof/>
              <w:sz w:val="22"/>
              <w:lang w:eastAsia="es-ES"/>
            </w:rPr>
          </w:pPr>
          <w:hyperlink w:anchor="_Toc74928327" w:history="1">
            <w:r w:rsidR="00F91EDC" w:rsidRPr="00522B37">
              <w:rPr>
                <w:rStyle w:val="Hipervnculo"/>
                <w:noProof/>
                <w:lang w:val="eu-ES"/>
              </w:rPr>
              <w:t>10.12.1</w:t>
            </w:r>
            <w:r w:rsidR="00F91EDC">
              <w:rPr>
                <w:noProof/>
                <w:sz w:val="22"/>
                <w:lang w:eastAsia="es-ES"/>
              </w:rPr>
              <w:tab/>
            </w:r>
            <w:r w:rsidR="00F91EDC" w:rsidRPr="00522B37">
              <w:rPr>
                <w:rStyle w:val="Hipervnculo"/>
                <w:noProof/>
                <w:lang w:val="eu-ES"/>
              </w:rPr>
              <w:t>DOT</w:t>
            </w:r>
            <w:r w:rsidR="00F91EDC">
              <w:rPr>
                <w:noProof/>
                <w:webHidden/>
              </w:rPr>
              <w:tab/>
            </w:r>
            <w:r w:rsidR="00F91EDC">
              <w:rPr>
                <w:noProof/>
                <w:webHidden/>
              </w:rPr>
              <w:fldChar w:fldCharType="begin"/>
            </w:r>
            <w:r w:rsidR="00F91EDC">
              <w:rPr>
                <w:noProof/>
                <w:webHidden/>
              </w:rPr>
              <w:instrText xml:space="preserve"> PAGEREF _Toc74928327 \h </w:instrText>
            </w:r>
            <w:r w:rsidR="00F91EDC">
              <w:rPr>
                <w:noProof/>
                <w:webHidden/>
              </w:rPr>
            </w:r>
            <w:r w:rsidR="00F91EDC">
              <w:rPr>
                <w:noProof/>
                <w:webHidden/>
              </w:rPr>
              <w:fldChar w:fldCharType="separate"/>
            </w:r>
            <w:r w:rsidR="006F125A">
              <w:rPr>
                <w:noProof/>
                <w:webHidden/>
              </w:rPr>
              <w:t>56</w:t>
            </w:r>
            <w:r w:rsidR="00F91EDC">
              <w:rPr>
                <w:noProof/>
                <w:webHidden/>
              </w:rPr>
              <w:fldChar w:fldCharType="end"/>
            </w:r>
          </w:hyperlink>
        </w:p>
        <w:p w14:paraId="43CD443E" w14:textId="5266306D" w:rsidR="00F91EDC" w:rsidRDefault="00D800B8">
          <w:pPr>
            <w:pStyle w:val="TDC3"/>
            <w:tabs>
              <w:tab w:val="left" w:pos="1320"/>
              <w:tab w:val="right" w:leader="dot" w:pos="8494"/>
            </w:tabs>
            <w:rPr>
              <w:noProof/>
              <w:sz w:val="22"/>
              <w:lang w:eastAsia="es-ES"/>
            </w:rPr>
          </w:pPr>
          <w:hyperlink w:anchor="_Toc74928328" w:history="1">
            <w:r w:rsidR="00F91EDC" w:rsidRPr="00522B37">
              <w:rPr>
                <w:rStyle w:val="Hipervnculo"/>
                <w:noProof/>
                <w:lang w:val="eu-ES"/>
              </w:rPr>
              <w:t>10.12.2</w:t>
            </w:r>
            <w:r w:rsidR="00F91EDC">
              <w:rPr>
                <w:noProof/>
                <w:sz w:val="22"/>
                <w:lang w:eastAsia="es-ES"/>
              </w:rPr>
              <w:tab/>
            </w:r>
            <w:r w:rsidR="00F91EDC" w:rsidRPr="00522B37">
              <w:rPr>
                <w:rStyle w:val="Hipervnculo"/>
                <w:noProof/>
                <w:lang w:val="eu-ES"/>
              </w:rPr>
              <w:t>XPDL</w:t>
            </w:r>
            <w:r w:rsidR="00F91EDC">
              <w:rPr>
                <w:noProof/>
                <w:webHidden/>
              </w:rPr>
              <w:tab/>
            </w:r>
            <w:r w:rsidR="00F91EDC">
              <w:rPr>
                <w:noProof/>
                <w:webHidden/>
              </w:rPr>
              <w:fldChar w:fldCharType="begin"/>
            </w:r>
            <w:r w:rsidR="00F91EDC">
              <w:rPr>
                <w:noProof/>
                <w:webHidden/>
              </w:rPr>
              <w:instrText xml:space="preserve"> PAGEREF _Toc74928328 \h </w:instrText>
            </w:r>
            <w:r w:rsidR="00F91EDC">
              <w:rPr>
                <w:noProof/>
                <w:webHidden/>
              </w:rPr>
            </w:r>
            <w:r w:rsidR="00F91EDC">
              <w:rPr>
                <w:noProof/>
                <w:webHidden/>
              </w:rPr>
              <w:fldChar w:fldCharType="separate"/>
            </w:r>
            <w:r w:rsidR="006F125A">
              <w:rPr>
                <w:noProof/>
                <w:webHidden/>
              </w:rPr>
              <w:t>56</w:t>
            </w:r>
            <w:r w:rsidR="00F91EDC">
              <w:rPr>
                <w:noProof/>
                <w:webHidden/>
              </w:rPr>
              <w:fldChar w:fldCharType="end"/>
            </w:r>
          </w:hyperlink>
        </w:p>
        <w:p w14:paraId="34BFE540" w14:textId="4076B9AA" w:rsidR="00F91EDC" w:rsidRDefault="00D800B8">
          <w:pPr>
            <w:pStyle w:val="TDC3"/>
            <w:tabs>
              <w:tab w:val="left" w:pos="1320"/>
              <w:tab w:val="right" w:leader="dot" w:pos="8494"/>
            </w:tabs>
            <w:rPr>
              <w:noProof/>
              <w:sz w:val="22"/>
              <w:lang w:eastAsia="es-ES"/>
            </w:rPr>
          </w:pPr>
          <w:hyperlink w:anchor="_Toc74928329" w:history="1">
            <w:r w:rsidR="00F91EDC" w:rsidRPr="00522B37">
              <w:rPr>
                <w:rStyle w:val="Hipervnculo"/>
                <w:noProof/>
                <w:lang w:val="eu-ES"/>
              </w:rPr>
              <w:t>10.12.3</w:t>
            </w:r>
            <w:r w:rsidR="00F91EDC">
              <w:rPr>
                <w:noProof/>
                <w:sz w:val="22"/>
                <w:lang w:eastAsia="es-ES"/>
              </w:rPr>
              <w:tab/>
            </w:r>
            <w:r w:rsidR="00F91EDC" w:rsidRPr="00522B37">
              <w:rPr>
                <w:rStyle w:val="Hipervnculo"/>
                <w:noProof/>
                <w:lang w:val="eu-ES"/>
              </w:rPr>
              <w:t>Webgunea</w:t>
            </w:r>
            <w:r w:rsidR="00F91EDC">
              <w:rPr>
                <w:noProof/>
                <w:webHidden/>
              </w:rPr>
              <w:tab/>
            </w:r>
            <w:r w:rsidR="00F91EDC">
              <w:rPr>
                <w:noProof/>
                <w:webHidden/>
              </w:rPr>
              <w:fldChar w:fldCharType="begin"/>
            </w:r>
            <w:r w:rsidR="00F91EDC">
              <w:rPr>
                <w:noProof/>
                <w:webHidden/>
              </w:rPr>
              <w:instrText xml:space="preserve"> PAGEREF _Toc74928329 \h </w:instrText>
            </w:r>
            <w:r w:rsidR="00F91EDC">
              <w:rPr>
                <w:noProof/>
                <w:webHidden/>
              </w:rPr>
            </w:r>
            <w:r w:rsidR="00F91EDC">
              <w:rPr>
                <w:noProof/>
                <w:webHidden/>
              </w:rPr>
              <w:fldChar w:fldCharType="separate"/>
            </w:r>
            <w:r w:rsidR="006F125A">
              <w:rPr>
                <w:noProof/>
                <w:webHidden/>
              </w:rPr>
              <w:t>56</w:t>
            </w:r>
            <w:r w:rsidR="00F91EDC">
              <w:rPr>
                <w:noProof/>
                <w:webHidden/>
              </w:rPr>
              <w:fldChar w:fldCharType="end"/>
            </w:r>
          </w:hyperlink>
        </w:p>
        <w:p w14:paraId="40CAA337" w14:textId="752250C0" w:rsidR="00F91EDC" w:rsidRDefault="00D800B8">
          <w:pPr>
            <w:pStyle w:val="TDC2"/>
            <w:tabs>
              <w:tab w:val="left" w:pos="1100"/>
              <w:tab w:val="right" w:leader="dot" w:pos="8494"/>
            </w:tabs>
            <w:rPr>
              <w:noProof/>
              <w:sz w:val="22"/>
              <w:lang w:eastAsia="es-ES"/>
            </w:rPr>
          </w:pPr>
          <w:r>
            <w:fldChar w:fldCharType="begin"/>
          </w:r>
          <w:r>
            <w:instrText xml:space="preserve"> HYPERLINK \l "_Toc74928330" </w:instrText>
          </w:r>
          <w:r>
            <w:fldChar w:fldCharType="separate"/>
          </w:r>
          <w:r w:rsidR="00F91EDC" w:rsidRPr="00522B37">
            <w:rPr>
              <w:rStyle w:val="Hipervnculo"/>
              <w:noProof/>
              <w:lang w:val="eu-ES"/>
            </w:rPr>
            <w:t>10.13</w:t>
          </w:r>
          <w:r w:rsidR="00F91EDC">
            <w:rPr>
              <w:noProof/>
              <w:sz w:val="22"/>
              <w:lang w:eastAsia="es-ES"/>
            </w:rPr>
            <w:tab/>
          </w:r>
          <w:r w:rsidR="00F91EDC" w:rsidRPr="00522B37">
            <w:rPr>
              <w:rStyle w:val="Hipervnculo"/>
              <w:noProof/>
              <w:lang w:val="eu-ES"/>
            </w:rPr>
            <w:t>Denboraren Kontrola</w:t>
          </w:r>
          <w:r w:rsidR="00F91EDC">
            <w:rPr>
              <w:noProof/>
              <w:webHidden/>
            </w:rPr>
            <w:tab/>
          </w:r>
          <w:r w:rsidR="00F91EDC">
            <w:rPr>
              <w:noProof/>
              <w:webHidden/>
            </w:rPr>
            <w:fldChar w:fldCharType="begin"/>
          </w:r>
          <w:r w:rsidR="00F91EDC">
            <w:rPr>
              <w:noProof/>
              <w:webHidden/>
            </w:rPr>
            <w:instrText xml:space="preserve"> PAGEREF _Toc74928330 \h </w:instrText>
          </w:r>
          <w:r w:rsidR="00F91EDC">
            <w:rPr>
              <w:noProof/>
              <w:webHidden/>
            </w:rPr>
          </w:r>
          <w:r w:rsidR="00F91EDC">
            <w:rPr>
              <w:noProof/>
              <w:webHidden/>
            </w:rPr>
            <w:fldChar w:fldCharType="separate"/>
          </w:r>
          <w:ins w:id="27" w:author="Julen Etxaniz Aragoneses" w:date="2021-08-23T12:18:00Z">
            <w:r w:rsidR="006F125A">
              <w:rPr>
                <w:noProof/>
                <w:webHidden/>
              </w:rPr>
              <w:t>57</w:t>
            </w:r>
          </w:ins>
          <w:del w:id="28" w:author="Julen Etxaniz Aragoneses" w:date="2021-08-23T12:16:00Z">
            <w:r w:rsidR="00B94161" w:rsidDel="006B278F">
              <w:rPr>
                <w:noProof/>
                <w:webHidden/>
              </w:rPr>
              <w:delText>56</w:delText>
            </w:r>
          </w:del>
          <w:r w:rsidR="00F91EDC">
            <w:rPr>
              <w:noProof/>
              <w:webHidden/>
            </w:rPr>
            <w:fldChar w:fldCharType="end"/>
          </w:r>
          <w:r>
            <w:rPr>
              <w:noProof/>
            </w:rPr>
            <w:fldChar w:fldCharType="end"/>
          </w:r>
        </w:p>
        <w:p w14:paraId="38E43C17" w14:textId="2591F1F2" w:rsidR="00F91EDC" w:rsidRDefault="00D800B8">
          <w:pPr>
            <w:pStyle w:val="TDC3"/>
            <w:tabs>
              <w:tab w:val="left" w:pos="1320"/>
              <w:tab w:val="right" w:leader="dot" w:pos="8494"/>
            </w:tabs>
            <w:rPr>
              <w:noProof/>
              <w:sz w:val="22"/>
              <w:lang w:eastAsia="es-ES"/>
            </w:rPr>
          </w:pPr>
          <w:r>
            <w:fldChar w:fldCharType="begin"/>
          </w:r>
          <w:r>
            <w:instrText xml:space="preserve"> HYPERLINK \l "_Toc74928331" </w:instrText>
          </w:r>
          <w:r>
            <w:fldChar w:fldCharType="separate"/>
          </w:r>
          <w:r w:rsidR="00F91EDC" w:rsidRPr="00522B37">
            <w:rPr>
              <w:rStyle w:val="Hipervnculo"/>
              <w:noProof/>
              <w:lang w:val="eu-ES"/>
            </w:rPr>
            <w:t>10.13.1</w:t>
          </w:r>
          <w:r w:rsidR="00F91EDC">
            <w:rPr>
              <w:noProof/>
              <w:sz w:val="22"/>
              <w:lang w:eastAsia="es-ES"/>
            </w:rPr>
            <w:tab/>
          </w:r>
          <w:r w:rsidR="00F91EDC" w:rsidRPr="00522B37">
            <w:rPr>
              <w:rStyle w:val="Hipervnculo"/>
              <w:noProof/>
              <w:lang w:val="eu-ES"/>
            </w:rPr>
            <w:t>Toggl Track</w:t>
          </w:r>
          <w:r w:rsidR="00F91EDC">
            <w:rPr>
              <w:noProof/>
              <w:webHidden/>
            </w:rPr>
            <w:tab/>
          </w:r>
          <w:r w:rsidR="00F91EDC">
            <w:rPr>
              <w:noProof/>
              <w:webHidden/>
            </w:rPr>
            <w:fldChar w:fldCharType="begin"/>
          </w:r>
          <w:r w:rsidR="00F91EDC">
            <w:rPr>
              <w:noProof/>
              <w:webHidden/>
            </w:rPr>
            <w:instrText xml:space="preserve"> PAGEREF _Toc74928331 \h </w:instrText>
          </w:r>
          <w:r w:rsidR="00F91EDC">
            <w:rPr>
              <w:noProof/>
              <w:webHidden/>
            </w:rPr>
          </w:r>
          <w:r w:rsidR="00F91EDC">
            <w:rPr>
              <w:noProof/>
              <w:webHidden/>
            </w:rPr>
            <w:fldChar w:fldCharType="separate"/>
          </w:r>
          <w:ins w:id="29" w:author="Julen Etxaniz Aragoneses" w:date="2021-08-23T12:18:00Z">
            <w:r w:rsidR="006F125A">
              <w:rPr>
                <w:noProof/>
                <w:webHidden/>
              </w:rPr>
              <w:t>57</w:t>
            </w:r>
          </w:ins>
          <w:del w:id="30" w:author="Julen Etxaniz Aragoneses" w:date="2021-08-23T12:16:00Z">
            <w:r w:rsidR="00B94161" w:rsidDel="006B278F">
              <w:rPr>
                <w:noProof/>
                <w:webHidden/>
              </w:rPr>
              <w:delText>56</w:delText>
            </w:r>
          </w:del>
          <w:r w:rsidR="00F91EDC">
            <w:rPr>
              <w:noProof/>
              <w:webHidden/>
            </w:rPr>
            <w:fldChar w:fldCharType="end"/>
          </w:r>
          <w:r>
            <w:rPr>
              <w:noProof/>
            </w:rPr>
            <w:fldChar w:fldCharType="end"/>
          </w:r>
        </w:p>
        <w:p w14:paraId="26E2004B" w14:textId="52E9AA42" w:rsidR="00F91EDC" w:rsidRDefault="00D800B8">
          <w:pPr>
            <w:pStyle w:val="TDC3"/>
            <w:tabs>
              <w:tab w:val="left" w:pos="1320"/>
              <w:tab w:val="right" w:leader="dot" w:pos="8494"/>
            </w:tabs>
            <w:rPr>
              <w:noProof/>
              <w:sz w:val="22"/>
              <w:lang w:eastAsia="es-ES"/>
            </w:rPr>
          </w:pPr>
          <w:hyperlink w:anchor="_Toc74928332" w:history="1">
            <w:r w:rsidR="00F91EDC" w:rsidRPr="00522B37">
              <w:rPr>
                <w:rStyle w:val="Hipervnculo"/>
                <w:noProof/>
                <w:lang w:val="eu-ES"/>
              </w:rPr>
              <w:t>10.13.2</w:t>
            </w:r>
            <w:r w:rsidR="00F91EDC">
              <w:rPr>
                <w:noProof/>
                <w:sz w:val="22"/>
                <w:lang w:eastAsia="es-ES"/>
              </w:rPr>
              <w:tab/>
            </w:r>
            <w:r w:rsidR="00F91EDC" w:rsidRPr="00522B37">
              <w:rPr>
                <w:rStyle w:val="Hipervnculo"/>
                <w:noProof/>
                <w:lang w:val="eu-ES"/>
              </w:rPr>
              <w:t>Clockify</w:t>
            </w:r>
            <w:r w:rsidR="00F91EDC">
              <w:rPr>
                <w:noProof/>
                <w:webHidden/>
              </w:rPr>
              <w:tab/>
            </w:r>
            <w:r w:rsidR="00F91EDC">
              <w:rPr>
                <w:noProof/>
                <w:webHidden/>
              </w:rPr>
              <w:fldChar w:fldCharType="begin"/>
            </w:r>
            <w:r w:rsidR="00F91EDC">
              <w:rPr>
                <w:noProof/>
                <w:webHidden/>
              </w:rPr>
              <w:instrText xml:space="preserve"> PAGEREF _Toc74928332 \h </w:instrText>
            </w:r>
            <w:r w:rsidR="00F91EDC">
              <w:rPr>
                <w:noProof/>
                <w:webHidden/>
              </w:rPr>
            </w:r>
            <w:r w:rsidR="00F91EDC">
              <w:rPr>
                <w:noProof/>
                <w:webHidden/>
              </w:rPr>
              <w:fldChar w:fldCharType="separate"/>
            </w:r>
            <w:r w:rsidR="006F125A">
              <w:rPr>
                <w:noProof/>
                <w:webHidden/>
              </w:rPr>
              <w:t>57</w:t>
            </w:r>
            <w:r w:rsidR="00F91EDC">
              <w:rPr>
                <w:noProof/>
                <w:webHidden/>
              </w:rPr>
              <w:fldChar w:fldCharType="end"/>
            </w:r>
          </w:hyperlink>
        </w:p>
        <w:p w14:paraId="47321117" w14:textId="486ED8D1" w:rsidR="00F91EDC" w:rsidRDefault="00D800B8">
          <w:pPr>
            <w:pStyle w:val="TDC3"/>
            <w:tabs>
              <w:tab w:val="left" w:pos="1320"/>
              <w:tab w:val="right" w:leader="dot" w:pos="8494"/>
            </w:tabs>
            <w:rPr>
              <w:noProof/>
              <w:sz w:val="22"/>
              <w:lang w:eastAsia="es-ES"/>
            </w:rPr>
          </w:pPr>
          <w:hyperlink w:anchor="_Toc74928333" w:history="1">
            <w:r w:rsidR="00F91EDC" w:rsidRPr="00522B37">
              <w:rPr>
                <w:rStyle w:val="Hipervnculo"/>
                <w:noProof/>
                <w:lang w:val="eu-ES"/>
              </w:rPr>
              <w:t>10.13.3</w:t>
            </w:r>
            <w:r w:rsidR="00F91EDC">
              <w:rPr>
                <w:noProof/>
                <w:sz w:val="22"/>
                <w:lang w:eastAsia="es-ES"/>
              </w:rPr>
              <w:tab/>
            </w:r>
            <w:r w:rsidR="00F91EDC" w:rsidRPr="00522B37">
              <w:rPr>
                <w:rStyle w:val="Hipervnculo"/>
                <w:noProof/>
                <w:lang w:val="eu-ES"/>
              </w:rPr>
              <w:t>WakaTime</w:t>
            </w:r>
            <w:r w:rsidR="00F91EDC">
              <w:rPr>
                <w:noProof/>
                <w:webHidden/>
              </w:rPr>
              <w:tab/>
            </w:r>
            <w:r w:rsidR="00F91EDC">
              <w:rPr>
                <w:noProof/>
                <w:webHidden/>
              </w:rPr>
              <w:fldChar w:fldCharType="begin"/>
            </w:r>
            <w:r w:rsidR="00F91EDC">
              <w:rPr>
                <w:noProof/>
                <w:webHidden/>
              </w:rPr>
              <w:instrText xml:space="preserve"> PAGEREF _Toc74928333 \h </w:instrText>
            </w:r>
            <w:r w:rsidR="00F91EDC">
              <w:rPr>
                <w:noProof/>
                <w:webHidden/>
              </w:rPr>
            </w:r>
            <w:r w:rsidR="00F91EDC">
              <w:rPr>
                <w:noProof/>
                <w:webHidden/>
              </w:rPr>
              <w:fldChar w:fldCharType="separate"/>
            </w:r>
            <w:r w:rsidR="006F125A">
              <w:rPr>
                <w:noProof/>
                <w:webHidden/>
              </w:rPr>
              <w:t>57</w:t>
            </w:r>
            <w:r w:rsidR="00F91EDC">
              <w:rPr>
                <w:noProof/>
                <w:webHidden/>
              </w:rPr>
              <w:fldChar w:fldCharType="end"/>
            </w:r>
          </w:hyperlink>
        </w:p>
        <w:p w14:paraId="66C68302" w14:textId="64DDEA76" w:rsidR="00F91EDC" w:rsidRDefault="00D800B8">
          <w:pPr>
            <w:pStyle w:val="TDC2"/>
            <w:tabs>
              <w:tab w:val="left" w:pos="1100"/>
              <w:tab w:val="right" w:leader="dot" w:pos="8494"/>
            </w:tabs>
            <w:rPr>
              <w:noProof/>
              <w:sz w:val="22"/>
              <w:lang w:eastAsia="es-ES"/>
            </w:rPr>
          </w:pPr>
          <w:hyperlink w:anchor="_Toc74928334" w:history="1">
            <w:r w:rsidR="00F91EDC" w:rsidRPr="00522B37">
              <w:rPr>
                <w:rStyle w:val="Hipervnculo"/>
                <w:noProof/>
                <w:lang w:val="eu-ES"/>
              </w:rPr>
              <w:t>10.14</w:t>
            </w:r>
            <w:r w:rsidR="00F91EDC">
              <w:rPr>
                <w:noProof/>
                <w:sz w:val="22"/>
                <w:lang w:eastAsia="es-ES"/>
              </w:rPr>
              <w:tab/>
            </w:r>
            <w:r w:rsidR="00F91EDC" w:rsidRPr="00522B37">
              <w:rPr>
                <w:rStyle w:val="Hipervnculo"/>
                <w:noProof/>
                <w:lang w:val="eu-ES"/>
              </w:rPr>
              <w:t>Diagramak</w:t>
            </w:r>
            <w:r w:rsidR="00F91EDC">
              <w:rPr>
                <w:noProof/>
                <w:webHidden/>
              </w:rPr>
              <w:tab/>
            </w:r>
            <w:r w:rsidR="00F91EDC">
              <w:rPr>
                <w:noProof/>
                <w:webHidden/>
              </w:rPr>
              <w:fldChar w:fldCharType="begin"/>
            </w:r>
            <w:r w:rsidR="00F91EDC">
              <w:rPr>
                <w:noProof/>
                <w:webHidden/>
              </w:rPr>
              <w:instrText xml:space="preserve"> PAGEREF _Toc74928334 \h </w:instrText>
            </w:r>
            <w:r w:rsidR="00F91EDC">
              <w:rPr>
                <w:noProof/>
                <w:webHidden/>
              </w:rPr>
            </w:r>
            <w:r w:rsidR="00F91EDC">
              <w:rPr>
                <w:noProof/>
                <w:webHidden/>
              </w:rPr>
              <w:fldChar w:fldCharType="separate"/>
            </w:r>
            <w:r w:rsidR="006F125A">
              <w:rPr>
                <w:noProof/>
                <w:webHidden/>
              </w:rPr>
              <w:t>57</w:t>
            </w:r>
            <w:r w:rsidR="00F91EDC">
              <w:rPr>
                <w:noProof/>
                <w:webHidden/>
              </w:rPr>
              <w:fldChar w:fldCharType="end"/>
            </w:r>
          </w:hyperlink>
        </w:p>
        <w:p w14:paraId="689CD3E4" w14:textId="1C374A60" w:rsidR="00F91EDC" w:rsidRDefault="00D800B8">
          <w:pPr>
            <w:pStyle w:val="TDC3"/>
            <w:tabs>
              <w:tab w:val="left" w:pos="1320"/>
              <w:tab w:val="right" w:leader="dot" w:pos="8494"/>
            </w:tabs>
            <w:rPr>
              <w:noProof/>
              <w:sz w:val="22"/>
              <w:lang w:eastAsia="es-ES"/>
            </w:rPr>
          </w:pPr>
          <w:hyperlink w:anchor="_Toc74928335" w:history="1">
            <w:r w:rsidR="00F91EDC" w:rsidRPr="00522B37">
              <w:rPr>
                <w:rStyle w:val="Hipervnculo"/>
                <w:noProof/>
                <w:lang w:val="eu-ES"/>
              </w:rPr>
              <w:t>10.14.1</w:t>
            </w:r>
            <w:r w:rsidR="00F91EDC">
              <w:rPr>
                <w:noProof/>
                <w:sz w:val="22"/>
                <w:lang w:eastAsia="es-ES"/>
              </w:rPr>
              <w:tab/>
            </w:r>
            <w:r w:rsidR="00F91EDC" w:rsidRPr="00522B37">
              <w:rPr>
                <w:rStyle w:val="Hipervnculo"/>
                <w:noProof/>
                <w:lang w:val="eu-ES"/>
              </w:rPr>
              <w:t>PlantUML</w:t>
            </w:r>
            <w:r w:rsidR="00F91EDC">
              <w:rPr>
                <w:noProof/>
                <w:webHidden/>
              </w:rPr>
              <w:tab/>
            </w:r>
            <w:r w:rsidR="00F91EDC">
              <w:rPr>
                <w:noProof/>
                <w:webHidden/>
              </w:rPr>
              <w:fldChar w:fldCharType="begin"/>
            </w:r>
            <w:r w:rsidR="00F91EDC">
              <w:rPr>
                <w:noProof/>
                <w:webHidden/>
              </w:rPr>
              <w:instrText xml:space="preserve"> PAGEREF _Toc74928335 \h </w:instrText>
            </w:r>
            <w:r w:rsidR="00F91EDC">
              <w:rPr>
                <w:noProof/>
                <w:webHidden/>
              </w:rPr>
            </w:r>
            <w:r w:rsidR="00F91EDC">
              <w:rPr>
                <w:noProof/>
                <w:webHidden/>
              </w:rPr>
              <w:fldChar w:fldCharType="separate"/>
            </w:r>
            <w:r w:rsidR="006F125A">
              <w:rPr>
                <w:noProof/>
                <w:webHidden/>
              </w:rPr>
              <w:t>57</w:t>
            </w:r>
            <w:r w:rsidR="00F91EDC">
              <w:rPr>
                <w:noProof/>
                <w:webHidden/>
              </w:rPr>
              <w:fldChar w:fldCharType="end"/>
            </w:r>
          </w:hyperlink>
        </w:p>
        <w:p w14:paraId="6379CECF" w14:textId="2AF24755" w:rsidR="00F91EDC" w:rsidRDefault="00D800B8">
          <w:pPr>
            <w:pStyle w:val="TDC3"/>
            <w:tabs>
              <w:tab w:val="left" w:pos="1320"/>
              <w:tab w:val="right" w:leader="dot" w:pos="8494"/>
            </w:tabs>
            <w:rPr>
              <w:noProof/>
              <w:sz w:val="22"/>
              <w:lang w:eastAsia="es-ES"/>
            </w:rPr>
          </w:pPr>
          <w:hyperlink w:anchor="_Toc74928336" w:history="1">
            <w:r w:rsidR="00F91EDC" w:rsidRPr="00522B37">
              <w:rPr>
                <w:rStyle w:val="Hipervnculo"/>
                <w:noProof/>
                <w:lang w:val="eu-ES"/>
              </w:rPr>
              <w:t>10.14.2</w:t>
            </w:r>
            <w:r w:rsidR="00F91EDC">
              <w:rPr>
                <w:noProof/>
                <w:sz w:val="22"/>
                <w:lang w:eastAsia="es-ES"/>
              </w:rPr>
              <w:tab/>
            </w:r>
            <w:r w:rsidR="00F91EDC" w:rsidRPr="00522B37">
              <w:rPr>
                <w:rStyle w:val="Hipervnculo"/>
                <w:noProof/>
                <w:lang w:val="eu-ES"/>
              </w:rPr>
              <w:t>Draw.io</w:t>
            </w:r>
            <w:r w:rsidR="00F91EDC">
              <w:rPr>
                <w:noProof/>
                <w:webHidden/>
              </w:rPr>
              <w:tab/>
            </w:r>
            <w:r w:rsidR="00F91EDC">
              <w:rPr>
                <w:noProof/>
                <w:webHidden/>
              </w:rPr>
              <w:fldChar w:fldCharType="begin"/>
            </w:r>
            <w:r w:rsidR="00F91EDC">
              <w:rPr>
                <w:noProof/>
                <w:webHidden/>
              </w:rPr>
              <w:instrText xml:space="preserve"> PAGEREF _Toc74928336 \h </w:instrText>
            </w:r>
            <w:r w:rsidR="00F91EDC">
              <w:rPr>
                <w:noProof/>
                <w:webHidden/>
              </w:rPr>
            </w:r>
            <w:r w:rsidR="00F91EDC">
              <w:rPr>
                <w:noProof/>
                <w:webHidden/>
              </w:rPr>
              <w:fldChar w:fldCharType="separate"/>
            </w:r>
            <w:r w:rsidR="006F125A">
              <w:rPr>
                <w:noProof/>
                <w:webHidden/>
              </w:rPr>
              <w:t>57</w:t>
            </w:r>
            <w:r w:rsidR="00F91EDC">
              <w:rPr>
                <w:noProof/>
                <w:webHidden/>
              </w:rPr>
              <w:fldChar w:fldCharType="end"/>
            </w:r>
          </w:hyperlink>
        </w:p>
        <w:p w14:paraId="52FFB423" w14:textId="4ACD9606" w:rsidR="00F91EDC" w:rsidRDefault="00D800B8">
          <w:pPr>
            <w:pStyle w:val="TDC3"/>
            <w:tabs>
              <w:tab w:val="left" w:pos="1320"/>
              <w:tab w:val="right" w:leader="dot" w:pos="8494"/>
            </w:tabs>
            <w:rPr>
              <w:noProof/>
              <w:sz w:val="22"/>
              <w:lang w:eastAsia="es-ES"/>
            </w:rPr>
          </w:pPr>
          <w:hyperlink w:anchor="_Toc74928337" w:history="1">
            <w:r w:rsidR="00F91EDC" w:rsidRPr="00522B37">
              <w:rPr>
                <w:rStyle w:val="Hipervnculo"/>
                <w:noProof/>
                <w:lang w:val="eu-ES"/>
              </w:rPr>
              <w:t>10.14.3</w:t>
            </w:r>
            <w:r w:rsidR="00F91EDC">
              <w:rPr>
                <w:noProof/>
                <w:sz w:val="22"/>
                <w:lang w:eastAsia="es-ES"/>
              </w:rPr>
              <w:tab/>
            </w:r>
            <w:r w:rsidR="00F91EDC" w:rsidRPr="00522B37">
              <w:rPr>
                <w:rStyle w:val="Hipervnculo"/>
                <w:noProof/>
                <w:lang w:val="eu-ES"/>
              </w:rPr>
              <w:t>UMLDoclet</w:t>
            </w:r>
            <w:r w:rsidR="00F91EDC">
              <w:rPr>
                <w:noProof/>
                <w:webHidden/>
              </w:rPr>
              <w:tab/>
            </w:r>
            <w:r w:rsidR="00F91EDC">
              <w:rPr>
                <w:noProof/>
                <w:webHidden/>
              </w:rPr>
              <w:fldChar w:fldCharType="begin"/>
            </w:r>
            <w:r w:rsidR="00F91EDC">
              <w:rPr>
                <w:noProof/>
                <w:webHidden/>
              </w:rPr>
              <w:instrText xml:space="preserve"> PAGEREF _Toc74928337 \h </w:instrText>
            </w:r>
            <w:r w:rsidR="00F91EDC">
              <w:rPr>
                <w:noProof/>
                <w:webHidden/>
              </w:rPr>
            </w:r>
            <w:r w:rsidR="00F91EDC">
              <w:rPr>
                <w:noProof/>
                <w:webHidden/>
              </w:rPr>
              <w:fldChar w:fldCharType="separate"/>
            </w:r>
            <w:r w:rsidR="006F125A">
              <w:rPr>
                <w:noProof/>
                <w:webHidden/>
              </w:rPr>
              <w:t>57</w:t>
            </w:r>
            <w:r w:rsidR="00F91EDC">
              <w:rPr>
                <w:noProof/>
                <w:webHidden/>
              </w:rPr>
              <w:fldChar w:fldCharType="end"/>
            </w:r>
          </w:hyperlink>
        </w:p>
        <w:p w14:paraId="36AE93DC" w14:textId="646AB1DE" w:rsidR="00F91EDC" w:rsidRDefault="00D800B8">
          <w:pPr>
            <w:pStyle w:val="TDC1"/>
            <w:tabs>
              <w:tab w:val="left" w:pos="440"/>
              <w:tab w:val="right" w:leader="dot" w:pos="8494"/>
            </w:tabs>
            <w:rPr>
              <w:noProof/>
              <w:sz w:val="22"/>
              <w:lang w:eastAsia="es-ES"/>
            </w:rPr>
          </w:pPr>
          <w:hyperlink w:anchor="_Toc74928338" w:history="1">
            <w:r w:rsidR="00F91EDC" w:rsidRPr="00522B37">
              <w:rPr>
                <w:rStyle w:val="Hipervnculo"/>
                <w:noProof/>
                <w:lang w:val="eu-ES"/>
              </w:rPr>
              <w:t>11</w:t>
            </w:r>
            <w:r w:rsidR="00F91EDC">
              <w:rPr>
                <w:noProof/>
                <w:sz w:val="22"/>
                <w:lang w:eastAsia="es-ES"/>
              </w:rPr>
              <w:tab/>
            </w:r>
            <w:r w:rsidR="00F91EDC" w:rsidRPr="00522B37">
              <w:rPr>
                <w:rStyle w:val="Hipervnculo"/>
                <w:noProof/>
                <w:lang w:val="eu-ES"/>
              </w:rPr>
              <w:t>Proposatutako Sistemaren Deskribapena</w:t>
            </w:r>
            <w:r w:rsidR="00F91EDC">
              <w:rPr>
                <w:noProof/>
                <w:webHidden/>
              </w:rPr>
              <w:tab/>
            </w:r>
            <w:r w:rsidR="00F91EDC">
              <w:rPr>
                <w:noProof/>
                <w:webHidden/>
              </w:rPr>
              <w:fldChar w:fldCharType="begin"/>
            </w:r>
            <w:r w:rsidR="00F91EDC">
              <w:rPr>
                <w:noProof/>
                <w:webHidden/>
              </w:rPr>
              <w:instrText xml:space="preserve"> PAGEREF _Toc74928338 \h </w:instrText>
            </w:r>
            <w:r w:rsidR="00F91EDC">
              <w:rPr>
                <w:noProof/>
                <w:webHidden/>
              </w:rPr>
            </w:r>
            <w:r w:rsidR="00F91EDC">
              <w:rPr>
                <w:noProof/>
                <w:webHidden/>
              </w:rPr>
              <w:fldChar w:fldCharType="separate"/>
            </w:r>
            <w:r w:rsidR="006F125A">
              <w:rPr>
                <w:noProof/>
                <w:webHidden/>
              </w:rPr>
              <w:t>58</w:t>
            </w:r>
            <w:r w:rsidR="00F91EDC">
              <w:rPr>
                <w:noProof/>
                <w:webHidden/>
              </w:rPr>
              <w:fldChar w:fldCharType="end"/>
            </w:r>
          </w:hyperlink>
        </w:p>
        <w:p w14:paraId="626B1D09" w14:textId="03F67056" w:rsidR="00F91EDC" w:rsidRDefault="00D800B8">
          <w:pPr>
            <w:pStyle w:val="TDC2"/>
            <w:tabs>
              <w:tab w:val="left" w:pos="880"/>
              <w:tab w:val="right" w:leader="dot" w:pos="8494"/>
            </w:tabs>
            <w:rPr>
              <w:noProof/>
              <w:sz w:val="22"/>
              <w:lang w:eastAsia="es-ES"/>
            </w:rPr>
          </w:pPr>
          <w:hyperlink w:anchor="_Toc74928339" w:history="1">
            <w:r w:rsidR="00F91EDC" w:rsidRPr="00522B37">
              <w:rPr>
                <w:rStyle w:val="Hipervnculo"/>
                <w:noProof/>
                <w:lang w:val="eu-ES"/>
              </w:rPr>
              <w:t>11.1</w:t>
            </w:r>
            <w:r w:rsidR="00F91EDC">
              <w:rPr>
                <w:noProof/>
                <w:sz w:val="22"/>
                <w:lang w:eastAsia="es-ES"/>
              </w:rPr>
              <w:tab/>
            </w:r>
            <w:r w:rsidR="00F91EDC" w:rsidRPr="00522B37">
              <w:rPr>
                <w:rStyle w:val="Hipervnculo"/>
                <w:noProof/>
                <w:lang w:val="eu-ES"/>
              </w:rPr>
              <w:t>Azpisistemak</w:t>
            </w:r>
            <w:r w:rsidR="00F91EDC">
              <w:rPr>
                <w:noProof/>
                <w:webHidden/>
              </w:rPr>
              <w:tab/>
            </w:r>
            <w:r w:rsidR="00F91EDC">
              <w:rPr>
                <w:noProof/>
                <w:webHidden/>
              </w:rPr>
              <w:fldChar w:fldCharType="begin"/>
            </w:r>
            <w:r w:rsidR="00F91EDC">
              <w:rPr>
                <w:noProof/>
                <w:webHidden/>
              </w:rPr>
              <w:instrText xml:space="preserve"> PAGEREF _Toc74928339 \h </w:instrText>
            </w:r>
            <w:r w:rsidR="00F91EDC">
              <w:rPr>
                <w:noProof/>
                <w:webHidden/>
              </w:rPr>
            </w:r>
            <w:r w:rsidR="00F91EDC">
              <w:rPr>
                <w:noProof/>
                <w:webHidden/>
              </w:rPr>
              <w:fldChar w:fldCharType="separate"/>
            </w:r>
            <w:r w:rsidR="006F125A">
              <w:rPr>
                <w:noProof/>
                <w:webHidden/>
              </w:rPr>
              <w:t>58</w:t>
            </w:r>
            <w:r w:rsidR="00F91EDC">
              <w:rPr>
                <w:noProof/>
                <w:webHidden/>
              </w:rPr>
              <w:fldChar w:fldCharType="end"/>
            </w:r>
          </w:hyperlink>
        </w:p>
        <w:p w14:paraId="4245D25D" w14:textId="5EF6BAB8" w:rsidR="00F91EDC" w:rsidRDefault="00D800B8">
          <w:pPr>
            <w:pStyle w:val="TDC2"/>
            <w:tabs>
              <w:tab w:val="left" w:pos="880"/>
              <w:tab w:val="right" w:leader="dot" w:pos="8494"/>
            </w:tabs>
            <w:rPr>
              <w:noProof/>
              <w:sz w:val="22"/>
              <w:lang w:eastAsia="es-ES"/>
            </w:rPr>
          </w:pPr>
          <w:hyperlink w:anchor="_Toc74928340" w:history="1">
            <w:r w:rsidR="00F91EDC" w:rsidRPr="00522B37">
              <w:rPr>
                <w:rStyle w:val="Hipervnculo"/>
                <w:noProof/>
                <w:lang w:val="eu-ES"/>
              </w:rPr>
              <w:t>11.2</w:t>
            </w:r>
            <w:r w:rsidR="00F91EDC">
              <w:rPr>
                <w:noProof/>
                <w:sz w:val="22"/>
                <w:lang w:eastAsia="es-ES"/>
              </w:rPr>
              <w:tab/>
            </w:r>
            <w:r w:rsidR="00F91EDC" w:rsidRPr="00522B37">
              <w:rPr>
                <w:rStyle w:val="Hipervnculo"/>
                <w:noProof/>
                <w:lang w:val="eu-ES"/>
              </w:rPr>
              <w:t>ModelEditor</w:t>
            </w:r>
            <w:r w:rsidR="00F91EDC">
              <w:rPr>
                <w:noProof/>
                <w:webHidden/>
              </w:rPr>
              <w:tab/>
            </w:r>
            <w:r w:rsidR="00F91EDC">
              <w:rPr>
                <w:noProof/>
                <w:webHidden/>
              </w:rPr>
              <w:fldChar w:fldCharType="begin"/>
            </w:r>
            <w:r w:rsidR="00F91EDC">
              <w:rPr>
                <w:noProof/>
                <w:webHidden/>
              </w:rPr>
              <w:instrText xml:space="preserve"> PAGEREF _Toc74928340 \h </w:instrText>
            </w:r>
            <w:r w:rsidR="00F91EDC">
              <w:rPr>
                <w:noProof/>
                <w:webHidden/>
              </w:rPr>
            </w:r>
            <w:r w:rsidR="00F91EDC">
              <w:rPr>
                <w:noProof/>
                <w:webHidden/>
              </w:rPr>
              <w:fldChar w:fldCharType="separate"/>
            </w:r>
            <w:r w:rsidR="006F125A">
              <w:rPr>
                <w:noProof/>
                <w:webHidden/>
              </w:rPr>
              <w:t>58</w:t>
            </w:r>
            <w:r w:rsidR="00F91EDC">
              <w:rPr>
                <w:noProof/>
                <w:webHidden/>
              </w:rPr>
              <w:fldChar w:fldCharType="end"/>
            </w:r>
          </w:hyperlink>
        </w:p>
        <w:p w14:paraId="0BA40970" w14:textId="77300280" w:rsidR="00F91EDC" w:rsidRDefault="00D800B8">
          <w:pPr>
            <w:pStyle w:val="TDC3"/>
            <w:tabs>
              <w:tab w:val="left" w:pos="1320"/>
              <w:tab w:val="right" w:leader="dot" w:pos="8494"/>
            </w:tabs>
            <w:rPr>
              <w:noProof/>
              <w:sz w:val="22"/>
              <w:lang w:eastAsia="es-ES"/>
            </w:rPr>
          </w:pPr>
          <w:hyperlink w:anchor="_Toc74928341" w:history="1">
            <w:r w:rsidR="00F91EDC" w:rsidRPr="00522B37">
              <w:rPr>
                <w:rStyle w:val="Hipervnculo"/>
                <w:noProof/>
                <w:lang w:val="eu-ES"/>
              </w:rPr>
              <w:t>11.2.1</w:t>
            </w:r>
            <w:r w:rsidR="00F91EDC">
              <w:rPr>
                <w:noProof/>
                <w:sz w:val="22"/>
                <w:lang w:eastAsia="es-ES"/>
              </w:rPr>
              <w:tab/>
            </w:r>
            <w:r w:rsidR="00F91EDC" w:rsidRPr="00522B37">
              <w:rPr>
                <w:rStyle w:val="Hipervnculo"/>
                <w:noProof/>
                <w:lang w:val="eu-ES"/>
              </w:rPr>
              <w:t>Betekizunak</w:t>
            </w:r>
            <w:r w:rsidR="00F91EDC">
              <w:rPr>
                <w:noProof/>
                <w:webHidden/>
              </w:rPr>
              <w:tab/>
            </w:r>
            <w:r w:rsidR="00F91EDC">
              <w:rPr>
                <w:noProof/>
                <w:webHidden/>
              </w:rPr>
              <w:fldChar w:fldCharType="begin"/>
            </w:r>
            <w:r w:rsidR="00F91EDC">
              <w:rPr>
                <w:noProof/>
                <w:webHidden/>
              </w:rPr>
              <w:instrText xml:space="preserve"> PAGEREF _Toc74928341 \h </w:instrText>
            </w:r>
            <w:r w:rsidR="00F91EDC">
              <w:rPr>
                <w:noProof/>
                <w:webHidden/>
              </w:rPr>
            </w:r>
            <w:r w:rsidR="00F91EDC">
              <w:rPr>
                <w:noProof/>
                <w:webHidden/>
              </w:rPr>
              <w:fldChar w:fldCharType="separate"/>
            </w:r>
            <w:r w:rsidR="006F125A">
              <w:rPr>
                <w:noProof/>
                <w:webHidden/>
              </w:rPr>
              <w:t>58</w:t>
            </w:r>
            <w:r w:rsidR="00F91EDC">
              <w:rPr>
                <w:noProof/>
                <w:webHidden/>
              </w:rPr>
              <w:fldChar w:fldCharType="end"/>
            </w:r>
          </w:hyperlink>
        </w:p>
        <w:p w14:paraId="2F0AC463" w14:textId="3F5CA435" w:rsidR="00F91EDC" w:rsidRDefault="00D800B8">
          <w:pPr>
            <w:pStyle w:val="TDC3"/>
            <w:tabs>
              <w:tab w:val="left" w:pos="1320"/>
              <w:tab w:val="right" w:leader="dot" w:pos="8494"/>
            </w:tabs>
            <w:rPr>
              <w:noProof/>
              <w:sz w:val="22"/>
              <w:lang w:eastAsia="es-ES"/>
            </w:rPr>
          </w:pPr>
          <w:hyperlink w:anchor="_Toc74928342" w:history="1">
            <w:r w:rsidR="00F91EDC" w:rsidRPr="00522B37">
              <w:rPr>
                <w:rStyle w:val="Hipervnculo"/>
                <w:noProof/>
                <w:lang w:val="eu-ES"/>
              </w:rPr>
              <w:t>11.2.2</w:t>
            </w:r>
            <w:r w:rsidR="00F91EDC">
              <w:rPr>
                <w:noProof/>
                <w:sz w:val="22"/>
                <w:lang w:eastAsia="es-ES"/>
              </w:rPr>
              <w:tab/>
            </w:r>
            <w:r w:rsidR="00F91EDC" w:rsidRPr="00522B37">
              <w:rPr>
                <w:rStyle w:val="Hipervnculo"/>
                <w:noProof/>
                <w:lang w:val="eu-ES"/>
              </w:rPr>
              <w:t>Analisia</w:t>
            </w:r>
            <w:r w:rsidR="00F91EDC">
              <w:rPr>
                <w:noProof/>
                <w:webHidden/>
              </w:rPr>
              <w:tab/>
            </w:r>
            <w:r w:rsidR="00F91EDC">
              <w:rPr>
                <w:noProof/>
                <w:webHidden/>
              </w:rPr>
              <w:fldChar w:fldCharType="begin"/>
            </w:r>
            <w:r w:rsidR="00F91EDC">
              <w:rPr>
                <w:noProof/>
                <w:webHidden/>
              </w:rPr>
              <w:instrText xml:space="preserve"> PAGEREF _Toc74928342 \h </w:instrText>
            </w:r>
            <w:r w:rsidR="00F91EDC">
              <w:rPr>
                <w:noProof/>
                <w:webHidden/>
              </w:rPr>
            </w:r>
            <w:r w:rsidR="00F91EDC">
              <w:rPr>
                <w:noProof/>
                <w:webHidden/>
              </w:rPr>
              <w:fldChar w:fldCharType="separate"/>
            </w:r>
            <w:r w:rsidR="006F125A">
              <w:rPr>
                <w:noProof/>
                <w:webHidden/>
              </w:rPr>
              <w:t>59</w:t>
            </w:r>
            <w:r w:rsidR="00F91EDC">
              <w:rPr>
                <w:noProof/>
                <w:webHidden/>
              </w:rPr>
              <w:fldChar w:fldCharType="end"/>
            </w:r>
          </w:hyperlink>
        </w:p>
        <w:p w14:paraId="4B1CD45E" w14:textId="0A93763F" w:rsidR="00F91EDC" w:rsidRDefault="00D800B8">
          <w:pPr>
            <w:pStyle w:val="TDC3"/>
            <w:tabs>
              <w:tab w:val="left" w:pos="1320"/>
              <w:tab w:val="right" w:leader="dot" w:pos="8494"/>
            </w:tabs>
            <w:rPr>
              <w:noProof/>
              <w:sz w:val="22"/>
              <w:lang w:eastAsia="es-ES"/>
            </w:rPr>
          </w:pPr>
          <w:hyperlink w:anchor="_Toc74928343" w:history="1">
            <w:r w:rsidR="00F91EDC" w:rsidRPr="00522B37">
              <w:rPr>
                <w:rStyle w:val="Hipervnculo"/>
                <w:noProof/>
                <w:lang w:val="eu-ES"/>
              </w:rPr>
              <w:t>11.2.3</w:t>
            </w:r>
            <w:r w:rsidR="00F91EDC">
              <w:rPr>
                <w:noProof/>
                <w:sz w:val="22"/>
                <w:lang w:eastAsia="es-ES"/>
              </w:rPr>
              <w:tab/>
            </w:r>
            <w:r w:rsidR="00F91EDC" w:rsidRPr="00522B37">
              <w:rPr>
                <w:rStyle w:val="Hipervnculo"/>
                <w:noProof/>
                <w:lang w:val="eu-ES"/>
              </w:rPr>
              <w:t>Arkitektura</w:t>
            </w:r>
            <w:r w:rsidR="00F91EDC">
              <w:rPr>
                <w:noProof/>
                <w:webHidden/>
              </w:rPr>
              <w:tab/>
            </w:r>
            <w:r w:rsidR="00F91EDC">
              <w:rPr>
                <w:noProof/>
                <w:webHidden/>
              </w:rPr>
              <w:fldChar w:fldCharType="begin"/>
            </w:r>
            <w:r w:rsidR="00F91EDC">
              <w:rPr>
                <w:noProof/>
                <w:webHidden/>
              </w:rPr>
              <w:instrText xml:space="preserve"> PAGEREF _Toc74928343 \h </w:instrText>
            </w:r>
            <w:r w:rsidR="00F91EDC">
              <w:rPr>
                <w:noProof/>
                <w:webHidden/>
              </w:rPr>
            </w:r>
            <w:r w:rsidR="00F91EDC">
              <w:rPr>
                <w:noProof/>
                <w:webHidden/>
              </w:rPr>
              <w:fldChar w:fldCharType="separate"/>
            </w:r>
            <w:r w:rsidR="006F125A">
              <w:rPr>
                <w:noProof/>
                <w:webHidden/>
              </w:rPr>
              <w:t>59</w:t>
            </w:r>
            <w:r w:rsidR="00F91EDC">
              <w:rPr>
                <w:noProof/>
                <w:webHidden/>
              </w:rPr>
              <w:fldChar w:fldCharType="end"/>
            </w:r>
          </w:hyperlink>
        </w:p>
        <w:p w14:paraId="2C0C0227" w14:textId="7001EB5D" w:rsidR="00F91EDC" w:rsidRDefault="00D800B8">
          <w:pPr>
            <w:pStyle w:val="TDC3"/>
            <w:tabs>
              <w:tab w:val="left" w:pos="1320"/>
              <w:tab w:val="right" w:leader="dot" w:pos="8494"/>
            </w:tabs>
            <w:rPr>
              <w:noProof/>
              <w:sz w:val="22"/>
              <w:lang w:eastAsia="es-ES"/>
            </w:rPr>
          </w:pPr>
          <w:hyperlink w:anchor="_Toc74928344" w:history="1">
            <w:r w:rsidR="00F91EDC" w:rsidRPr="00522B37">
              <w:rPr>
                <w:rStyle w:val="Hipervnculo"/>
                <w:noProof/>
                <w:lang w:val="eu-ES"/>
              </w:rPr>
              <w:t>11.2.4</w:t>
            </w:r>
            <w:r w:rsidR="00F91EDC">
              <w:rPr>
                <w:noProof/>
                <w:sz w:val="22"/>
                <w:lang w:eastAsia="es-ES"/>
              </w:rPr>
              <w:tab/>
            </w:r>
            <w:r w:rsidR="00F91EDC" w:rsidRPr="00522B37">
              <w:rPr>
                <w:rStyle w:val="Hipervnculo"/>
                <w:noProof/>
                <w:lang w:val="eu-ES"/>
              </w:rPr>
              <w:t>Diseinua</w:t>
            </w:r>
            <w:r w:rsidR="00F91EDC">
              <w:rPr>
                <w:noProof/>
                <w:webHidden/>
              </w:rPr>
              <w:tab/>
            </w:r>
            <w:r w:rsidR="00F91EDC">
              <w:rPr>
                <w:noProof/>
                <w:webHidden/>
              </w:rPr>
              <w:fldChar w:fldCharType="begin"/>
            </w:r>
            <w:r w:rsidR="00F91EDC">
              <w:rPr>
                <w:noProof/>
                <w:webHidden/>
              </w:rPr>
              <w:instrText xml:space="preserve"> PAGEREF _Toc74928344 \h </w:instrText>
            </w:r>
            <w:r w:rsidR="00F91EDC">
              <w:rPr>
                <w:noProof/>
                <w:webHidden/>
              </w:rPr>
            </w:r>
            <w:r w:rsidR="00F91EDC">
              <w:rPr>
                <w:noProof/>
                <w:webHidden/>
              </w:rPr>
              <w:fldChar w:fldCharType="separate"/>
            </w:r>
            <w:r w:rsidR="006F125A">
              <w:rPr>
                <w:noProof/>
                <w:webHidden/>
              </w:rPr>
              <w:t>60</w:t>
            </w:r>
            <w:r w:rsidR="00F91EDC">
              <w:rPr>
                <w:noProof/>
                <w:webHidden/>
              </w:rPr>
              <w:fldChar w:fldCharType="end"/>
            </w:r>
          </w:hyperlink>
        </w:p>
        <w:p w14:paraId="63BB4A23" w14:textId="1FDE66A1" w:rsidR="00F91EDC" w:rsidRDefault="00D800B8">
          <w:pPr>
            <w:pStyle w:val="TDC3"/>
            <w:tabs>
              <w:tab w:val="left" w:pos="1320"/>
              <w:tab w:val="right" w:leader="dot" w:pos="8494"/>
            </w:tabs>
            <w:rPr>
              <w:noProof/>
              <w:sz w:val="22"/>
              <w:lang w:eastAsia="es-ES"/>
            </w:rPr>
          </w:pPr>
          <w:hyperlink w:anchor="_Toc74928345" w:history="1">
            <w:r w:rsidR="00F91EDC" w:rsidRPr="00522B37">
              <w:rPr>
                <w:rStyle w:val="Hipervnculo"/>
                <w:noProof/>
                <w:lang w:val="eu-ES"/>
              </w:rPr>
              <w:t>11.2.5</w:t>
            </w:r>
            <w:r w:rsidR="00F91EDC">
              <w:rPr>
                <w:noProof/>
                <w:sz w:val="22"/>
                <w:lang w:eastAsia="es-ES"/>
              </w:rPr>
              <w:tab/>
            </w:r>
            <w:r w:rsidR="00F91EDC" w:rsidRPr="00522B37">
              <w:rPr>
                <w:rStyle w:val="Hipervnculo"/>
                <w:noProof/>
                <w:lang w:val="eu-ES"/>
              </w:rPr>
              <w:t>Garapena</w:t>
            </w:r>
            <w:r w:rsidR="00F91EDC">
              <w:rPr>
                <w:noProof/>
                <w:webHidden/>
              </w:rPr>
              <w:tab/>
            </w:r>
            <w:r w:rsidR="00F91EDC">
              <w:rPr>
                <w:noProof/>
                <w:webHidden/>
              </w:rPr>
              <w:fldChar w:fldCharType="begin"/>
            </w:r>
            <w:r w:rsidR="00F91EDC">
              <w:rPr>
                <w:noProof/>
                <w:webHidden/>
              </w:rPr>
              <w:instrText xml:space="preserve"> PAGEREF _Toc74928345 \h </w:instrText>
            </w:r>
            <w:r w:rsidR="00F91EDC">
              <w:rPr>
                <w:noProof/>
                <w:webHidden/>
              </w:rPr>
            </w:r>
            <w:r w:rsidR="00F91EDC">
              <w:rPr>
                <w:noProof/>
                <w:webHidden/>
              </w:rPr>
              <w:fldChar w:fldCharType="separate"/>
            </w:r>
            <w:r w:rsidR="006F125A">
              <w:rPr>
                <w:noProof/>
                <w:webHidden/>
              </w:rPr>
              <w:t>61</w:t>
            </w:r>
            <w:r w:rsidR="00F91EDC">
              <w:rPr>
                <w:noProof/>
                <w:webHidden/>
              </w:rPr>
              <w:fldChar w:fldCharType="end"/>
            </w:r>
          </w:hyperlink>
        </w:p>
        <w:p w14:paraId="231814DB" w14:textId="41771F64" w:rsidR="00F91EDC" w:rsidRDefault="00D800B8">
          <w:pPr>
            <w:pStyle w:val="TDC3"/>
            <w:tabs>
              <w:tab w:val="left" w:pos="1320"/>
              <w:tab w:val="right" w:leader="dot" w:pos="8494"/>
            </w:tabs>
            <w:rPr>
              <w:noProof/>
              <w:sz w:val="22"/>
              <w:lang w:eastAsia="es-ES"/>
            </w:rPr>
          </w:pPr>
          <w:hyperlink w:anchor="_Toc74928346" w:history="1">
            <w:r w:rsidR="00F91EDC" w:rsidRPr="00522B37">
              <w:rPr>
                <w:rStyle w:val="Hipervnculo"/>
                <w:noProof/>
                <w:lang w:val="eu-ES"/>
              </w:rPr>
              <w:t>11.2.6</w:t>
            </w:r>
            <w:r w:rsidR="00F91EDC">
              <w:rPr>
                <w:noProof/>
                <w:sz w:val="22"/>
                <w:lang w:eastAsia="es-ES"/>
              </w:rPr>
              <w:tab/>
            </w:r>
            <w:r w:rsidR="00F91EDC" w:rsidRPr="00522B37">
              <w:rPr>
                <w:rStyle w:val="Hipervnculo"/>
                <w:noProof/>
                <w:lang w:val="eu-ES"/>
              </w:rPr>
              <w:t>Proba</w:t>
            </w:r>
            <w:r w:rsidR="00F91EDC">
              <w:rPr>
                <w:noProof/>
                <w:webHidden/>
              </w:rPr>
              <w:tab/>
            </w:r>
            <w:r w:rsidR="00F91EDC">
              <w:rPr>
                <w:noProof/>
                <w:webHidden/>
              </w:rPr>
              <w:fldChar w:fldCharType="begin"/>
            </w:r>
            <w:r w:rsidR="00F91EDC">
              <w:rPr>
                <w:noProof/>
                <w:webHidden/>
              </w:rPr>
              <w:instrText xml:space="preserve"> PAGEREF _Toc74928346 \h </w:instrText>
            </w:r>
            <w:r w:rsidR="00F91EDC">
              <w:rPr>
                <w:noProof/>
                <w:webHidden/>
              </w:rPr>
            </w:r>
            <w:r w:rsidR="00F91EDC">
              <w:rPr>
                <w:noProof/>
                <w:webHidden/>
              </w:rPr>
              <w:fldChar w:fldCharType="separate"/>
            </w:r>
            <w:r w:rsidR="006F125A">
              <w:rPr>
                <w:noProof/>
                <w:webHidden/>
              </w:rPr>
              <w:t>63</w:t>
            </w:r>
            <w:r w:rsidR="00F91EDC">
              <w:rPr>
                <w:noProof/>
                <w:webHidden/>
              </w:rPr>
              <w:fldChar w:fldCharType="end"/>
            </w:r>
          </w:hyperlink>
        </w:p>
        <w:p w14:paraId="6DE4DDDD" w14:textId="1080AB3C" w:rsidR="00F91EDC" w:rsidRDefault="00D800B8">
          <w:pPr>
            <w:pStyle w:val="TDC2"/>
            <w:tabs>
              <w:tab w:val="left" w:pos="880"/>
              <w:tab w:val="right" w:leader="dot" w:pos="8494"/>
            </w:tabs>
            <w:rPr>
              <w:noProof/>
              <w:sz w:val="22"/>
              <w:lang w:eastAsia="es-ES"/>
            </w:rPr>
          </w:pPr>
          <w:hyperlink w:anchor="_Toc74928347" w:history="1">
            <w:r w:rsidR="00F91EDC" w:rsidRPr="00522B37">
              <w:rPr>
                <w:rStyle w:val="Hipervnculo"/>
                <w:noProof/>
                <w:lang w:val="eu-ES"/>
              </w:rPr>
              <w:t>11.3</w:t>
            </w:r>
            <w:r w:rsidR="00F91EDC">
              <w:rPr>
                <w:noProof/>
                <w:sz w:val="22"/>
                <w:lang w:eastAsia="es-ES"/>
              </w:rPr>
              <w:tab/>
            </w:r>
            <w:r w:rsidR="00F91EDC" w:rsidRPr="00522B37">
              <w:rPr>
                <w:rStyle w:val="Hipervnculo"/>
                <w:noProof/>
                <w:lang w:val="eu-ES"/>
              </w:rPr>
              <w:t>IO-System</w:t>
            </w:r>
            <w:r w:rsidR="00F91EDC">
              <w:rPr>
                <w:noProof/>
                <w:webHidden/>
              </w:rPr>
              <w:tab/>
            </w:r>
            <w:r w:rsidR="00F91EDC">
              <w:rPr>
                <w:noProof/>
                <w:webHidden/>
              </w:rPr>
              <w:fldChar w:fldCharType="begin"/>
            </w:r>
            <w:r w:rsidR="00F91EDC">
              <w:rPr>
                <w:noProof/>
                <w:webHidden/>
              </w:rPr>
              <w:instrText xml:space="preserve"> PAGEREF _Toc74928347 \h </w:instrText>
            </w:r>
            <w:r w:rsidR="00F91EDC">
              <w:rPr>
                <w:noProof/>
                <w:webHidden/>
              </w:rPr>
            </w:r>
            <w:r w:rsidR="00F91EDC">
              <w:rPr>
                <w:noProof/>
                <w:webHidden/>
              </w:rPr>
              <w:fldChar w:fldCharType="separate"/>
            </w:r>
            <w:r w:rsidR="006F125A">
              <w:rPr>
                <w:noProof/>
                <w:webHidden/>
              </w:rPr>
              <w:t>63</w:t>
            </w:r>
            <w:r w:rsidR="00F91EDC">
              <w:rPr>
                <w:noProof/>
                <w:webHidden/>
              </w:rPr>
              <w:fldChar w:fldCharType="end"/>
            </w:r>
          </w:hyperlink>
        </w:p>
        <w:p w14:paraId="00204BFE" w14:textId="334FF5EC" w:rsidR="00F91EDC" w:rsidRDefault="00D800B8">
          <w:pPr>
            <w:pStyle w:val="TDC3"/>
            <w:tabs>
              <w:tab w:val="left" w:pos="1320"/>
              <w:tab w:val="right" w:leader="dot" w:pos="8494"/>
            </w:tabs>
            <w:rPr>
              <w:noProof/>
              <w:sz w:val="22"/>
              <w:lang w:eastAsia="es-ES"/>
            </w:rPr>
          </w:pPr>
          <w:hyperlink w:anchor="_Toc74928348" w:history="1">
            <w:r w:rsidR="00F91EDC" w:rsidRPr="00522B37">
              <w:rPr>
                <w:rStyle w:val="Hipervnculo"/>
                <w:noProof/>
                <w:lang w:val="eu-ES"/>
              </w:rPr>
              <w:t>11.3.1</w:t>
            </w:r>
            <w:r w:rsidR="00F91EDC">
              <w:rPr>
                <w:noProof/>
                <w:sz w:val="22"/>
                <w:lang w:eastAsia="es-ES"/>
              </w:rPr>
              <w:tab/>
            </w:r>
            <w:r w:rsidR="00F91EDC" w:rsidRPr="00522B37">
              <w:rPr>
                <w:rStyle w:val="Hipervnculo"/>
                <w:noProof/>
                <w:lang w:val="eu-ES"/>
              </w:rPr>
              <w:t>Betekizunak</w:t>
            </w:r>
            <w:r w:rsidR="00F91EDC">
              <w:rPr>
                <w:noProof/>
                <w:webHidden/>
              </w:rPr>
              <w:tab/>
            </w:r>
            <w:r w:rsidR="00F91EDC">
              <w:rPr>
                <w:noProof/>
                <w:webHidden/>
              </w:rPr>
              <w:fldChar w:fldCharType="begin"/>
            </w:r>
            <w:r w:rsidR="00F91EDC">
              <w:rPr>
                <w:noProof/>
                <w:webHidden/>
              </w:rPr>
              <w:instrText xml:space="preserve"> PAGEREF _Toc74928348 \h </w:instrText>
            </w:r>
            <w:r w:rsidR="00F91EDC">
              <w:rPr>
                <w:noProof/>
                <w:webHidden/>
              </w:rPr>
            </w:r>
            <w:r w:rsidR="00F91EDC">
              <w:rPr>
                <w:noProof/>
                <w:webHidden/>
              </w:rPr>
              <w:fldChar w:fldCharType="separate"/>
            </w:r>
            <w:r w:rsidR="006F125A">
              <w:rPr>
                <w:noProof/>
                <w:webHidden/>
              </w:rPr>
              <w:t>63</w:t>
            </w:r>
            <w:r w:rsidR="00F91EDC">
              <w:rPr>
                <w:noProof/>
                <w:webHidden/>
              </w:rPr>
              <w:fldChar w:fldCharType="end"/>
            </w:r>
          </w:hyperlink>
        </w:p>
        <w:p w14:paraId="7210078B" w14:textId="3CCD3B5D" w:rsidR="00F91EDC" w:rsidRDefault="00D800B8">
          <w:pPr>
            <w:pStyle w:val="TDC3"/>
            <w:tabs>
              <w:tab w:val="left" w:pos="1320"/>
              <w:tab w:val="right" w:leader="dot" w:pos="8494"/>
            </w:tabs>
            <w:rPr>
              <w:noProof/>
              <w:sz w:val="22"/>
              <w:lang w:eastAsia="es-ES"/>
            </w:rPr>
          </w:pPr>
          <w:hyperlink w:anchor="_Toc74928349" w:history="1">
            <w:r w:rsidR="00F91EDC" w:rsidRPr="00522B37">
              <w:rPr>
                <w:rStyle w:val="Hipervnculo"/>
                <w:noProof/>
                <w:lang w:val="eu-ES"/>
              </w:rPr>
              <w:t>11.3.2</w:t>
            </w:r>
            <w:r w:rsidR="00F91EDC">
              <w:rPr>
                <w:noProof/>
                <w:sz w:val="22"/>
                <w:lang w:eastAsia="es-ES"/>
              </w:rPr>
              <w:tab/>
            </w:r>
            <w:r w:rsidR="00F91EDC" w:rsidRPr="00522B37">
              <w:rPr>
                <w:rStyle w:val="Hipervnculo"/>
                <w:noProof/>
                <w:lang w:val="eu-ES"/>
              </w:rPr>
              <w:t>Analisia</w:t>
            </w:r>
            <w:r w:rsidR="00F91EDC">
              <w:rPr>
                <w:noProof/>
                <w:webHidden/>
              </w:rPr>
              <w:tab/>
            </w:r>
            <w:r w:rsidR="00F91EDC">
              <w:rPr>
                <w:noProof/>
                <w:webHidden/>
              </w:rPr>
              <w:fldChar w:fldCharType="begin"/>
            </w:r>
            <w:r w:rsidR="00F91EDC">
              <w:rPr>
                <w:noProof/>
                <w:webHidden/>
              </w:rPr>
              <w:instrText xml:space="preserve"> PAGEREF _Toc74928349 \h </w:instrText>
            </w:r>
            <w:r w:rsidR="00F91EDC">
              <w:rPr>
                <w:noProof/>
                <w:webHidden/>
              </w:rPr>
            </w:r>
            <w:r w:rsidR="00F91EDC">
              <w:rPr>
                <w:noProof/>
                <w:webHidden/>
              </w:rPr>
              <w:fldChar w:fldCharType="separate"/>
            </w:r>
            <w:r w:rsidR="006F125A">
              <w:rPr>
                <w:noProof/>
                <w:webHidden/>
              </w:rPr>
              <w:t>64</w:t>
            </w:r>
            <w:r w:rsidR="00F91EDC">
              <w:rPr>
                <w:noProof/>
                <w:webHidden/>
              </w:rPr>
              <w:fldChar w:fldCharType="end"/>
            </w:r>
          </w:hyperlink>
        </w:p>
        <w:p w14:paraId="6BFE4925" w14:textId="3511BC2B" w:rsidR="00F91EDC" w:rsidRDefault="00D800B8">
          <w:pPr>
            <w:pStyle w:val="TDC3"/>
            <w:tabs>
              <w:tab w:val="left" w:pos="1320"/>
              <w:tab w:val="right" w:leader="dot" w:pos="8494"/>
            </w:tabs>
            <w:rPr>
              <w:noProof/>
              <w:sz w:val="22"/>
              <w:lang w:eastAsia="es-ES"/>
            </w:rPr>
          </w:pPr>
          <w:hyperlink w:anchor="_Toc74928350" w:history="1">
            <w:r w:rsidR="00F91EDC" w:rsidRPr="00522B37">
              <w:rPr>
                <w:rStyle w:val="Hipervnculo"/>
                <w:noProof/>
                <w:lang w:val="eu-ES"/>
              </w:rPr>
              <w:t>11.3.3</w:t>
            </w:r>
            <w:r w:rsidR="00F91EDC">
              <w:rPr>
                <w:noProof/>
                <w:sz w:val="22"/>
                <w:lang w:eastAsia="es-ES"/>
              </w:rPr>
              <w:tab/>
            </w:r>
            <w:r w:rsidR="00F91EDC" w:rsidRPr="00522B37">
              <w:rPr>
                <w:rStyle w:val="Hipervnculo"/>
                <w:noProof/>
                <w:lang w:val="eu-ES"/>
              </w:rPr>
              <w:t>Arkitektura</w:t>
            </w:r>
            <w:r w:rsidR="00F91EDC">
              <w:rPr>
                <w:noProof/>
                <w:webHidden/>
              </w:rPr>
              <w:tab/>
            </w:r>
            <w:r w:rsidR="00F91EDC">
              <w:rPr>
                <w:noProof/>
                <w:webHidden/>
              </w:rPr>
              <w:fldChar w:fldCharType="begin"/>
            </w:r>
            <w:r w:rsidR="00F91EDC">
              <w:rPr>
                <w:noProof/>
                <w:webHidden/>
              </w:rPr>
              <w:instrText xml:space="preserve"> PAGEREF _Toc74928350 \h </w:instrText>
            </w:r>
            <w:r w:rsidR="00F91EDC">
              <w:rPr>
                <w:noProof/>
                <w:webHidden/>
              </w:rPr>
            </w:r>
            <w:r w:rsidR="00F91EDC">
              <w:rPr>
                <w:noProof/>
                <w:webHidden/>
              </w:rPr>
              <w:fldChar w:fldCharType="separate"/>
            </w:r>
            <w:r w:rsidR="006F125A">
              <w:rPr>
                <w:noProof/>
                <w:webHidden/>
              </w:rPr>
              <w:t>64</w:t>
            </w:r>
            <w:r w:rsidR="00F91EDC">
              <w:rPr>
                <w:noProof/>
                <w:webHidden/>
              </w:rPr>
              <w:fldChar w:fldCharType="end"/>
            </w:r>
          </w:hyperlink>
        </w:p>
        <w:p w14:paraId="1548FD04" w14:textId="52F8D2B0" w:rsidR="00F91EDC" w:rsidRDefault="00D800B8">
          <w:pPr>
            <w:pStyle w:val="TDC3"/>
            <w:tabs>
              <w:tab w:val="left" w:pos="1320"/>
              <w:tab w:val="right" w:leader="dot" w:pos="8494"/>
            </w:tabs>
            <w:rPr>
              <w:noProof/>
              <w:sz w:val="22"/>
              <w:lang w:eastAsia="es-ES"/>
            </w:rPr>
          </w:pPr>
          <w:hyperlink w:anchor="_Toc74928351" w:history="1">
            <w:r w:rsidR="00F91EDC" w:rsidRPr="00522B37">
              <w:rPr>
                <w:rStyle w:val="Hipervnculo"/>
                <w:noProof/>
                <w:lang w:val="eu-ES"/>
              </w:rPr>
              <w:t>11.3.4</w:t>
            </w:r>
            <w:r w:rsidR="00F91EDC">
              <w:rPr>
                <w:noProof/>
                <w:sz w:val="22"/>
                <w:lang w:eastAsia="es-ES"/>
              </w:rPr>
              <w:tab/>
            </w:r>
            <w:r w:rsidR="00F91EDC" w:rsidRPr="00522B37">
              <w:rPr>
                <w:rStyle w:val="Hipervnculo"/>
                <w:noProof/>
                <w:lang w:val="eu-ES"/>
              </w:rPr>
              <w:t>Diseinua</w:t>
            </w:r>
            <w:r w:rsidR="00F91EDC">
              <w:rPr>
                <w:noProof/>
                <w:webHidden/>
              </w:rPr>
              <w:tab/>
            </w:r>
            <w:r w:rsidR="00F91EDC">
              <w:rPr>
                <w:noProof/>
                <w:webHidden/>
              </w:rPr>
              <w:fldChar w:fldCharType="begin"/>
            </w:r>
            <w:r w:rsidR="00F91EDC">
              <w:rPr>
                <w:noProof/>
                <w:webHidden/>
              </w:rPr>
              <w:instrText xml:space="preserve"> PAGEREF _Toc74928351 \h </w:instrText>
            </w:r>
            <w:r w:rsidR="00F91EDC">
              <w:rPr>
                <w:noProof/>
                <w:webHidden/>
              </w:rPr>
            </w:r>
            <w:r w:rsidR="00F91EDC">
              <w:rPr>
                <w:noProof/>
                <w:webHidden/>
              </w:rPr>
              <w:fldChar w:fldCharType="separate"/>
            </w:r>
            <w:r w:rsidR="006F125A">
              <w:rPr>
                <w:noProof/>
                <w:webHidden/>
              </w:rPr>
              <w:t>65</w:t>
            </w:r>
            <w:r w:rsidR="00F91EDC">
              <w:rPr>
                <w:noProof/>
                <w:webHidden/>
              </w:rPr>
              <w:fldChar w:fldCharType="end"/>
            </w:r>
          </w:hyperlink>
        </w:p>
        <w:p w14:paraId="2C1F3D93" w14:textId="52864C9C" w:rsidR="00F91EDC" w:rsidRDefault="00D800B8">
          <w:pPr>
            <w:pStyle w:val="TDC3"/>
            <w:tabs>
              <w:tab w:val="left" w:pos="1320"/>
              <w:tab w:val="right" w:leader="dot" w:pos="8494"/>
            </w:tabs>
            <w:rPr>
              <w:noProof/>
              <w:sz w:val="22"/>
              <w:lang w:eastAsia="es-ES"/>
            </w:rPr>
          </w:pPr>
          <w:hyperlink w:anchor="_Toc74928352" w:history="1">
            <w:r w:rsidR="00F91EDC" w:rsidRPr="00522B37">
              <w:rPr>
                <w:rStyle w:val="Hipervnculo"/>
                <w:noProof/>
                <w:lang w:val="eu-ES"/>
              </w:rPr>
              <w:t>11.3.5</w:t>
            </w:r>
            <w:r w:rsidR="00F91EDC">
              <w:rPr>
                <w:noProof/>
                <w:sz w:val="22"/>
                <w:lang w:eastAsia="es-ES"/>
              </w:rPr>
              <w:tab/>
            </w:r>
            <w:r w:rsidR="00F91EDC" w:rsidRPr="00522B37">
              <w:rPr>
                <w:rStyle w:val="Hipervnculo"/>
                <w:noProof/>
                <w:lang w:val="eu-ES"/>
              </w:rPr>
              <w:t>Garapena</w:t>
            </w:r>
            <w:r w:rsidR="00F91EDC">
              <w:rPr>
                <w:noProof/>
                <w:webHidden/>
              </w:rPr>
              <w:tab/>
            </w:r>
            <w:r w:rsidR="00F91EDC">
              <w:rPr>
                <w:noProof/>
                <w:webHidden/>
              </w:rPr>
              <w:fldChar w:fldCharType="begin"/>
            </w:r>
            <w:r w:rsidR="00F91EDC">
              <w:rPr>
                <w:noProof/>
                <w:webHidden/>
              </w:rPr>
              <w:instrText xml:space="preserve"> PAGEREF _Toc74928352 \h </w:instrText>
            </w:r>
            <w:r w:rsidR="00F91EDC">
              <w:rPr>
                <w:noProof/>
                <w:webHidden/>
              </w:rPr>
            </w:r>
            <w:r w:rsidR="00F91EDC">
              <w:rPr>
                <w:noProof/>
                <w:webHidden/>
              </w:rPr>
              <w:fldChar w:fldCharType="separate"/>
            </w:r>
            <w:r w:rsidR="006F125A">
              <w:rPr>
                <w:noProof/>
                <w:webHidden/>
              </w:rPr>
              <w:t>65</w:t>
            </w:r>
            <w:r w:rsidR="00F91EDC">
              <w:rPr>
                <w:noProof/>
                <w:webHidden/>
              </w:rPr>
              <w:fldChar w:fldCharType="end"/>
            </w:r>
          </w:hyperlink>
        </w:p>
        <w:p w14:paraId="4589EFF1" w14:textId="7DD20CFE" w:rsidR="00F91EDC" w:rsidRDefault="00D800B8">
          <w:pPr>
            <w:pStyle w:val="TDC3"/>
            <w:tabs>
              <w:tab w:val="left" w:pos="1320"/>
              <w:tab w:val="right" w:leader="dot" w:pos="8494"/>
            </w:tabs>
            <w:rPr>
              <w:noProof/>
              <w:sz w:val="22"/>
              <w:lang w:eastAsia="es-ES"/>
            </w:rPr>
          </w:pPr>
          <w:hyperlink w:anchor="_Toc74928353" w:history="1">
            <w:r w:rsidR="00F91EDC" w:rsidRPr="00522B37">
              <w:rPr>
                <w:rStyle w:val="Hipervnculo"/>
                <w:noProof/>
                <w:lang w:val="eu-ES"/>
              </w:rPr>
              <w:t>11.3.6</w:t>
            </w:r>
            <w:r w:rsidR="00F91EDC">
              <w:rPr>
                <w:noProof/>
                <w:sz w:val="22"/>
                <w:lang w:eastAsia="es-ES"/>
              </w:rPr>
              <w:tab/>
            </w:r>
            <w:r w:rsidR="00F91EDC" w:rsidRPr="00522B37">
              <w:rPr>
                <w:rStyle w:val="Hipervnculo"/>
                <w:noProof/>
                <w:lang w:val="eu-ES"/>
              </w:rPr>
              <w:t>Proba</w:t>
            </w:r>
            <w:r w:rsidR="00F91EDC">
              <w:rPr>
                <w:noProof/>
                <w:webHidden/>
              </w:rPr>
              <w:tab/>
            </w:r>
            <w:r w:rsidR="00F91EDC">
              <w:rPr>
                <w:noProof/>
                <w:webHidden/>
              </w:rPr>
              <w:fldChar w:fldCharType="begin"/>
            </w:r>
            <w:r w:rsidR="00F91EDC">
              <w:rPr>
                <w:noProof/>
                <w:webHidden/>
              </w:rPr>
              <w:instrText xml:space="preserve"> PAGEREF _Toc74928353 \h </w:instrText>
            </w:r>
            <w:r w:rsidR="00F91EDC">
              <w:rPr>
                <w:noProof/>
                <w:webHidden/>
              </w:rPr>
            </w:r>
            <w:r w:rsidR="00F91EDC">
              <w:rPr>
                <w:noProof/>
                <w:webHidden/>
              </w:rPr>
              <w:fldChar w:fldCharType="separate"/>
            </w:r>
            <w:r w:rsidR="006F125A">
              <w:rPr>
                <w:noProof/>
                <w:webHidden/>
              </w:rPr>
              <w:t>65</w:t>
            </w:r>
            <w:r w:rsidR="00F91EDC">
              <w:rPr>
                <w:noProof/>
                <w:webHidden/>
              </w:rPr>
              <w:fldChar w:fldCharType="end"/>
            </w:r>
          </w:hyperlink>
        </w:p>
        <w:p w14:paraId="57C6CB96" w14:textId="5EA01B00" w:rsidR="00F91EDC" w:rsidRDefault="00D800B8">
          <w:pPr>
            <w:pStyle w:val="TDC2"/>
            <w:tabs>
              <w:tab w:val="left" w:pos="880"/>
              <w:tab w:val="right" w:leader="dot" w:pos="8494"/>
            </w:tabs>
            <w:rPr>
              <w:noProof/>
              <w:sz w:val="22"/>
              <w:lang w:eastAsia="es-ES"/>
            </w:rPr>
          </w:pPr>
          <w:hyperlink w:anchor="_Toc74928354" w:history="1">
            <w:r w:rsidR="00F91EDC" w:rsidRPr="00522B37">
              <w:rPr>
                <w:rStyle w:val="Hipervnculo"/>
                <w:noProof/>
                <w:lang w:val="eu-ES"/>
              </w:rPr>
              <w:t>11.4</w:t>
            </w:r>
            <w:r w:rsidR="00F91EDC">
              <w:rPr>
                <w:noProof/>
                <w:sz w:val="22"/>
                <w:lang w:eastAsia="es-ES"/>
              </w:rPr>
              <w:tab/>
            </w:r>
            <w:r w:rsidR="00F91EDC" w:rsidRPr="00522B37">
              <w:rPr>
                <w:rStyle w:val="Hipervnculo"/>
                <w:noProof/>
                <w:lang w:val="eu-ES"/>
              </w:rPr>
              <w:t>Hedapena</w:t>
            </w:r>
            <w:r w:rsidR="00F91EDC">
              <w:rPr>
                <w:noProof/>
                <w:webHidden/>
              </w:rPr>
              <w:tab/>
            </w:r>
            <w:r w:rsidR="00F91EDC">
              <w:rPr>
                <w:noProof/>
                <w:webHidden/>
              </w:rPr>
              <w:fldChar w:fldCharType="begin"/>
            </w:r>
            <w:r w:rsidR="00F91EDC">
              <w:rPr>
                <w:noProof/>
                <w:webHidden/>
              </w:rPr>
              <w:instrText xml:space="preserve"> PAGEREF _Toc74928354 \h </w:instrText>
            </w:r>
            <w:r w:rsidR="00F91EDC">
              <w:rPr>
                <w:noProof/>
                <w:webHidden/>
              </w:rPr>
            </w:r>
            <w:r w:rsidR="00F91EDC">
              <w:rPr>
                <w:noProof/>
                <w:webHidden/>
              </w:rPr>
              <w:fldChar w:fldCharType="separate"/>
            </w:r>
            <w:r w:rsidR="006F125A">
              <w:rPr>
                <w:noProof/>
                <w:webHidden/>
              </w:rPr>
              <w:t>65</w:t>
            </w:r>
            <w:r w:rsidR="00F91EDC">
              <w:rPr>
                <w:noProof/>
                <w:webHidden/>
              </w:rPr>
              <w:fldChar w:fldCharType="end"/>
            </w:r>
          </w:hyperlink>
        </w:p>
        <w:p w14:paraId="007D2DEF" w14:textId="7B8413D8" w:rsidR="00F91EDC" w:rsidRDefault="00D800B8">
          <w:pPr>
            <w:pStyle w:val="TDC2"/>
            <w:tabs>
              <w:tab w:val="left" w:pos="880"/>
              <w:tab w:val="right" w:leader="dot" w:pos="8494"/>
            </w:tabs>
            <w:rPr>
              <w:noProof/>
              <w:sz w:val="22"/>
              <w:lang w:eastAsia="es-ES"/>
            </w:rPr>
          </w:pPr>
          <w:hyperlink w:anchor="_Toc74928355" w:history="1">
            <w:r w:rsidR="00F91EDC" w:rsidRPr="00522B37">
              <w:rPr>
                <w:rStyle w:val="Hipervnculo"/>
                <w:noProof/>
                <w:lang w:val="eu-ES"/>
              </w:rPr>
              <w:t>11.5</w:t>
            </w:r>
            <w:r w:rsidR="00F91EDC">
              <w:rPr>
                <w:noProof/>
                <w:sz w:val="22"/>
                <w:lang w:eastAsia="es-ES"/>
              </w:rPr>
              <w:tab/>
            </w:r>
            <w:r w:rsidR="00F91EDC" w:rsidRPr="00522B37">
              <w:rPr>
                <w:rStyle w:val="Hipervnculo"/>
                <w:noProof/>
                <w:lang w:val="eu-ES"/>
              </w:rPr>
              <w:t>Etorkizunerako Hobekuntzak</w:t>
            </w:r>
            <w:r w:rsidR="00F91EDC">
              <w:rPr>
                <w:noProof/>
                <w:webHidden/>
              </w:rPr>
              <w:tab/>
            </w:r>
            <w:r w:rsidR="00F91EDC">
              <w:rPr>
                <w:noProof/>
                <w:webHidden/>
              </w:rPr>
              <w:fldChar w:fldCharType="begin"/>
            </w:r>
            <w:r w:rsidR="00F91EDC">
              <w:rPr>
                <w:noProof/>
                <w:webHidden/>
              </w:rPr>
              <w:instrText xml:space="preserve"> PAGEREF _Toc74928355 \h </w:instrText>
            </w:r>
            <w:r w:rsidR="00F91EDC">
              <w:rPr>
                <w:noProof/>
                <w:webHidden/>
              </w:rPr>
            </w:r>
            <w:r w:rsidR="00F91EDC">
              <w:rPr>
                <w:noProof/>
                <w:webHidden/>
              </w:rPr>
              <w:fldChar w:fldCharType="separate"/>
            </w:r>
            <w:r w:rsidR="006F125A">
              <w:rPr>
                <w:noProof/>
                <w:webHidden/>
              </w:rPr>
              <w:t>66</w:t>
            </w:r>
            <w:r w:rsidR="00F91EDC">
              <w:rPr>
                <w:noProof/>
                <w:webHidden/>
              </w:rPr>
              <w:fldChar w:fldCharType="end"/>
            </w:r>
          </w:hyperlink>
        </w:p>
        <w:p w14:paraId="5D57E7A3" w14:textId="5EA07CA1" w:rsidR="00F91EDC" w:rsidRDefault="00D800B8">
          <w:pPr>
            <w:pStyle w:val="TDC1"/>
            <w:tabs>
              <w:tab w:val="left" w:pos="440"/>
              <w:tab w:val="right" w:leader="dot" w:pos="8494"/>
            </w:tabs>
            <w:rPr>
              <w:noProof/>
              <w:sz w:val="22"/>
              <w:lang w:eastAsia="es-ES"/>
            </w:rPr>
          </w:pPr>
          <w:hyperlink w:anchor="_Toc74928356" w:history="1">
            <w:r w:rsidR="00F91EDC" w:rsidRPr="00522B37">
              <w:rPr>
                <w:rStyle w:val="Hipervnculo"/>
                <w:noProof/>
                <w:lang w:val="eu-ES"/>
              </w:rPr>
              <w:t>12</w:t>
            </w:r>
            <w:r w:rsidR="00F91EDC">
              <w:rPr>
                <w:noProof/>
                <w:sz w:val="22"/>
                <w:lang w:eastAsia="es-ES"/>
              </w:rPr>
              <w:tab/>
            </w:r>
            <w:r w:rsidR="00F91EDC" w:rsidRPr="00522B37">
              <w:rPr>
                <w:rStyle w:val="Hipervnculo"/>
                <w:noProof/>
                <w:lang w:val="eu-ES"/>
              </w:rPr>
              <w:t>Arriskuen Analisia</w:t>
            </w:r>
            <w:r w:rsidR="00F91EDC">
              <w:rPr>
                <w:noProof/>
                <w:webHidden/>
              </w:rPr>
              <w:tab/>
            </w:r>
            <w:r w:rsidR="00F91EDC">
              <w:rPr>
                <w:noProof/>
                <w:webHidden/>
              </w:rPr>
              <w:fldChar w:fldCharType="begin"/>
            </w:r>
            <w:r w:rsidR="00F91EDC">
              <w:rPr>
                <w:noProof/>
                <w:webHidden/>
              </w:rPr>
              <w:instrText xml:space="preserve"> PAGEREF _Toc74928356 \h </w:instrText>
            </w:r>
            <w:r w:rsidR="00F91EDC">
              <w:rPr>
                <w:noProof/>
                <w:webHidden/>
              </w:rPr>
            </w:r>
            <w:r w:rsidR="00F91EDC">
              <w:rPr>
                <w:noProof/>
                <w:webHidden/>
              </w:rPr>
              <w:fldChar w:fldCharType="separate"/>
            </w:r>
            <w:r w:rsidR="006F125A">
              <w:rPr>
                <w:noProof/>
                <w:webHidden/>
              </w:rPr>
              <w:t>66</w:t>
            </w:r>
            <w:r w:rsidR="00F91EDC">
              <w:rPr>
                <w:noProof/>
                <w:webHidden/>
              </w:rPr>
              <w:fldChar w:fldCharType="end"/>
            </w:r>
          </w:hyperlink>
        </w:p>
        <w:p w14:paraId="105E52CD" w14:textId="41D2636F" w:rsidR="00F91EDC" w:rsidRDefault="00D800B8">
          <w:pPr>
            <w:pStyle w:val="TDC2"/>
            <w:tabs>
              <w:tab w:val="left" w:pos="880"/>
              <w:tab w:val="right" w:leader="dot" w:pos="8494"/>
            </w:tabs>
            <w:rPr>
              <w:noProof/>
              <w:sz w:val="22"/>
              <w:lang w:eastAsia="es-ES"/>
            </w:rPr>
          </w:pPr>
          <w:hyperlink w:anchor="_Toc74928357" w:history="1">
            <w:r w:rsidR="00F91EDC" w:rsidRPr="00522B37">
              <w:rPr>
                <w:rStyle w:val="Hipervnculo"/>
                <w:noProof/>
                <w:lang w:val="eu-ES"/>
              </w:rPr>
              <w:t>12.1</w:t>
            </w:r>
            <w:r w:rsidR="00F91EDC">
              <w:rPr>
                <w:noProof/>
                <w:sz w:val="22"/>
                <w:lang w:eastAsia="es-ES"/>
              </w:rPr>
              <w:tab/>
            </w:r>
            <w:r w:rsidR="00F91EDC" w:rsidRPr="00522B37">
              <w:rPr>
                <w:rStyle w:val="Hipervnculo"/>
                <w:noProof/>
                <w:lang w:val="eu-ES"/>
              </w:rPr>
              <w:t>Arriskuak</w:t>
            </w:r>
            <w:r w:rsidR="00F91EDC">
              <w:rPr>
                <w:noProof/>
                <w:webHidden/>
              </w:rPr>
              <w:tab/>
            </w:r>
            <w:r w:rsidR="00F91EDC">
              <w:rPr>
                <w:noProof/>
                <w:webHidden/>
              </w:rPr>
              <w:fldChar w:fldCharType="begin"/>
            </w:r>
            <w:r w:rsidR="00F91EDC">
              <w:rPr>
                <w:noProof/>
                <w:webHidden/>
              </w:rPr>
              <w:instrText xml:space="preserve"> PAGEREF _Toc74928357 \h </w:instrText>
            </w:r>
            <w:r w:rsidR="00F91EDC">
              <w:rPr>
                <w:noProof/>
                <w:webHidden/>
              </w:rPr>
            </w:r>
            <w:r w:rsidR="00F91EDC">
              <w:rPr>
                <w:noProof/>
                <w:webHidden/>
              </w:rPr>
              <w:fldChar w:fldCharType="separate"/>
            </w:r>
            <w:r w:rsidR="006F125A">
              <w:rPr>
                <w:noProof/>
                <w:webHidden/>
              </w:rPr>
              <w:t>66</w:t>
            </w:r>
            <w:r w:rsidR="00F91EDC">
              <w:rPr>
                <w:noProof/>
                <w:webHidden/>
              </w:rPr>
              <w:fldChar w:fldCharType="end"/>
            </w:r>
          </w:hyperlink>
        </w:p>
        <w:p w14:paraId="0D9B47B6" w14:textId="35D668A5" w:rsidR="00F91EDC" w:rsidRDefault="00D800B8">
          <w:pPr>
            <w:pStyle w:val="TDC2"/>
            <w:tabs>
              <w:tab w:val="left" w:pos="880"/>
              <w:tab w:val="right" w:leader="dot" w:pos="8494"/>
            </w:tabs>
            <w:rPr>
              <w:noProof/>
              <w:sz w:val="22"/>
              <w:lang w:eastAsia="es-ES"/>
            </w:rPr>
          </w:pPr>
          <w:hyperlink w:anchor="_Toc74928358" w:history="1">
            <w:r w:rsidR="00F91EDC" w:rsidRPr="00522B37">
              <w:rPr>
                <w:rStyle w:val="Hipervnculo"/>
                <w:noProof/>
                <w:lang w:val="eu-ES"/>
              </w:rPr>
              <w:t>12.2</w:t>
            </w:r>
            <w:r w:rsidR="00F91EDC">
              <w:rPr>
                <w:noProof/>
                <w:sz w:val="22"/>
                <w:lang w:eastAsia="es-ES"/>
              </w:rPr>
              <w:tab/>
            </w:r>
            <w:r w:rsidR="00F91EDC" w:rsidRPr="00522B37">
              <w:rPr>
                <w:rStyle w:val="Hipervnculo"/>
                <w:noProof/>
                <w:lang w:val="eu-ES"/>
              </w:rPr>
              <w:t>Arriskuen Analisia</w:t>
            </w:r>
            <w:r w:rsidR="00F91EDC">
              <w:rPr>
                <w:noProof/>
                <w:webHidden/>
              </w:rPr>
              <w:tab/>
            </w:r>
            <w:r w:rsidR="00F91EDC">
              <w:rPr>
                <w:noProof/>
                <w:webHidden/>
              </w:rPr>
              <w:fldChar w:fldCharType="begin"/>
            </w:r>
            <w:r w:rsidR="00F91EDC">
              <w:rPr>
                <w:noProof/>
                <w:webHidden/>
              </w:rPr>
              <w:instrText xml:space="preserve"> PAGEREF _Toc74928358 \h </w:instrText>
            </w:r>
            <w:r w:rsidR="00F91EDC">
              <w:rPr>
                <w:noProof/>
                <w:webHidden/>
              </w:rPr>
            </w:r>
            <w:r w:rsidR="00F91EDC">
              <w:rPr>
                <w:noProof/>
                <w:webHidden/>
              </w:rPr>
              <w:fldChar w:fldCharType="separate"/>
            </w:r>
            <w:r w:rsidR="006F125A">
              <w:rPr>
                <w:noProof/>
                <w:webHidden/>
              </w:rPr>
              <w:t>68</w:t>
            </w:r>
            <w:r w:rsidR="00F91EDC">
              <w:rPr>
                <w:noProof/>
                <w:webHidden/>
              </w:rPr>
              <w:fldChar w:fldCharType="end"/>
            </w:r>
          </w:hyperlink>
        </w:p>
        <w:p w14:paraId="191ABE4D" w14:textId="2FDD6635" w:rsidR="00F91EDC" w:rsidRDefault="00D800B8">
          <w:pPr>
            <w:pStyle w:val="TDC1"/>
            <w:tabs>
              <w:tab w:val="left" w:pos="440"/>
              <w:tab w:val="right" w:leader="dot" w:pos="8494"/>
            </w:tabs>
            <w:rPr>
              <w:noProof/>
              <w:sz w:val="22"/>
              <w:lang w:eastAsia="es-ES"/>
            </w:rPr>
          </w:pPr>
          <w:hyperlink w:anchor="_Toc74928359" w:history="1">
            <w:r w:rsidR="00F91EDC" w:rsidRPr="00522B37">
              <w:rPr>
                <w:rStyle w:val="Hipervnculo"/>
                <w:noProof/>
                <w:lang w:val="eu-ES"/>
              </w:rPr>
              <w:t>13</w:t>
            </w:r>
            <w:r w:rsidR="00F91EDC">
              <w:rPr>
                <w:noProof/>
                <w:sz w:val="22"/>
                <w:lang w:eastAsia="es-ES"/>
              </w:rPr>
              <w:tab/>
            </w:r>
            <w:r w:rsidR="00F91EDC" w:rsidRPr="00522B37">
              <w:rPr>
                <w:rStyle w:val="Hipervnculo"/>
                <w:noProof/>
                <w:lang w:val="eu-ES"/>
              </w:rPr>
              <w:t>Proiektuaren Antolamendua eta Kudeaketa</w:t>
            </w:r>
            <w:r w:rsidR="00F91EDC">
              <w:rPr>
                <w:noProof/>
                <w:webHidden/>
              </w:rPr>
              <w:tab/>
            </w:r>
            <w:r w:rsidR="00F91EDC">
              <w:rPr>
                <w:noProof/>
                <w:webHidden/>
              </w:rPr>
              <w:fldChar w:fldCharType="begin"/>
            </w:r>
            <w:r w:rsidR="00F91EDC">
              <w:rPr>
                <w:noProof/>
                <w:webHidden/>
              </w:rPr>
              <w:instrText xml:space="preserve"> PAGEREF _Toc74928359 \h </w:instrText>
            </w:r>
            <w:r w:rsidR="00F91EDC">
              <w:rPr>
                <w:noProof/>
                <w:webHidden/>
              </w:rPr>
            </w:r>
            <w:r w:rsidR="00F91EDC">
              <w:rPr>
                <w:noProof/>
                <w:webHidden/>
              </w:rPr>
              <w:fldChar w:fldCharType="separate"/>
            </w:r>
            <w:r w:rsidR="006F125A">
              <w:rPr>
                <w:noProof/>
                <w:webHidden/>
              </w:rPr>
              <w:t>68</w:t>
            </w:r>
            <w:r w:rsidR="00F91EDC">
              <w:rPr>
                <w:noProof/>
                <w:webHidden/>
              </w:rPr>
              <w:fldChar w:fldCharType="end"/>
            </w:r>
          </w:hyperlink>
        </w:p>
        <w:p w14:paraId="320357C1" w14:textId="26AA7005" w:rsidR="00F91EDC" w:rsidRDefault="00D800B8">
          <w:pPr>
            <w:pStyle w:val="TDC2"/>
            <w:tabs>
              <w:tab w:val="left" w:pos="880"/>
              <w:tab w:val="right" w:leader="dot" w:pos="8494"/>
            </w:tabs>
            <w:rPr>
              <w:noProof/>
              <w:sz w:val="22"/>
              <w:lang w:eastAsia="es-ES"/>
            </w:rPr>
          </w:pPr>
          <w:hyperlink w:anchor="_Toc74928360" w:history="1">
            <w:r w:rsidR="00F91EDC" w:rsidRPr="00522B37">
              <w:rPr>
                <w:rStyle w:val="Hipervnculo"/>
                <w:noProof/>
                <w:lang w:val="eu-ES"/>
              </w:rPr>
              <w:t>13.1</w:t>
            </w:r>
            <w:r w:rsidR="00F91EDC">
              <w:rPr>
                <w:noProof/>
                <w:sz w:val="22"/>
                <w:lang w:eastAsia="es-ES"/>
              </w:rPr>
              <w:tab/>
            </w:r>
            <w:r w:rsidR="00F91EDC" w:rsidRPr="00522B37">
              <w:rPr>
                <w:rStyle w:val="Hipervnculo"/>
                <w:noProof/>
                <w:lang w:val="eu-ES"/>
              </w:rPr>
              <w:t>Proiektuaren Antolamendua</w:t>
            </w:r>
            <w:r w:rsidR="00F91EDC">
              <w:rPr>
                <w:noProof/>
                <w:webHidden/>
              </w:rPr>
              <w:tab/>
            </w:r>
            <w:r w:rsidR="00F91EDC">
              <w:rPr>
                <w:noProof/>
                <w:webHidden/>
              </w:rPr>
              <w:fldChar w:fldCharType="begin"/>
            </w:r>
            <w:r w:rsidR="00F91EDC">
              <w:rPr>
                <w:noProof/>
                <w:webHidden/>
              </w:rPr>
              <w:instrText xml:space="preserve"> PAGEREF _Toc74928360 \h </w:instrText>
            </w:r>
            <w:r w:rsidR="00F91EDC">
              <w:rPr>
                <w:noProof/>
                <w:webHidden/>
              </w:rPr>
            </w:r>
            <w:r w:rsidR="00F91EDC">
              <w:rPr>
                <w:noProof/>
                <w:webHidden/>
              </w:rPr>
              <w:fldChar w:fldCharType="separate"/>
            </w:r>
            <w:r w:rsidR="006F125A">
              <w:rPr>
                <w:noProof/>
                <w:webHidden/>
              </w:rPr>
              <w:t>68</w:t>
            </w:r>
            <w:r w:rsidR="00F91EDC">
              <w:rPr>
                <w:noProof/>
                <w:webHidden/>
              </w:rPr>
              <w:fldChar w:fldCharType="end"/>
            </w:r>
          </w:hyperlink>
        </w:p>
        <w:p w14:paraId="454A6167" w14:textId="30BC6CD4" w:rsidR="00F91EDC" w:rsidRDefault="00D800B8">
          <w:pPr>
            <w:pStyle w:val="TDC3"/>
            <w:tabs>
              <w:tab w:val="left" w:pos="1320"/>
              <w:tab w:val="right" w:leader="dot" w:pos="8494"/>
            </w:tabs>
            <w:rPr>
              <w:noProof/>
              <w:sz w:val="22"/>
              <w:lang w:eastAsia="es-ES"/>
            </w:rPr>
          </w:pPr>
          <w:hyperlink w:anchor="_Toc74928361" w:history="1">
            <w:r w:rsidR="00F91EDC" w:rsidRPr="00522B37">
              <w:rPr>
                <w:rStyle w:val="Hipervnculo"/>
                <w:noProof/>
                <w:lang w:val="eu-ES"/>
              </w:rPr>
              <w:t>13.1.1</w:t>
            </w:r>
            <w:r w:rsidR="00F91EDC">
              <w:rPr>
                <w:noProof/>
                <w:sz w:val="22"/>
                <w:lang w:eastAsia="es-ES"/>
              </w:rPr>
              <w:tab/>
            </w:r>
            <w:r w:rsidR="00F91EDC" w:rsidRPr="00522B37">
              <w:rPr>
                <w:rStyle w:val="Hipervnculo"/>
                <w:noProof/>
                <w:lang w:val="eu-ES"/>
              </w:rPr>
              <w:t>Taldekideak eta rolak</w:t>
            </w:r>
            <w:r w:rsidR="00F91EDC">
              <w:rPr>
                <w:noProof/>
                <w:webHidden/>
              </w:rPr>
              <w:tab/>
            </w:r>
            <w:r w:rsidR="00F91EDC">
              <w:rPr>
                <w:noProof/>
                <w:webHidden/>
              </w:rPr>
              <w:fldChar w:fldCharType="begin"/>
            </w:r>
            <w:r w:rsidR="00F91EDC">
              <w:rPr>
                <w:noProof/>
                <w:webHidden/>
              </w:rPr>
              <w:instrText xml:space="preserve"> PAGEREF _Toc74928361 \h </w:instrText>
            </w:r>
            <w:r w:rsidR="00F91EDC">
              <w:rPr>
                <w:noProof/>
                <w:webHidden/>
              </w:rPr>
            </w:r>
            <w:r w:rsidR="00F91EDC">
              <w:rPr>
                <w:noProof/>
                <w:webHidden/>
              </w:rPr>
              <w:fldChar w:fldCharType="separate"/>
            </w:r>
            <w:r w:rsidR="006F125A">
              <w:rPr>
                <w:noProof/>
                <w:webHidden/>
              </w:rPr>
              <w:t>69</w:t>
            </w:r>
            <w:r w:rsidR="00F91EDC">
              <w:rPr>
                <w:noProof/>
                <w:webHidden/>
              </w:rPr>
              <w:fldChar w:fldCharType="end"/>
            </w:r>
          </w:hyperlink>
        </w:p>
        <w:p w14:paraId="51878189" w14:textId="0E5E4B68" w:rsidR="00F91EDC" w:rsidRDefault="00D800B8">
          <w:pPr>
            <w:pStyle w:val="TDC3"/>
            <w:tabs>
              <w:tab w:val="left" w:pos="1320"/>
              <w:tab w:val="right" w:leader="dot" w:pos="8494"/>
            </w:tabs>
            <w:rPr>
              <w:noProof/>
              <w:sz w:val="22"/>
              <w:lang w:eastAsia="es-ES"/>
            </w:rPr>
          </w:pPr>
          <w:hyperlink w:anchor="_Toc74928362" w:history="1">
            <w:r w:rsidR="00F91EDC" w:rsidRPr="00522B37">
              <w:rPr>
                <w:rStyle w:val="Hipervnculo"/>
                <w:noProof/>
                <w:lang w:val="eu-ES"/>
              </w:rPr>
              <w:t>13.1.2</w:t>
            </w:r>
            <w:r w:rsidR="00F91EDC">
              <w:rPr>
                <w:noProof/>
                <w:sz w:val="22"/>
                <w:lang w:eastAsia="es-ES"/>
              </w:rPr>
              <w:tab/>
            </w:r>
            <w:r w:rsidR="00F91EDC" w:rsidRPr="00522B37">
              <w:rPr>
                <w:rStyle w:val="Hipervnculo"/>
                <w:noProof/>
                <w:lang w:val="eu-ES"/>
              </w:rPr>
              <w:t>Informazio-sistema</w:t>
            </w:r>
            <w:r w:rsidR="00F91EDC">
              <w:rPr>
                <w:noProof/>
                <w:webHidden/>
              </w:rPr>
              <w:tab/>
            </w:r>
            <w:r w:rsidR="00F91EDC">
              <w:rPr>
                <w:noProof/>
                <w:webHidden/>
              </w:rPr>
              <w:fldChar w:fldCharType="begin"/>
            </w:r>
            <w:r w:rsidR="00F91EDC">
              <w:rPr>
                <w:noProof/>
                <w:webHidden/>
              </w:rPr>
              <w:instrText xml:space="preserve"> PAGEREF _Toc74928362 \h </w:instrText>
            </w:r>
            <w:r w:rsidR="00F91EDC">
              <w:rPr>
                <w:noProof/>
                <w:webHidden/>
              </w:rPr>
            </w:r>
            <w:r w:rsidR="00F91EDC">
              <w:rPr>
                <w:noProof/>
                <w:webHidden/>
              </w:rPr>
              <w:fldChar w:fldCharType="separate"/>
            </w:r>
            <w:r w:rsidR="006F125A">
              <w:rPr>
                <w:noProof/>
                <w:webHidden/>
              </w:rPr>
              <w:t>69</w:t>
            </w:r>
            <w:r w:rsidR="00F91EDC">
              <w:rPr>
                <w:noProof/>
                <w:webHidden/>
              </w:rPr>
              <w:fldChar w:fldCharType="end"/>
            </w:r>
          </w:hyperlink>
        </w:p>
        <w:p w14:paraId="56814BCB" w14:textId="0098694B" w:rsidR="00F91EDC" w:rsidRDefault="00D800B8">
          <w:pPr>
            <w:pStyle w:val="TDC3"/>
            <w:tabs>
              <w:tab w:val="left" w:pos="1320"/>
              <w:tab w:val="right" w:leader="dot" w:pos="8494"/>
            </w:tabs>
            <w:rPr>
              <w:noProof/>
              <w:sz w:val="22"/>
              <w:lang w:eastAsia="es-ES"/>
            </w:rPr>
          </w:pPr>
          <w:hyperlink w:anchor="_Toc74928363" w:history="1">
            <w:r w:rsidR="00F91EDC" w:rsidRPr="00522B37">
              <w:rPr>
                <w:rStyle w:val="Hipervnculo"/>
                <w:noProof/>
                <w:lang w:val="eu-ES"/>
              </w:rPr>
              <w:t>13.1.3</w:t>
            </w:r>
            <w:r w:rsidR="00F91EDC">
              <w:rPr>
                <w:noProof/>
                <w:sz w:val="22"/>
                <w:lang w:eastAsia="es-ES"/>
              </w:rPr>
              <w:tab/>
            </w:r>
            <w:r w:rsidR="00F91EDC" w:rsidRPr="00522B37">
              <w:rPr>
                <w:rStyle w:val="Hipervnculo"/>
                <w:noProof/>
                <w:lang w:val="eu-ES"/>
              </w:rPr>
              <w:t>Komunikazio-kanalak</w:t>
            </w:r>
            <w:r w:rsidR="00F91EDC">
              <w:rPr>
                <w:noProof/>
                <w:webHidden/>
              </w:rPr>
              <w:tab/>
            </w:r>
            <w:r w:rsidR="00F91EDC">
              <w:rPr>
                <w:noProof/>
                <w:webHidden/>
              </w:rPr>
              <w:fldChar w:fldCharType="begin"/>
            </w:r>
            <w:r w:rsidR="00F91EDC">
              <w:rPr>
                <w:noProof/>
                <w:webHidden/>
              </w:rPr>
              <w:instrText xml:space="preserve"> PAGEREF _Toc74928363 \h </w:instrText>
            </w:r>
            <w:r w:rsidR="00F91EDC">
              <w:rPr>
                <w:noProof/>
                <w:webHidden/>
              </w:rPr>
            </w:r>
            <w:r w:rsidR="00F91EDC">
              <w:rPr>
                <w:noProof/>
                <w:webHidden/>
              </w:rPr>
              <w:fldChar w:fldCharType="separate"/>
            </w:r>
            <w:r w:rsidR="006F125A">
              <w:rPr>
                <w:noProof/>
                <w:webHidden/>
              </w:rPr>
              <w:t>69</w:t>
            </w:r>
            <w:r w:rsidR="00F91EDC">
              <w:rPr>
                <w:noProof/>
                <w:webHidden/>
              </w:rPr>
              <w:fldChar w:fldCharType="end"/>
            </w:r>
          </w:hyperlink>
        </w:p>
        <w:p w14:paraId="3945A195" w14:textId="52B042A4" w:rsidR="00F91EDC" w:rsidRDefault="00D800B8">
          <w:pPr>
            <w:pStyle w:val="TDC2"/>
            <w:tabs>
              <w:tab w:val="left" w:pos="880"/>
              <w:tab w:val="right" w:leader="dot" w:pos="8494"/>
            </w:tabs>
            <w:rPr>
              <w:noProof/>
              <w:sz w:val="22"/>
              <w:lang w:eastAsia="es-ES"/>
            </w:rPr>
          </w:pPr>
          <w:hyperlink w:anchor="_Toc74928364" w:history="1">
            <w:r w:rsidR="00F91EDC" w:rsidRPr="00522B37">
              <w:rPr>
                <w:rStyle w:val="Hipervnculo"/>
                <w:noProof/>
                <w:lang w:val="eu-ES"/>
              </w:rPr>
              <w:t>13.2</w:t>
            </w:r>
            <w:r w:rsidR="00F91EDC">
              <w:rPr>
                <w:noProof/>
                <w:sz w:val="22"/>
                <w:lang w:eastAsia="es-ES"/>
              </w:rPr>
              <w:tab/>
            </w:r>
            <w:r w:rsidR="00F91EDC" w:rsidRPr="00522B37">
              <w:rPr>
                <w:rStyle w:val="Hipervnculo"/>
                <w:noProof/>
                <w:lang w:val="eu-ES"/>
              </w:rPr>
              <w:t>Proiektuaren Kudeaketa</w:t>
            </w:r>
            <w:r w:rsidR="00F91EDC">
              <w:rPr>
                <w:noProof/>
                <w:webHidden/>
              </w:rPr>
              <w:tab/>
            </w:r>
            <w:r w:rsidR="00F91EDC">
              <w:rPr>
                <w:noProof/>
                <w:webHidden/>
              </w:rPr>
              <w:fldChar w:fldCharType="begin"/>
            </w:r>
            <w:r w:rsidR="00F91EDC">
              <w:rPr>
                <w:noProof/>
                <w:webHidden/>
              </w:rPr>
              <w:instrText xml:space="preserve"> PAGEREF _Toc74928364 \h </w:instrText>
            </w:r>
            <w:r w:rsidR="00F91EDC">
              <w:rPr>
                <w:noProof/>
                <w:webHidden/>
              </w:rPr>
            </w:r>
            <w:r w:rsidR="00F91EDC">
              <w:rPr>
                <w:noProof/>
                <w:webHidden/>
              </w:rPr>
              <w:fldChar w:fldCharType="separate"/>
            </w:r>
            <w:r w:rsidR="006F125A">
              <w:rPr>
                <w:noProof/>
                <w:webHidden/>
              </w:rPr>
              <w:t>69</w:t>
            </w:r>
            <w:r w:rsidR="00F91EDC">
              <w:rPr>
                <w:noProof/>
                <w:webHidden/>
              </w:rPr>
              <w:fldChar w:fldCharType="end"/>
            </w:r>
          </w:hyperlink>
        </w:p>
        <w:p w14:paraId="3F54AE1E" w14:textId="5220B89C" w:rsidR="00F91EDC" w:rsidRDefault="00D800B8">
          <w:pPr>
            <w:pStyle w:val="TDC3"/>
            <w:tabs>
              <w:tab w:val="left" w:pos="1320"/>
              <w:tab w:val="right" w:leader="dot" w:pos="8494"/>
            </w:tabs>
            <w:rPr>
              <w:noProof/>
              <w:sz w:val="22"/>
              <w:lang w:eastAsia="es-ES"/>
            </w:rPr>
          </w:pPr>
          <w:hyperlink w:anchor="_Toc74928365" w:history="1">
            <w:r w:rsidR="00F91EDC" w:rsidRPr="00522B37">
              <w:rPr>
                <w:rStyle w:val="Hipervnculo"/>
                <w:noProof/>
                <w:lang w:val="eu-ES"/>
              </w:rPr>
              <w:t>13.2.1</w:t>
            </w:r>
            <w:r w:rsidR="00F91EDC">
              <w:rPr>
                <w:noProof/>
                <w:sz w:val="22"/>
                <w:lang w:eastAsia="es-ES"/>
              </w:rPr>
              <w:tab/>
            </w:r>
            <w:r w:rsidR="00F91EDC" w:rsidRPr="00522B37">
              <w:rPr>
                <w:rStyle w:val="Hipervnculo"/>
                <w:noProof/>
                <w:lang w:val="eu-ES"/>
              </w:rPr>
              <w:t>Integrazioaren Kudeaketa</w:t>
            </w:r>
            <w:r w:rsidR="00F91EDC">
              <w:rPr>
                <w:noProof/>
                <w:webHidden/>
              </w:rPr>
              <w:tab/>
            </w:r>
            <w:r w:rsidR="00F91EDC">
              <w:rPr>
                <w:noProof/>
                <w:webHidden/>
              </w:rPr>
              <w:fldChar w:fldCharType="begin"/>
            </w:r>
            <w:r w:rsidR="00F91EDC">
              <w:rPr>
                <w:noProof/>
                <w:webHidden/>
              </w:rPr>
              <w:instrText xml:space="preserve"> PAGEREF _Toc74928365 \h </w:instrText>
            </w:r>
            <w:r w:rsidR="00F91EDC">
              <w:rPr>
                <w:noProof/>
                <w:webHidden/>
              </w:rPr>
            </w:r>
            <w:r w:rsidR="00F91EDC">
              <w:rPr>
                <w:noProof/>
                <w:webHidden/>
              </w:rPr>
              <w:fldChar w:fldCharType="separate"/>
            </w:r>
            <w:r w:rsidR="006F125A">
              <w:rPr>
                <w:noProof/>
                <w:webHidden/>
              </w:rPr>
              <w:t>69</w:t>
            </w:r>
            <w:r w:rsidR="00F91EDC">
              <w:rPr>
                <w:noProof/>
                <w:webHidden/>
              </w:rPr>
              <w:fldChar w:fldCharType="end"/>
            </w:r>
          </w:hyperlink>
        </w:p>
        <w:p w14:paraId="2EA87856" w14:textId="44D82CF7" w:rsidR="00F91EDC" w:rsidRDefault="00D800B8">
          <w:pPr>
            <w:pStyle w:val="TDC3"/>
            <w:tabs>
              <w:tab w:val="left" w:pos="1320"/>
              <w:tab w:val="right" w:leader="dot" w:pos="8494"/>
            </w:tabs>
            <w:rPr>
              <w:noProof/>
              <w:sz w:val="22"/>
              <w:lang w:eastAsia="es-ES"/>
            </w:rPr>
          </w:pPr>
          <w:hyperlink w:anchor="_Toc74928366" w:history="1">
            <w:r w:rsidR="00F91EDC" w:rsidRPr="00522B37">
              <w:rPr>
                <w:rStyle w:val="Hipervnculo"/>
                <w:noProof/>
                <w:lang w:val="eu-ES"/>
              </w:rPr>
              <w:t>13.2.2</w:t>
            </w:r>
            <w:r w:rsidR="00F91EDC">
              <w:rPr>
                <w:noProof/>
                <w:sz w:val="22"/>
                <w:lang w:eastAsia="es-ES"/>
              </w:rPr>
              <w:tab/>
            </w:r>
            <w:r w:rsidR="00F91EDC" w:rsidRPr="00522B37">
              <w:rPr>
                <w:rStyle w:val="Hipervnculo"/>
                <w:noProof/>
                <w:lang w:val="eu-ES"/>
              </w:rPr>
              <w:t>Irismenaren Kudeaketa</w:t>
            </w:r>
            <w:r w:rsidR="00F91EDC">
              <w:rPr>
                <w:noProof/>
                <w:webHidden/>
              </w:rPr>
              <w:tab/>
            </w:r>
            <w:r w:rsidR="00F91EDC">
              <w:rPr>
                <w:noProof/>
                <w:webHidden/>
              </w:rPr>
              <w:fldChar w:fldCharType="begin"/>
            </w:r>
            <w:r w:rsidR="00F91EDC">
              <w:rPr>
                <w:noProof/>
                <w:webHidden/>
              </w:rPr>
              <w:instrText xml:space="preserve"> PAGEREF _Toc74928366 \h </w:instrText>
            </w:r>
            <w:r w:rsidR="00F91EDC">
              <w:rPr>
                <w:noProof/>
                <w:webHidden/>
              </w:rPr>
            </w:r>
            <w:r w:rsidR="00F91EDC">
              <w:rPr>
                <w:noProof/>
                <w:webHidden/>
              </w:rPr>
              <w:fldChar w:fldCharType="separate"/>
            </w:r>
            <w:r w:rsidR="006F125A">
              <w:rPr>
                <w:noProof/>
                <w:webHidden/>
              </w:rPr>
              <w:t>69</w:t>
            </w:r>
            <w:r w:rsidR="00F91EDC">
              <w:rPr>
                <w:noProof/>
                <w:webHidden/>
              </w:rPr>
              <w:fldChar w:fldCharType="end"/>
            </w:r>
          </w:hyperlink>
        </w:p>
        <w:p w14:paraId="101D4101" w14:textId="5FDF69B5" w:rsidR="00F91EDC" w:rsidRDefault="00D800B8">
          <w:pPr>
            <w:pStyle w:val="TDC3"/>
            <w:tabs>
              <w:tab w:val="left" w:pos="1320"/>
              <w:tab w:val="right" w:leader="dot" w:pos="8494"/>
            </w:tabs>
            <w:rPr>
              <w:noProof/>
              <w:sz w:val="22"/>
              <w:lang w:eastAsia="es-ES"/>
            </w:rPr>
          </w:pPr>
          <w:hyperlink w:anchor="_Toc74928367" w:history="1">
            <w:r w:rsidR="00F91EDC" w:rsidRPr="00522B37">
              <w:rPr>
                <w:rStyle w:val="Hipervnculo"/>
                <w:noProof/>
                <w:lang w:val="eu-ES"/>
              </w:rPr>
              <w:t>13.2.3</w:t>
            </w:r>
            <w:r w:rsidR="00F91EDC">
              <w:rPr>
                <w:noProof/>
                <w:sz w:val="22"/>
                <w:lang w:eastAsia="es-ES"/>
              </w:rPr>
              <w:tab/>
            </w:r>
            <w:r w:rsidR="00F91EDC" w:rsidRPr="00522B37">
              <w:rPr>
                <w:rStyle w:val="Hipervnculo"/>
                <w:noProof/>
                <w:lang w:val="eu-ES"/>
              </w:rPr>
              <w:t>Epeen Kudeaketa</w:t>
            </w:r>
            <w:r w:rsidR="00F91EDC">
              <w:rPr>
                <w:noProof/>
                <w:webHidden/>
              </w:rPr>
              <w:tab/>
            </w:r>
            <w:r w:rsidR="00F91EDC">
              <w:rPr>
                <w:noProof/>
                <w:webHidden/>
              </w:rPr>
              <w:fldChar w:fldCharType="begin"/>
            </w:r>
            <w:r w:rsidR="00F91EDC">
              <w:rPr>
                <w:noProof/>
                <w:webHidden/>
              </w:rPr>
              <w:instrText xml:space="preserve"> PAGEREF _Toc74928367 \h </w:instrText>
            </w:r>
            <w:r w:rsidR="00F91EDC">
              <w:rPr>
                <w:noProof/>
                <w:webHidden/>
              </w:rPr>
            </w:r>
            <w:r w:rsidR="00F91EDC">
              <w:rPr>
                <w:noProof/>
                <w:webHidden/>
              </w:rPr>
              <w:fldChar w:fldCharType="separate"/>
            </w:r>
            <w:r w:rsidR="006F125A">
              <w:rPr>
                <w:noProof/>
                <w:webHidden/>
              </w:rPr>
              <w:t>70</w:t>
            </w:r>
            <w:r w:rsidR="00F91EDC">
              <w:rPr>
                <w:noProof/>
                <w:webHidden/>
              </w:rPr>
              <w:fldChar w:fldCharType="end"/>
            </w:r>
          </w:hyperlink>
        </w:p>
        <w:p w14:paraId="4D537AF6" w14:textId="75EF3A7E" w:rsidR="00F91EDC" w:rsidRDefault="00D800B8">
          <w:pPr>
            <w:pStyle w:val="TDC3"/>
            <w:tabs>
              <w:tab w:val="left" w:pos="1320"/>
              <w:tab w:val="right" w:leader="dot" w:pos="8494"/>
            </w:tabs>
            <w:rPr>
              <w:noProof/>
              <w:sz w:val="22"/>
              <w:lang w:eastAsia="es-ES"/>
            </w:rPr>
          </w:pPr>
          <w:hyperlink w:anchor="_Toc74928368" w:history="1">
            <w:r w:rsidR="00F91EDC" w:rsidRPr="00522B37">
              <w:rPr>
                <w:rStyle w:val="Hipervnculo"/>
                <w:noProof/>
                <w:lang w:val="eu-ES"/>
              </w:rPr>
              <w:t>13.2.4</w:t>
            </w:r>
            <w:r w:rsidR="00F91EDC">
              <w:rPr>
                <w:noProof/>
                <w:sz w:val="22"/>
                <w:lang w:eastAsia="es-ES"/>
              </w:rPr>
              <w:tab/>
            </w:r>
            <w:r w:rsidR="00F91EDC" w:rsidRPr="00522B37">
              <w:rPr>
                <w:rStyle w:val="Hipervnculo"/>
                <w:noProof/>
                <w:lang w:val="eu-ES"/>
              </w:rPr>
              <w:t>Kostuen Kudeaketa</w:t>
            </w:r>
            <w:r w:rsidR="00F91EDC">
              <w:rPr>
                <w:noProof/>
                <w:webHidden/>
              </w:rPr>
              <w:tab/>
            </w:r>
            <w:r w:rsidR="00F91EDC">
              <w:rPr>
                <w:noProof/>
                <w:webHidden/>
              </w:rPr>
              <w:fldChar w:fldCharType="begin"/>
            </w:r>
            <w:r w:rsidR="00F91EDC">
              <w:rPr>
                <w:noProof/>
                <w:webHidden/>
              </w:rPr>
              <w:instrText xml:space="preserve"> PAGEREF _Toc74928368 \h </w:instrText>
            </w:r>
            <w:r w:rsidR="00F91EDC">
              <w:rPr>
                <w:noProof/>
                <w:webHidden/>
              </w:rPr>
            </w:r>
            <w:r w:rsidR="00F91EDC">
              <w:rPr>
                <w:noProof/>
                <w:webHidden/>
              </w:rPr>
              <w:fldChar w:fldCharType="separate"/>
            </w:r>
            <w:r w:rsidR="006F125A">
              <w:rPr>
                <w:noProof/>
                <w:webHidden/>
              </w:rPr>
              <w:t>70</w:t>
            </w:r>
            <w:r w:rsidR="00F91EDC">
              <w:rPr>
                <w:noProof/>
                <w:webHidden/>
              </w:rPr>
              <w:fldChar w:fldCharType="end"/>
            </w:r>
          </w:hyperlink>
        </w:p>
        <w:p w14:paraId="16A100AB" w14:textId="2A023B8A" w:rsidR="00F91EDC" w:rsidRDefault="00D800B8">
          <w:pPr>
            <w:pStyle w:val="TDC3"/>
            <w:tabs>
              <w:tab w:val="left" w:pos="1320"/>
              <w:tab w:val="right" w:leader="dot" w:pos="8494"/>
            </w:tabs>
            <w:rPr>
              <w:noProof/>
              <w:sz w:val="22"/>
              <w:lang w:eastAsia="es-ES"/>
            </w:rPr>
          </w:pPr>
          <w:hyperlink w:anchor="_Toc74928369" w:history="1">
            <w:r w:rsidR="00F91EDC" w:rsidRPr="00522B37">
              <w:rPr>
                <w:rStyle w:val="Hipervnculo"/>
                <w:noProof/>
                <w:lang w:val="eu-ES"/>
              </w:rPr>
              <w:t>13.2.5</w:t>
            </w:r>
            <w:r w:rsidR="00F91EDC">
              <w:rPr>
                <w:noProof/>
                <w:sz w:val="22"/>
                <w:lang w:eastAsia="es-ES"/>
              </w:rPr>
              <w:tab/>
            </w:r>
            <w:r w:rsidR="00F91EDC" w:rsidRPr="00522B37">
              <w:rPr>
                <w:rStyle w:val="Hipervnculo"/>
                <w:noProof/>
                <w:lang w:val="eu-ES"/>
              </w:rPr>
              <w:t>Kalitate Kudeaketa</w:t>
            </w:r>
            <w:r w:rsidR="00F91EDC">
              <w:rPr>
                <w:noProof/>
                <w:webHidden/>
              </w:rPr>
              <w:tab/>
            </w:r>
            <w:r w:rsidR="00F91EDC">
              <w:rPr>
                <w:noProof/>
                <w:webHidden/>
              </w:rPr>
              <w:fldChar w:fldCharType="begin"/>
            </w:r>
            <w:r w:rsidR="00F91EDC">
              <w:rPr>
                <w:noProof/>
                <w:webHidden/>
              </w:rPr>
              <w:instrText xml:space="preserve"> PAGEREF _Toc74928369 \h </w:instrText>
            </w:r>
            <w:r w:rsidR="00F91EDC">
              <w:rPr>
                <w:noProof/>
                <w:webHidden/>
              </w:rPr>
            </w:r>
            <w:r w:rsidR="00F91EDC">
              <w:rPr>
                <w:noProof/>
                <w:webHidden/>
              </w:rPr>
              <w:fldChar w:fldCharType="separate"/>
            </w:r>
            <w:r w:rsidR="006F125A">
              <w:rPr>
                <w:noProof/>
                <w:webHidden/>
              </w:rPr>
              <w:t>70</w:t>
            </w:r>
            <w:r w:rsidR="00F91EDC">
              <w:rPr>
                <w:noProof/>
                <w:webHidden/>
              </w:rPr>
              <w:fldChar w:fldCharType="end"/>
            </w:r>
          </w:hyperlink>
        </w:p>
        <w:p w14:paraId="39A356AB" w14:textId="14F9144F" w:rsidR="00F91EDC" w:rsidRDefault="00D800B8">
          <w:pPr>
            <w:pStyle w:val="TDC3"/>
            <w:tabs>
              <w:tab w:val="left" w:pos="1320"/>
              <w:tab w:val="right" w:leader="dot" w:pos="8494"/>
            </w:tabs>
            <w:rPr>
              <w:noProof/>
              <w:sz w:val="22"/>
              <w:lang w:eastAsia="es-ES"/>
            </w:rPr>
          </w:pPr>
          <w:hyperlink w:anchor="_Toc74928370" w:history="1">
            <w:r w:rsidR="00F91EDC" w:rsidRPr="00522B37">
              <w:rPr>
                <w:rStyle w:val="Hipervnculo"/>
                <w:noProof/>
                <w:lang w:val="eu-ES"/>
              </w:rPr>
              <w:t>13.2.6</w:t>
            </w:r>
            <w:r w:rsidR="00F91EDC">
              <w:rPr>
                <w:noProof/>
                <w:sz w:val="22"/>
                <w:lang w:eastAsia="es-ES"/>
              </w:rPr>
              <w:tab/>
            </w:r>
            <w:r w:rsidR="00F91EDC" w:rsidRPr="00522B37">
              <w:rPr>
                <w:rStyle w:val="Hipervnculo"/>
                <w:noProof/>
                <w:lang w:val="eu-ES"/>
              </w:rPr>
              <w:t>Giza Baliabideen Kudeaketa</w:t>
            </w:r>
            <w:r w:rsidR="00F91EDC">
              <w:rPr>
                <w:noProof/>
                <w:webHidden/>
              </w:rPr>
              <w:tab/>
            </w:r>
            <w:r w:rsidR="00F91EDC">
              <w:rPr>
                <w:noProof/>
                <w:webHidden/>
              </w:rPr>
              <w:fldChar w:fldCharType="begin"/>
            </w:r>
            <w:r w:rsidR="00F91EDC">
              <w:rPr>
                <w:noProof/>
                <w:webHidden/>
              </w:rPr>
              <w:instrText xml:space="preserve"> PAGEREF _Toc74928370 \h </w:instrText>
            </w:r>
            <w:r w:rsidR="00F91EDC">
              <w:rPr>
                <w:noProof/>
                <w:webHidden/>
              </w:rPr>
            </w:r>
            <w:r w:rsidR="00F91EDC">
              <w:rPr>
                <w:noProof/>
                <w:webHidden/>
              </w:rPr>
              <w:fldChar w:fldCharType="separate"/>
            </w:r>
            <w:r w:rsidR="006F125A">
              <w:rPr>
                <w:noProof/>
                <w:webHidden/>
              </w:rPr>
              <w:t>71</w:t>
            </w:r>
            <w:r w:rsidR="00F91EDC">
              <w:rPr>
                <w:noProof/>
                <w:webHidden/>
              </w:rPr>
              <w:fldChar w:fldCharType="end"/>
            </w:r>
          </w:hyperlink>
        </w:p>
        <w:p w14:paraId="4A40C0F4" w14:textId="5D58B6D5" w:rsidR="00F91EDC" w:rsidRDefault="00D800B8">
          <w:pPr>
            <w:pStyle w:val="TDC3"/>
            <w:tabs>
              <w:tab w:val="left" w:pos="1320"/>
              <w:tab w:val="right" w:leader="dot" w:pos="8494"/>
            </w:tabs>
            <w:rPr>
              <w:noProof/>
              <w:sz w:val="22"/>
              <w:lang w:eastAsia="es-ES"/>
            </w:rPr>
          </w:pPr>
          <w:hyperlink w:anchor="_Toc74928371" w:history="1">
            <w:r w:rsidR="00F91EDC" w:rsidRPr="00522B37">
              <w:rPr>
                <w:rStyle w:val="Hipervnculo"/>
                <w:noProof/>
                <w:lang w:val="eu-ES"/>
              </w:rPr>
              <w:t>13.2.7</w:t>
            </w:r>
            <w:r w:rsidR="00F91EDC">
              <w:rPr>
                <w:noProof/>
                <w:sz w:val="22"/>
                <w:lang w:eastAsia="es-ES"/>
              </w:rPr>
              <w:tab/>
            </w:r>
            <w:r w:rsidR="00F91EDC" w:rsidRPr="00522B37">
              <w:rPr>
                <w:rStyle w:val="Hipervnculo"/>
                <w:noProof/>
                <w:lang w:val="eu-ES"/>
              </w:rPr>
              <w:t>Komunikazioen Kudeaketa</w:t>
            </w:r>
            <w:r w:rsidR="00F91EDC">
              <w:rPr>
                <w:noProof/>
                <w:webHidden/>
              </w:rPr>
              <w:tab/>
            </w:r>
            <w:r w:rsidR="00F91EDC">
              <w:rPr>
                <w:noProof/>
                <w:webHidden/>
              </w:rPr>
              <w:fldChar w:fldCharType="begin"/>
            </w:r>
            <w:r w:rsidR="00F91EDC">
              <w:rPr>
                <w:noProof/>
                <w:webHidden/>
              </w:rPr>
              <w:instrText xml:space="preserve"> PAGEREF _Toc74928371 \h </w:instrText>
            </w:r>
            <w:r w:rsidR="00F91EDC">
              <w:rPr>
                <w:noProof/>
                <w:webHidden/>
              </w:rPr>
            </w:r>
            <w:r w:rsidR="00F91EDC">
              <w:rPr>
                <w:noProof/>
                <w:webHidden/>
              </w:rPr>
              <w:fldChar w:fldCharType="separate"/>
            </w:r>
            <w:r w:rsidR="006F125A">
              <w:rPr>
                <w:noProof/>
                <w:webHidden/>
              </w:rPr>
              <w:t>71</w:t>
            </w:r>
            <w:r w:rsidR="00F91EDC">
              <w:rPr>
                <w:noProof/>
                <w:webHidden/>
              </w:rPr>
              <w:fldChar w:fldCharType="end"/>
            </w:r>
          </w:hyperlink>
        </w:p>
        <w:p w14:paraId="31371A85" w14:textId="3256B01F" w:rsidR="00F91EDC" w:rsidRDefault="00D800B8">
          <w:pPr>
            <w:pStyle w:val="TDC3"/>
            <w:tabs>
              <w:tab w:val="left" w:pos="1320"/>
              <w:tab w:val="right" w:leader="dot" w:pos="8494"/>
            </w:tabs>
            <w:rPr>
              <w:noProof/>
              <w:sz w:val="22"/>
              <w:lang w:eastAsia="es-ES"/>
            </w:rPr>
          </w:pPr>
          <w:hyperlink w:anchor="_Toc74928372" w:history="1">
            <w:r w:rsidR="00F91EDC" w:rsidRPr="00522B37">
              <w:rPr>
                <w:rStyle w:val="Hipervnculo"/>
                <w:noProof/>
                <w:lang w:val="eu-ES"/>
              </w:rPr>
              <w:t>13.2.8</w:t>
            </w:r>
            <w:r w:rsidR="00F91EDC">
              <w:rPr>
                <w:noProof/>
                <w:sz w:val="22"/>
                <w:lang w:eastAsia="es-ES"/>
              </w:rPr>
              <w:tab/>
            </w:r>
            <w:r w:rsidR="00F91EDC" w:rsidRPr="00522B37">
              <w:rPr>
                <w:rStyle w:val="Hipervnculo"/>
                <w:noProof/>
                <w:lang w:val="eu-ES"/>
              </w:rPr>
              <w:t>Arriskuen Kudeaketa</w:t>
            </w:r>
            <w:r w:rsidR="00F91EDC">
              <w:rPr>
                <w:noProof/>
                <w:webHidden/>
              </w:rPr>
              <w:tab/>
            </w:r>
            <w:r w:rsidR="00F91EDC">
              <w:rPr>
                <w:noProof/>
                <w:webHidden/>
              </w:rPr>
              <w:fldChar w:fldCharType="begin"/>
            </w:r>
            <w:r w:rsidR="00F91EDC">
              <w:rPr>
                <w:noProof/>
                <w:webHidden/>
              </w:rPr>
              <w:instrText xml:space="preserve"> PAGEREF _Toc74928372 \h </w:instrText>
            </w:r>
            <w:r w:rsidR="00F91EDC">
              <w:rPr>
                <w:noProof/>
                <w:webHidden/>
              </w:rPr>
            </w:r>
            <w:r w:rsidR="00F91EDC">
              <w:rPr>
                <w:noProof/>
                <w:webHidden/>
              </w:rPr>
              <w:fldChar w:fldCharType="separate"/>
            </w:r>
            <w:r w:rsidR="006F125A">
              <w:rPr>
                <w:noProof/>
                <w:webHidden/>
              </w:rPr>
              <w:t>71</w:t>
            </w:r>
            <w:r w:rsidR="00F91EDC">
              <w:rPr>
                <w:noProof/>
                <w:webHidden/>
              </w:rPr>
              <w:fldChar w:fldCharType="end"/>
            </w:r>
          </w:hyperlink>
        </w:p>
        <w:p w14:paraId="2A013DE7" w14:textId="5CC7E6D3" w:rsidR="00F91EDC" w:rsidRDefault="00D800B8">
          <w:pPr>
            <w:pStyle w:val="TDC3"/>
            <w:tabs>
              <w:tab w:val="left" w:pos="1320"/>
              <w:tab w:val="right" w:leader="dot" w:pos="8494"/>
            </w:tabs>
            <w:rPr>
              <w:noProof/>
              <w:sz w:val="22"/>
              <w:lang w:eastAsia="es-ES"/>
            </w:rPr>
          </w:pPr>
          <w:hyperlink w:anchor="_Toc74928373" w:history="1">
            <w:r w:rsidR="00F91EDC" w:rsidRPr="00522B37">
              <w:rPr>
                <w:rStyle w:val="Hipervnculo"/>
                <w:noProof/>
                <w:lang w:val="eu-ES"/>
              </w:rPr>
              <w:t>13.2.9</w:t>
            </w:r>
            <w:r w:rsidR="00F91EDC">
              <w:rPr>
                <w:noProof/>
                <w:sz w:val="22"/>
                <w:lang w:eastAsia="es-ES"/>
              </w:rPr>
              <w:tab/>
            </w:r>
            <w:r w:rsidR="00F91EDC" w:rsidRPr="00522B37">
              <w:rPr>
                <w:rStyle w:val="Hipervnculo"/>
                <w:noProof/>
                <w:lang w:val="eu-ES"/>
              </w:rPr>
              <w:t>Erosketen Kudeaketa</w:t>
            </w:r>
            <w:r w:rsidR="00F91EDC">
              <w:rPr>
                <w:noProof/>
                <w:webHidden/>
              </w:rPr>
              <w:tab/>
            </w:r>
            <w:r w:rsidR="00F91EDC">
              <w:rPr>
                <w:noProof/>
                <w:webHidden/>
              </w:rPr>
              <w:fldChar w:fldCharType="begin"/>
            </w:r>
            <w:r w:rsidR="00F91EDC">
              <w:rPr>
                <w:noProof/>
                <w:webHidden/>
              </w:rPr>
              <w:instrText xml:space="preserve"> PAGEREF _Toc74928373 \h </w:instrText>
            </w:r>
            <w:r w:rsidR="00F91EDC">
              <w:rPr>
                <w:noProof/>
                <w:webHidden/>
              </w:rPr>
            </w:r>
            <w:r w:rsidR="00F91EDC">
              <w:rPr>
                <w:noProof/>
                <w:webHidden/>
              </w:rPr>
              <w:fldChar w:fldCharType="separate"/>
            </w:r>
            <w:r w:rsidR="006F125A">
              <w:rPr>
                <w:noProof/>
                <w:webHidden/>
              </w:rPr>
              <w:t>72</w:t>
            </w:r>
            <w:r w:rsidR="00F91EDC">
              <w:rPr>
                <w:noProof/>
                <w:webHidden/>
              </w:rPr>
              <w:fldChar w:fldCharType="end"/>
            </w:r>
          </w:hyperlink>
        </w:p>
        <w:p w14:paraId="0CB09BBE" w14:textId="20A72A19" w:rsidR="00F91EDC" w:rsidRDefault="00D800B8">
          <w:pPr>
            <w:pStyle w:val="TDC3"/>
            <w:tabs>
              <w:tab w:val="left" w:pos="1320"/>
              <w:tab w:val="right" w:leader="dot" w:pos="8494"/>
            </w:tabs>
            <w:rPr>
              <w:noProof/>
              <w:sz w:val="22"/>
              <w:lang w:eastAsia="es-ES"/>
            </w:rPr>
          </w:pPr>
          <w:hyperlink w:anchor="_Toc74928374" w:history="1">
            <w:r w:rsidR="00F91EDC" w:rsidRPr="00522B37">
              <w:rPr>
                <w:rStyle w:val="Hipervnculo"/>
                <w:noProof/>
                <w:lang w:val="eu-ES"/>
              </w:rPr>
              <w:t>13.2.10</w:t>
            </w:r>
            <w:r w:rsidR="00F91EDC">
              <w:rPr>
                <w:noProof/>
                <w:sz w:val="22"/>
                <w:lang w:eastAsia="es-ES"/>
              </w:rPr>
              <w:tab/>
            </w:r>
            <w:r w:rsidR="00F91EDC" w:rsidRPr="00522B37">
              <w:rPr>
                <w:rStyle w:val="Hipervnculo"/>
                <w:noProof/>
                <w:lang w:val="eu-ES"/>
              </w:rPr>
              <w:t>Interesatuen Kudeaketa</w:t>
            </w:r>
            <w:r w:rsidR="00F91EDC">
              <w:rPr>
                <w:noProof/>
                <w:webHidden/>
              </w:rPr>
              <w:tab/>
            </w:r>
            <w:r w:rsidR="00F91EDC">
              <w:rPr>
                <w:noProof/>
                <w:webHidden/>
              </w:rPr>
              <w:fldChar w:fldCharType="begin"/>
            </w:r>
            <w:r w:rsidR="00F91EDC">
              <w:rPr>
                <w:noProof/>
                <w:webHidden/>
              </w:rPr>
              <w:instrText xml:space="preserve"> PAGEREF _Toc74928374 \h </w:instrText>
            </w:r>
            <w:r w:rsidR="00F91EDC">
              <w:rPr>
                <w:noProof/>
                <w:webHidden/>
              </w:rPr>
            </w:r>
            <w:r w:rsidR="00F91EDC">
              <w:rPr>
                <w:noProof/>
                <w:webHidden/>
              </w:rPr>
              <w:fldChar w:fldCharType="separate"/>
            </w:r>
            <w:r w:rsidR="006F125A">
              <w:rPr>
                <w:noProof/>
                <w:webHidden/>
              </w:rPr>
              <w:t>72</w:t>
            </w:r>
            <w:r w:rsidR="00F91EDC">
              <w:rPr>
                <w:noProof/>
                <w:webHidden/>
              </w:rPr>
              <w:fldChar w:fldCharType="end"/>
            </w:r>
          </w:hyperlink>
        </w:p>
        <w:p w14:paraId="6E536CD0" w14:textId="4460A296" w:rsidR="00F91EDC" w:rsidRDefault="00D800B8">
          <w:pPr>
            <w:pStyle w:val="TDC1"/>
            <w:tabs>
              <w:tab w:val="left" w:pos="440"/>
              <w:tab w:val="right" w:leader="dot" w:pos="8494"/>
            </w:tabs>
            <w:rPr>
              <w:noProof/>
              <w:sz w:val="22"/>
              <w:lang w:eastAsia="es-ES"/>
            </w:rPr>
          </w:pPr>
          <w:hyperlink w:anchor="_Toc74928375" w:history="1">
            <w:r w:rsidR="00F91EDC" w:rsidRPr="00522B37">
              <w:rPr>
                <w:rStyle w:val="Hipervnculo"/>
                <w:noProof/>
                <w:lang w:val="eu-ES"/>
              </w:rPr>
              <w:t>14</w:t>
            </w:r>
            <w:r w:rsidR="00F91EDC">
              <w:rPr>
                <w:noProof/>
                <w:sz w:val="22"/>
                <w:lang w:eastAsia="es-ES"/>
              </w:rPr>
              <w:tab/>
            </w:r>
            <w:r w:rsidR="00F91EDC" w:rsidRPr="00522B37">
              <w:rPr>
                <w:rStyle w:val="Hipervnculo"/>
                <w:noProof/>
                <w:lang w:val="eu-ES"/>
              </w:rPr>
              <w:t>Denbora Planifikazioa</w:t>
            </w:r>
            <w:r w:rsidR="00F91EDC">
              <w:rPr>
                <w:noProof/>
                <w:webHidden/>
              </w:rPr>
              <w:tab/>
            </w:r>
            <w:r w:rsidR="00F91EDC">
              <w:rPr>
                <w:noProof/>
                <w:webHidden/>
              </w:rPr>
              <w:fldChar w:fldCharType="begin"/>
            </w:r>
            <w:r w:rsidR="00F91EDC">
              <w:rPr>
                <w:noProof/>
                <w:webHidden/>
              </w:rPr>
              <w:instrText xml:space="preserve"> PAGEREF _Toc74928375 \h </w:instrText>
            </w:r>
            <w:r w:rsidR="00F91EDC">
              <w:rPr>
                <w:noProof/>
                <w:webHidden/>
              </w:rPr>
            </w:r>
            <w:r w:rsidR="00F91EDC">
              <w:rPr>
                <w:noProof/>
                <w:webHidden/>
              </w:rPr>
              <w:fldChar w:fldCharType="separate"/>
            </w:r>
            <w:r w:rsidR="006F125A">
              <w:rPr>
                <w:noProof/>
                <w:webHidden/>
              </w:rPr>
              <w:t>73</w:t>
            </w:r>
            <w:r w:rsidR="00F91EDC">
              <w:rPr>
                <w:noProof/>
                <w:webHidden/>
              </w:rPr>
              <w:fldChar w:fldCharType="end"/>
            </w:r>
          </w:hyperlink>
        </w:p>
        <w:p w14:paraId="11824886" w14:textId="1B9DFC05" w:rsidR="00F91EDC" w:rsidRDefault="00D800B8">
          <w:pPr>
            <w:pStyle w:val="TDC2"/>
            <w:tabs>
              <w:tab w:val="left" w:pos="880"/>
              <w:tab w:val="right" w:leader="dot" w:pos="8494"/>
            </w:tabs>
            <w:rPr>
              <w:noProof/>
              <w:sz w:val="22"/>
              <w:lang w:eastAsia="es-ES"/>
            </w:rPr>
          </w:pPr>
          <w:hyperlink w:anchor="_Toc74928376" w:history="1">
            <w:r w:rsidR="00F91EDC" w:rsidRPr="00522B37">
              <w:rPr>
                <w:rStyle w:val="Hipervnculo"/>
                <w:noProof/>
                <w:lang w:val="eu-ES"/>
              </w:rPr>
              <w:t>14.1</w:t>
            </w:r>
            <w:r w:rsidR="00F91EDC">
              <w:rPr>
                <w:noProof/>
                <w:sz w:val="22"/>
                <w:lang w:eastAsia="es-ES"/>
              </w:rPr>
              <w:tab/>
            </w:r>
            <w:r w:rsidR="00F91EDC" w:rsidRPr="00522B37">
              <w:rPr>
                <w:rStyle w:val="Hipervnculo"/>
                <w:noProof/>
                <w:lang w:val="eu-ES"/>
              </w:rPr>
              <w:t>Mugarriak</w:t>
            </w:r>
            <w:r w:rsidR="00F91EDC">
              <w:rPr>
                <w:noProof/>
                <w:webHidden/>
              </w:rPr>
              <w:tab/>
            </w:r>
            <w:r w:rsidR="00F91EDC">
              <w:rPr>
                <w:noProof/>
                <w:webHidden/>
              </w:rPr>
              <w:fldChar w:fldCharType="begin"/>
            </w:r>
            <w:r w:rsidR="00F91EDC">
              <w:rPr>
                <w:noProof/>
                <w:webHidden/>
              </w:rPr>
              <w:instrText xml:space="preserve"> PAGEREF _Toc74928376 \h </w:instrText>
            </w:r>
            <w:r w:rsidR="00F91EDC">
              <w:rPr>
                <w:noProof/>
                <w:webHidden/>
              </w:rPr>
            </w:r>
            <w:r w:rsidR="00F91EDC">
              <w:rPr>
                <w:noProof/>
                <w:webHidden/>
              </w:rPr>
              <w:fldChar w:fldCharType="separate"/>
            </w:r>
            <w:r w:rsidR="006F125A">
              <w:rPr>
                <w:noProof/>
                <w:webHidden/>
              </w:rPr>
              <w:t>73</w:t>
            </w:r>
            <w:r w:rsidR="00F91EDC">
              <w:rPr>
                <w:noProof/>
                <w:webHidden/>
              </w:rPr>
              <w:fldChar w:fldCharType="end"/>
            </w:r>
          </w:hyperlink>
        </w:p>
        <w:p w14:paraId="4E24F1F4" w14:textId="438E38A5" w:rsidR="00F91EDC" w:rsidRDefault="00D800B8">
          <w:pPr>
            <w:pStyle w:val="TDC2"/>
            <w:tabs>
              <w:tab w:val="left" w:pos="880"/>
              <w:tab w:val="right" w:leader="dot" w:pos="8494"/>
            </w:tabs>
            <w:rPr>
              <w:noProof/>
              <w:sz w:val="22"/>
              <w:lang w:eastAsia="es-ES"/>
            </w:rPr>
          </w:pPr>
          <w:hyperlink w:anchor="_Toc74928377" w:history="1">
            <w:r w:rsidR="00F91EDC" w:rsidRPr="00522B37">
              <w:rPr>
                <w:rStyle w:val="Hipervnculo"/>
                <w:noProof/>
                <w:lang w:val="eu-ES"/>
              </w:rPr>
              <w:t>14.2</w:t>
            </w:r>
            <w:r w:rsidR="00F91EDC">
              <w:rPr>
                <w:noProof/>
                <w:sz w:val="22"/>
                <w:lang w:eastAsia="es-ES"/>
              </w:rPr>
              <w:tab/>
            </w:r>
            <w:r w:rsidR="00F91EDC" w:rsidRPr="00522B37">
              <w:rPr>
                <w:rStyle w:val="Hipervnculo"/>
                <w:noProof/>
                <w:lang w:val="eu-ES"/>
              </w:rPr>
              <w:t>Lan-atazak</w:t>
            </w:r>
            <w:r w:rsidR="00F91EDC">
              <w:rPr>
                <w:noProof/>
                <w:webHidden/>
              </w:rPr>
              <w:tab/>
            </w:r>
            <w:r w:rsidR="00F91EDC">
              <w:rPr>
                <w:noProof/>
                <w:webHidden/>
              </w:rPr>
              <w:fldChar w:fldCharType="begin"/>
            </w:r>
            <w:r w:rsidR="00F91EDC">
              <w:rPr>
                <w:noProof/>
                <w:webHidden/>
              </w:rPr>
              <w:instrText xml:space="preserve"> PAGEREF _Toc74928377 \h </w:instrText>
            </w:r>
            <w:r w:rsidR="00F91EDC">
              <w:rPr>
                <w:noProof/>
                <w:webHidden/>
              </w:rPr>
            </w:r>
            <w:r w:rsidR="00F91EDC">
              <w:rPr>
                <w:noProof/>
                <w:webHidden/>
              </w:rPr>
              <w:fldChar w:fldCharType="separate"/>
            </w:r>
            <w:r w:rsidR="006F125A">
              <w:rPr>
                <w:noProof/>
                <w:webHidden/>
              </w:rPr>
              <w:t>74</w:t>
            </w:r>
            <w:r w:rsidR="00F91EDC">
              <w:rPr>
                <w:noProof/>
                <w:webHidden/>
              </w:rPr>
              <w:fldChar w:fldCharType="end"/>
            </w:r>
          </w:hyperlink>
        </w:p>
        <w:p w14:paraId="7A62FD19" w14:textId="5B328585" w:rsidR="00F91EDC" w:rsidRDefault="00D800B8">
          <w:pPr>
            <w:pStyle w:val="TDC2"/>
            <w:tabs>
              <w:tab w:val="left" w:pos="880"/>
              <w:tab w:val="right" w:leader="dot" w:pos="8494"/>
            </w:tabs>
            <w:rPr>
              <w:noProof/>
              <w:sz w:val="22"/>
              <w:lang w:eastAsia="es-ES"/>
            </w:rPr>
          </w:pPr>
          <w:hyperlink w:anchor="_Toc74928378" w:history="1">
            <w:r w:rsidR="00F91EDC" w:rsidRPr="00522B37">
              <w:rPr>
                <w:rStyle w:val="Hipervnculo"/>
                <w:noProof/>
                <w:lang w:val="eu-ES"/>
              </w:rPr>
              <w:t>14.3</w:t>
            </w:r>
            <w:r w:rsidR="00F91EDC">
              <w:rPr>
                <w:noProof/>
                <w:sz w:val="22"/>
                <w:lang w:eastAsia="es-ES"/>
              </w:rPr>
              <w:tab/>
            </w:r>
            <w:r w:rsidR="00F91EDC" w:rsidRPr="00522B37">
              <w:rPr>
                <w:rStyle w:val="Hipervnculo"/>
                <w:noProof/>
                <w:lang w:val="eu-ES"/>
              </w:rPr>
              <w:t>Gantt Diagrama</w:t>
            </w:r>
            <w:r w:rsidR="00F91EDC">
              <w:rPr>
                <w:noProof/>
                <w:webHidden/>
              </w:rPr>
              <w:tab/>
            </w:r>
            <w:r w:rsidR="00F91EDC">
              <w:rPr>
                <w:noProof/>
                <w:webHidden/>
              </w:rPr>
              <w:fldChar w:fldCharType="begin"/>
            </w:r>
            <w:r w:rsidR="00F91EDC">
              <w:rPr>
                <w:noProof/>
                <w:webHidden/>
              </w:rPr>
              <w:instrText xml:space="preserve"> PAGEREF _Toc74928378 \h </w:instrText>
            </w:r>
            <w:r w:rsidR="00F91EDC">
              <w:rPr>
                <w:noProof/>
                <w:webHidden/>
              </w:rPr>
            </w:r>
            <w:r w:rsidR="00F91EDC">
              <w:rPr>
                <w:noProof/>
                <w:webHidden/>
              </w:rPr>
              <w:fldChar w:fldCharType="separate"/>
            </w:r>
            <w:r w:rsidR="006F125A">
              <w:rPr>
                <w:noProof/>
                <w:webHidden/>
              </w:rPr>
              <w:t>75</w:t>
            </w:r>
            <w:r w:rsidR="00F91EDC">
              <w:rPr>
                <w:noProof/>
                <w:webHidden/>
              </w:rPr>
              <w:fldChar w:fldCharType="end"/>
            </w:r>
          </w:hyperlink>
        </w:p>
        <w:p w14:paraId="429491A8" w14:textId="77DCCA4D" w:rsidR="00F91EDC" w:rsidRDefault="00D800B8">
          <w:pPr>
            <w:pStyle w:val="TDC2"/>
            <w:tabs>
              <w:tab w:val="left" w:pos="880"/>
              <w:tab w:val="right" w:leader="dot" w:pos="8494"/>
            </w:tabs>
            <w:rPr>
              <w:noProof/>
              <w:sz w:val="22"/>
              <w:lang w:eastAsia="es-ES"/>
            </w:rPr>
          </w:pPr>
          <w:hyperlink w:anchor="_Toc74928379" w:history="1">
            <w:r w:rsidR="00F91EDC" w:rsidRPr="00522B37">
              <w:rPr>
                <w:rStyle w:val="Hipervnculo"/>
                <w:noProof/>
                <w:lang w:val="eu-ES"/>
              </w:rPr>
              <w:t>14.4</w:t>
            </w:r>
            <w:r w:rsidR="00F91EDC">
              <w:rPr>
                <w:noProof/>
                <w:sz w:val="22"/>
                <w:lang w:eastAsia="es-ES"/>
              </w:rPr>
              <w:tab/>
            </w:r>
            <w:r w:rsidR="00F91EDC" w:rsidRPr="00522B37">
              <w:rPr>
                <w:rStyle w:val="Hipervnculo"/>
                <w:noProof/>
                <w:lang w:val="eu-ES"/>
              </w:rPr>
              <w:t>Iterazioak</w:t>
            </w:r>
            <w:r w:rsidR="00F91EDC">
              <w:rPr>
                <w:noProof/>
                <w:webHidden/>
              </w:rPr>
              <w:tab/>
            </w:r>
            <w:r w:rsidR="00F91EDC">
              <w:rPr>
                <w:noProof/>
                <w:webHidden/>
              </w:rPr>
              <w:fldChar w:fldCharType="begin"/>
            </w:r>
            <w:r w:rsidR="00F91EDC">
              <w:rPr>
                <w:noProof/>
                <w:webHidden/>
              </w:rPr>
              <w:instrText xml:space="preserve"> PAGEREF _Toc74928379 \h </w:instrText>
            </w:r>
            <w:r w:rsidR="00F91EDC">
              <w:rPr>
                <w:noProof/>
                <w:webHidden/>
              </w:rPr>
            </w:r>
            <w:r w:rsidR="00F91EDC">
              <w:rPr>
                <w:noProof/>
                <w:webHidden/>
              </w:rPr>
              <w:fldChar w:fldCharType="separate"/>
            </w:r>
            <w:r w:rsidR="006F125A">
              <w:rPr>
                <w:noProof/>
                <w:webHidden/>
              </w:rPr>
              <w:t>75</w:t>
            </w:r>
            <w:r w:rsidR="00F91EDC">
              <w:rPr>
                <w:noProof/>
                <w:webHidden/>
              </w:rPr>
              <w:fldChar w:fldCharType="end"/>
            </w:r>
          </w:hyperlink>
        </w:p>
        <w:p w14:paraId="58A4B152" w14:textId="68EB23A1" w:rsidR="00F91EDC" w:rsidRDefault="00D800B8">
          <w:pPr>
            <w:pStyle w:val="TDC2"/>
            <w:tabs>
              <w:tab w:val="left" w:pos="880"/>
              <w:tab w:val="right" w:leader="dot" w:pos="8494"/>
            </w:tabs>
            <w:rPr>
              <w:noProof/>
              <w:sz w:val="22"/>
              <w:lang w:eastAsia="es-ES"/>
            </w:rPr>
          </w:pPr>
          <w:hyperlink w:anchor="_Toc74928380" w:history="1">
            <w:r w:rsidR="00F91EDC" w:rsidRPr="00522B37">
              <w:rPr>
                <w:rStyle w:val="Hipervnculo"/>
                <w:noProof/>
                <w:lang w:val="eu-ES"/>
              </w:rPr>
              <w:t>14.5</w:t>
            </w:r>
            <w:r w:rsidR="00F91EDC">
              <w:rPr>
                <w:noProof/>
                <w:sz w:val="22"/>
                <w:lang w:eastAsia="es-ES"/>
              </w:rPr>
              <w:tab/>
            </w:r>
            <w:r w:rsidR="00F91EDC" w:rsidRPr="00522B37">
              <w:rPr>
                <w:rStyle w:val="Hipervnculo"/>
                <w:noProof/>
                <w:lang w:val="eu-ES"/>
              </w:rPr>
              <w:t>Neurtutako denborak</w:t>
            </w:r>
            <w:r w:rsidR="00F91EDC">
              <w:rPr>
                <w:noProof/>
                <w:webHidden/>
              </w:rPr>
              <w:tab/>
            </w:r>
            <w:r w:rsidR="00F91EDC">
              <w:rPr>
                <w:noProof/>
                <w:webHidden/>
              </w:rPr>
              <w:fldChar w:fldCharType="begin"/>
            </w:r>
            <w:r w:rsidR="00F91EDC">
              <w:rPr>
                <w:noProof/>
                <w:webHidden/>
              </w:rPr>
              <w:instrText xml:space="preserve"> PAGEREF _Toc74928380 \h </w:instrText>
            </w:r>
            <w:r w:rsidR="00F91EDC">
              <w:rPr>
                <w:noProof/>
                <w:webHidden/>
              </w:rPr>
            </w:r>
            <w:r w:rsidR="00F91EDC">
              <w:rPr>
                <w:noProof/>
                <w:webHidden/>
              </w:rPr>
              <w:fldChar w:fldCharType="separate"/>
            </w:r>
            <w:r w:rsidR="006F125A">
              <w:rPr>
                <w:noProof/>
                <w:webHidden/>
              </w:rPr>
              <w:t>77</w:t>
            </w:r>
            <w:r w:rsidR="00F91EDC">
              <w:rPr>
                <w:noProof/>
                <w:webHidden/>
              </w:rPr>
              <w:fldChar w:fldCharType="end"/>
            </w:r>
          </w:hyperlink>
        </w:p>
        <w:p w14:paraId="41338815" w14:textId="0F414557" w:rsidR="00F91EDC" w:rsidRDefault="00D800B8">
          <w:pPr>
            <w:pStyle w:val="TDC3"/>
            <w:tabs>
              <w:tab w:val="left" w:pos="1320"/>
              <w:tab w:val="right" w:leader="dot" w:pos="8494"/>
            </w:tabs>
            <w:rPr>
              <w:noProof/>
              <w:sz w:val="22"/>
              <w:lang w:eastAsia="es-ES"/>
            </w:rPr>
          </w:pPr>
          <w:hyperlink w:anchor="_Toc74928381" w:history="1">
            <w:r w:rsidR="00F91EDC" w:rsidRPr="00522B37">
              <w:rPr>
                <w:rStyle w:val="Hipervnculo"/>
                <w:noProof/>
                <w:lang w:val="eu-ES"/>
              </w:rPr>
              <w:t>14.5.1</w:t>
            </w:r>
            <w:r w:rsidR="00F91EDC">
              <w:rPr>
                <w:noProof/>
                <w:sz w:val="22"/>
                <w:lang w:eastAsia="es-ES"/>
              </w:rPr>
              <w:tab/>
            </w:r>
            <w:r w:rsidR="00F91EDC" w:rsidRPr="00522B37">
              <w:rPr>
                <w:rStyle w:val="Hipervnculo"/>
                <w:noProof/>
                <w:lang w:val="eu-ES"/>
              </w:rPr>
              <w:t>Denbora hilabeteka</w:t>
            </w:r>
            <w:r w:rsidR="00F91EDC">
              <w:rPr>
                <w:noProof/>
                <w:webHidden/>
              </w:rPr>
              <w:tab/>
            </w:r>
            <w:r w:rsidR="00F91EDC">
              <w:rPr>
                <w:noProof/>
                <w:webHidden/>
              </w:rPr>
              <w:fldChar w:fldCharType="begin"/>
            </w:r>
            <w:r w:rsidR="00F91EDC">
              <w:rPr>
                <w:noProof/>
                <w:webHidden/>
              </w:rPr>
              <w:instrText xml:space="preserve"> PAGEREF _Toc74928381 \h </w:instrText>
            </w:r>
            <w:r w:rsidR="00F91EDC">
              <w:rPr>
                <w:noProof/>
                <w:webHidden/>
              </w:rPr>
            </w:r>
            <w:r w:rsidR="00F91EDC">
              <w:rPr>
                <w:noProof/>
                <w:webHidden/>
              </w:rPr>
              <w:fldChar w:fldCharType="separate"/>
            </w:r>
            <w:r w:rsidR="006F125A">
              <w:rPr>
                <w:noProof/>
                <w:webHidden/>
              </w:rPr>
              <w:t>77</w:t>
            </w:r>
            <w:r w:rsidR="00F91EDC">
              <w:rPr>
                <w:noProof/>
                <w:webHidden/>
              </w:rPr>
              <w:fldChar w:fldCharType="end"/>
            </w:r>
          </w:hyperlink>
        </w:p>
        <w:p w14:paraId="70F859AE" w14:textId="6C0C3D43" w:rsidR="00F91EDC" w:rsidRDefault="00D800B8">
          <w:pPr>
            <w:pStyle w:val="TDC3"/>
            <w:tabs>
              <w:tab w:val="left" w:pos="1320"/>
              <w:tab w:val="right" w:leader="dot" w:pos="8494"/>
            </w:tabs>
            <w:rPr>
              <w:noProof/>
              <w:sz w:val="22"/>
              <w:lang w:eastAsia="es-ES"/>
            </w:rPr>
          </w:pPr>
          <w:hyperlink w:anchor="_Toc74928382" w:history="1">
            <w:r w:rsidR="00F91EDC" w:rsidRPr="00522B37">
              <w:rPr>
                <w:rStyle w:val="Hipervnculo"/>
                <w:noProof/>
                <w:lang w:val="eu-ES"/>
              </w:rPr>
              <w:t>14.5.2</w:t>
            </w:r>
            <w:r w:rsidR="00F91EDC">
              <w:rPr>
                <w:noProof/>
                <w:sz w:val="22"/>
                <w:lang w:eastAsia="es-ES"/>
              </w:rPr>
              <w:tab/>
            </w:r>
            <w:r w:rsidR="00F91EDC" w:rsidRPr="00522B37">
              <w:rPr>
                <w:rStyle w:val="Hipervnculo"/>
                <w:noProof/>
                <w:lang w:val="eu-ES"/>
              </w:rPr>
              <w:t>Hilabete bateko denbora</w:t>
            </w:r>
            <w:r w:rsidR="00F91EDC">
              <w:rPr>
                <w:noProof/>
                <w:webHidden/>
              </w:rPr>
              <w:tab/>
            </w:r>
            <w:r w:rsidR="00F91EDC">
              <w:rPr>
                <w:noProof/>
                <w:webHidden/>
              </w:rPr>
              <w:fldChar w:fldCharType="begin"/>
            </w:r>
            <w:r w:rsidR="00F91EDC">
              <w:rPr>
                <w:noProof/>
                <w:webHidden/>
              </w:rPr>
              <w:instrText xml:space="preserve"> PAGEREF _Toc74928382 \h </w:instrText>
            </w:r>
            <w:r w:rsidR="00F91EDC">
              <w:rPr>
                <w:noProof/>
                <w:webHidden/>
              </w:rPr>
            </w:r>
            <w:r w:rsidR="00F91EDC">
              <w:rPr>
                <w:noProof/>
                <w:webHidden/>
              </w:rPr>
              <w:fldChar w:fldCharType="separate"/>
            </w:r>
            <w:r w:rsidR="006F125A">
              <w:rPr>
                <w:noProof/>
                <w:webHidden/>
              </w:rPr>
              <w:t>77</w:t>
            </w:r>
            <w:r w:rsidR="00F91EDC">
              <w:rPr>
                <w:noProof/>
                <w:webHidden/>
              </w:rPr>
              <w:fldChar w:fldCharType="end"/>
            </w:r>
          </w:hyperlink>
        </w:p>
        <w:p w14:paraId="02955011" w14:textId="3DB8833B" w:rsidR="00F91EDC" w:rsidRDefault="00D800B8">
          <w:pPr>
            <w:pStyle w:val="TDC3"/>
            <w:tabs>
              <w:tab w:val="left" w:pos="1320"/>
              <w:tab w:val="right" w:leader="dot" w:pos="8494"/>
            </w:tabs>
            <w:rPr>
              <w:noProof/>
              <w:sz w:val="22"/>
              <w:lang w:eastAsia="es-ES"/>
            </w:rPr>
          </w:pPr>
          <w:hyperlink w:anchor="_Toc74928383" w:history="1">
            <w:r w:rsidR="00F91EDC" w:rsidRPr="00522B37">
              <w:rPr>
                <w:rStyle w:val="Hipervnculo"/>
                <w:noProof/>
                <w:lang w:val="eu-ES"/>
              </w:rPr>
              <w:t>14.5.3</w:t>
            </w:r>
            <w:r w:rsidR="00F91EDC">
              <w:rPr>
                <w:noProof/>
                <w:sz w:val="22"/>
                <w:lang w:eastAsia="es-ES"/>
              </w:rPr>
              <w:tab/>
            </w:r>
            <w:r w:rsidR="00F91EDC" w:rsidRPr="00522B37">
              <w:rPr>
                <w:rStyle w:val="Hipervnculo"/>
                <w:noProof/>
                <w:lang w:val="eu-ES"/>
              </w:rPr>
              <w:t>Aste bateko denbora</w:t>
            </w:r>
            <w:r w:rsidR="00F91EDC">
              <w:rPr>
                <w:noProof/>
                <w:webHidden/>
              </w:rPr>
              <w:tab/>
            </w:r>
            <w:r w:rsidR="00F91EDC">
              <w:rPr>
                <w:noProof/>
                <w:webHidden/>
              </w:rPr>
              <w:fldChar w:fldCharType="begin"/>
            </w:r>
            <w:r w:rsidR="00F91EDC">
              <w:rPr>
                <w:noProof/>
                <w:webHidden/>
              </w:rPr>
              <w:instrText xml:space="preserve"> PAGEREF _Toc74928383 \h </w:instrText>
            </w:r>
            <w:r w:rsidR="00F91EDC">
              <w:rPr>
                <w:noProof/>
                <w:webHidden/>
              </w:rPr>
            </w:r>
            <w:r w:rsidR="00F91EDC">
              <w:rPr>
                <w:noProof/>
                <w:webHidden/>
              </w:rPr>
              <w:fldChar w:fldCharType="separate"/>
            </w:r>
            <w:r w:rsidR="006F125A">
              <w:rPr>
                <w:noProof/>
                <w:webHidden/>
              </w:rPr>
              <w:t>78</w:t>
            </w:r>
            <w:r w:rsidR="00F91EDC">
              <w:rPr>
                <w:noProof/>
                <w:webHidden/>
              </w:rPr>
              <w:fldChar w:fldCharType="end"/>
            </w:r>
          </w:hyperlink>
        </w:p>
        <w:p w14:paraId="352D465D" w14:textId="128FFCBD" w:rsidR="00F91EDC" w:rsidRDefault="00D800B8">
          <w:pPr>
            <w:pStyle w:val="TDC3"/>
            <w:tabs>
              <w:tab w:val="left" w:pos="1320"/>
              <w:tab w:val="right" w:leader="dot" w:pos="8494"/>
            </w:tabs>
            <w:rPr>
              <w:noProof/>
              <w:sz w:val="22"/>
              <w:lang w:eastAsia="es-ES"/>
            </w:rPr>
          </w:pPr>
          <w:hyperlink w:anchor="_Toc74928384" w:history="1">
            <w:r w:rsidR="00F91EDC" w:rsidRPr="00522B37">
              <w:rPr>
                <w:rStyle w:val="Hipervnculo"/>
                <w:noProof/>
                <w:lang w:val="eu-ES"/>
              </w:rPr>
              <w:t>14.5.4</w:t>
            </w:r>
            <w:r w:rsidR="00F91EDC">
              <w:rPr>
                <w:noProof/>
                <w:sz w:val="22"/>
                <w:lang w:eastAsia="es-ES"/>
              </w:rPr>
              <w:tab/>
            </w:r>
            <w:r w:rsidR="00F91EDC" w:rsidRPr="00522B37">
              <w:rPr>
                <w:rStyle w:val="Hipervnculo"/>
                <w:noProof/>
                <w:lang w:val="eu-ES"/>
              </w:rPr>
              <w:t>Denbora atazaka</w:t>
            </w:r>
            <w:r w:rsidR="00F91EDC">
              <w:rPr>
                <w:noProof/>
                <w:webHidden/>
              </w:rPr>
              <w:tab/>
            </w:r>
            <w:r w:rsidR="00F91EDC">
              <w:rPr>
                <w:noProof/>
                <w:webHidden/>
              </w:rPr>
              <w:fldChar w:fldCharType="begin"/>
            </w:r>
            <w:r w:rsidR="00F91EDC">
              <w:rPr>
                <w:noProof/>
                <w:webHidden/>
              </w:rPr>
              <w:instrText xml:space="preserve"> PAGEREF _Toc74928384 \h </w:instrText>
            </w:r>
            <w:r w:rsidR="00F91EDC">
              <w:rPr>
                <w:noProof/>
                <w:webHidden/>
              </w:rPr>
            </w:r>
            <w:r w:rsidR="00F91EDC">
              <w:rPr>
                <w:noProof/>
                <w:webHidden/>
              </w:rPr>
              <w:fldChar w:fldCharType="separate"/>
            </w:r>
            <w:r w:rsidR="006F125A">
              <w:rPr>
                <w:noProof/>
                <w:webHidden/>
              </w:rPr>
              <w:t>78</w:t>
            </w:r>
            <w:r w:rsidR="00F91EDC">
              <w:rPr>
                <w:noProof/>
                <w:webHidden/>
              </w:rPr>
              <w:fldChar w:fldCharType="end"/>
            </w:r>
          </w:hyperlink>
        </w:p>
        <w:p w14:paraId="24F11B61" w14:textId="756329F6" w:rsidR="00F91EDC" w:rsidRDefault="00D800B8">
          <w:pPr>
            <w:pStyle w:val="TDC3"/>
            <w:tabs>
              <w:tab w:val="left" w:pos="1320"/>
              <w:tab w:val="right" w:leader="dot" w:pos="8494"/>
            </w:tabs>
            <w:rPr>
              <w:noProof/>
              <w:sz w:val="22"/>
              <w:lang w:eastAsia="es-ES"/>
            </w:rPr>
          </w:pPr>
          <w:hyperlink w:anchor="_Toc74928385" w:history="1">
            <w:r w:rsidR="00F91EDC" w:rsidRPr="00522B37">
              <w:rPr>
                <w:rStyle w:val="Hipervnculo"/>
                <w:noProof/>
                <w:lang w:val="eu-ES"/>
              </w:rPr>
              <w:t>14.5.5</w:t>
            </w:r>
            <w:r w:rsidR="00F91EDC">
              <w:rPr>
                <w:noProof/>
                <w:sz w:val="22"/>
                <w:lang w:eastAsia="es-ES"/>
              </w:rPr>
              <w:tab/>
            </w:r>
            <w:r w:rsidR="00F91EDC" w:rsidRPr="00522B37">
              <w:rPr>
                <w:rStyle w:val="Hipervnculo"/>
                <w:noProof/>
                <w:lang w:val="eu-ES"/>
              </w:rPr>
              <w:t>WakaTime</w:t>
            </w:r>
            <w:r w:rsidR="00F91EDC">
              <w:rPr>
                <w:noProof/>
                <w:webHidden/>
              </w:rPr>
              <w:tab/>
            </w:r>
            <w:r w:rsidR="00F91EDC">
              <w:rPr>
                <w:noProof/>
                <w:webHidden/>
              </w:rPr>
              <w:fldChar w:fldCharType="begin"/>
            </w:r>
            <w:r w:rsidR="00F91EDC">
              <w:rPr>
                <w:noProof/>
                <w:webHidden/>
              </w:rPr>
              <w:instrText xml:space="preserve"> PAGEREF _Toc74928385 \h </w:instrText>
            </w:r>
            <w:r w:rsidR="00F91EDC">
              <w:rPr>
                <w:noProof/>
                <w:webHidden/>
              </w:rPr>
            </w:r>
            <w:r w:rsidR="00F91EDC">
              <w:rPr>
                <w:noProof/>
                <w:webHidden/>
              </w:rPr>
              <w:fldChar w:fldCharType="separate"/>
            </w:r>
            <w:r w:rsidR="006F125A">
              <w:rPr>
                <w:noProof/>
                <w:webHidden/>
              </w:rPr>
              <w:t>79</w:t>
            </w:r>
            <w:r w:rsidR="00F91EDC">
              <w:rPr>
                <w:noProof/>
                <w:webHidden/>
              </w:rPr>
              <w:fldChar w:fldCharType="end"/>
            </w:r>
          </w:hyperlink>
        </w:p>
        <w:p w14:paraId="50B42E8E" w14:textId="566B3809" w:rsidR="00F91EDC" w:rsidRDefault="00D800B8">
          <w:pPr>
            <w:pStyle w:val="TDC2"/>
            <w:tabs>
              <w:tab w:val="left" w:pos="880"/>
              <w:tab w:val="right" w:leader="dot" w:pos="8494"/>
            </w:tabs>
            <w:rPr>
              <w:noProof/>
              <w:sz w:val="22"/>
              <w:lang w:eastAsia="es-ES"/>
            </w:rPr>
          </w:pPr>
          <w:hyperlink w:anchor="_Toc74928386" w:history="1">
            <w:r w:rsidR="00F91EDC" w:rsidRPr="00522B37">
              <w:rPr>
                <w:rStyle w:val="Hipervnculo"/>
                <w:noProof/>
                <w:lang w:val="eu-ES"/>
              </w:rPr>
              <w:t>14.6</w:t>
            </w:r>
            <w:r w:rsidR="00F91EDC">
              <w:rPr>
                <w:noProof/>
                <w:sz w:val="22"/>
                <w:lang w:eastAsia="es-ES"/>
              </w:rPr>
              <w:tab/>
            </w:r>
            <w:r w:rsidR="00F91EDC" w:rsidRPr="00522B37">
              <w:rPr>
                <w:rStyle w:val="Hipervnculo"/>
                <w:noProof/>
                <w:lang w:val="eu-ES"/>
              </w:rPr>
              <w:t>Desbiderapenak</w:t>
            </w:r>
            <w:r w:rsidR="00F91EDC">
              <w:rPr>
                <w:noProof/>
                <w:webHidden/>
              </w:rPr>
              <w:tab/>
            </w:r>
            <w:r w:rsidR="00F91EDC">
              <w:rPr>
                <w:noProof/>
                <w:webHidden/>
              </w:rPr>
              <w:fldChar w:fldCharType="begin"/>
            </w:r>
            <w:r w:rsidR="00F91EDC">
              <w:rPr>
                <w:noProof/>
                <w:webHidden/>
              </w:rPr>
              <w:instrText xml:space="preserve"> PAGEREF _Toc74928386 \h </w:instrText>
            </w:r>
            <w:r w:rsidR="00F91EDC">
              <w:rPr>
                <w:noProof/>
                <w:webHidden/>
              </w:rPr>
            </w:r>
            <w:r w:rsidR="00F91EDC">
              <w:rPr>
                <w:noProof/>
                <w:webHidden/>
              </w:rPr>
              <w:fldChar w:fldCharType="separate"/>
            </w:r>
            <w:r w:rsidR="006F125A">
              <w:rPr>
                <w:noProof/>
                <w:webHidden/>
              </w:rPr>
              <w:t>79</w:t>
            </w:r>
            <w:r w:rsidR="00F91EDC">
              <w:rPr>
                <w:noProof/>
                <w:webHidden/>
              </w:rPr>
              <w:fldChar w:fldCharType="end"/>
            </w:r>
          </w:hyperlink>
        </w:p>
        <w:p w14:paraId="2B6AE104" w14:textId="55300465" w:rsidR="00F91EDC" w:rsidRDefault="00D800B8">
          <w:pPr>
            <w:pStyle w:val="TDC1"/>
            <w:tabs>
              <w:tab w:val="left" w:pos="440"/>
              <w:tab w:val="right" w:leader="dot" w:pos="8494"/>
            </w:tabs>
            <w:rPr>
              <w:noProof/>
              <w:sz w:val="22"/>
              <w:lang w:eastAsia="es-ES"/>
            </w:rPr>
          </w:pPr>
          <w:hyperlink w:anchor="_Toc74928387" w:history="1">
            <w:r w:rsidR="00F91EDC" w:rsidRPr="00522B37">
              <w:rPr>
                <w:rStyle w:val="Hipervnculo"/>
                <w:noProof/>
                <w:lang w:val="eu-ES"/>
              </w:rPr>
              <w:t>15</w:t>
            </w:r>
            <w:r w:rsidR="00F91EDC">
              <w:rPr>
                <w:noProof/>
                <w:sz w:val="22"/>
                <w:lang w:eastAsia="es-ES"/>
              </w:rPr>
              <w:tab/>
            </w:r>
            <w:r w:rsidR="00F91EDC" w:rsidRPr="00522B37">
              <w:rPr>
                <w:rStyle w:val="Hipervnculo"/>
                <w:noProof/>
                <w:lang w:val="eu-ES"/>
              </w:rPr>
              <w:t>Aurrekontuaren Laburpena</w:t>
            </w:r>
            <w:r w:rsidR="00F91EDC">
              <w:rPr>
                <w:noProof/>
                <w:webHidden/>
              </w:rPr>
              <w:tab/>
            </w:r>
            <w:r w:rsidR="00F91EDC">
              <w:rPr>
                <w:noProof/>
                <w:webHidden/>
              </w:rPr>
              <w:fldChar w:fldCharType="begin"/>
            </w:r>
            <w:r w:rsidR="00F91EDC">
              <w:rPr>
                <w:noProof/>
                <w:webHidden/>
              </w:rPr>
              <w:instrText xml:space="preserve"> PAGEREF _Toc74928387 \h </w:instrText>
            </w:r>
            <w:r w:rsidR="00F91EDC">
              <w:rPr>
                <w:noProof/>
                <w:webHidden/>
              </w:rPr>
            </w:r>
            <w:r w:rsidR="00F91EDC">
              <w:rPr>
                <w:noProof/>
                <w:webHidden/>
              </w:rPr>
              <w:fldChar w:fldCharType="separate"/>
            </w:r>
            <w:r w:rsidR="006F125A">
              <w:rPr>
                <w:noProof/>
                <w:webHidden/>
              </w:rPr>
              <w:t>80</w:t>
            </w:r>
            <w:r w:rsidR="00F91EDC">
              <w:rPr>
                <w:noProof/>
                <w:webHidden/>
              </w:rPr>
              <w:fldChar w:fldCharType="end"/>
            </w:r>
          </w:hyperlink>
        </w:p>
        <w:p w14:paraId="3E4731B7" w14:textId="6EF310B6" w:rsidR="00F91EDC" w:rsidRDefault="00D800B8">
          <w:pPr>
            <w:pStyle w:val="TDC1"/>
            <w:tabs>
              <w:tab w:val="left" w:pos="440"/>
              <w:tab w:val="right" w:leader="dot" w:pos="8494"/>
            </w:tabs>
            <w:rPr>
              <w:noProof/>
              <w:sz w:val="22"/>
              <w:lang w:eastAsia="es-ES"/>
            </w:rPr>
          </w:pPr>
          <w:hyperlink w:anchor="_Toc74928388" w:history="1">
            <w:r w:rsidR="00F91EDC" w:rsidRPr="00522B37">
              <w:rPr>
                <w:rStyle w:val="Hipervnculo"/>
                <w:noProof/>
                <w:lang w:val="eu-ES"/>
              </w:rPr>
              <w:t>16</w:t>
            </w:r>
            <w:r w:rsidR="00F91EDC">
              <w:rPr>
                <w:noProof/>
                <w:sz w:val="22"/>
                <w:lang w:eastAsia="es-ES"/>
              </w:rPr>
              <w:tab/>
            </w:r>
            <w:r w:rsidR="00F91EDC" w:rsidRPr="00522B37">
              <w:rPr>
                <w:rStyle w:val="Hipervnculo"/>
                <w:noProof/>
                <w:lang w:val="eu-ES"/>
              </w:rPr>
              <w:t>Dokumentuen Lehentasun Ordena</w:t>
            </w:r>
            <w:r w:rsidR="00F91EDC">
              <w:rPr>
                <w:noProof/>
                <w:webHidden/>
              </w:rPr>
              <w:tab/>
            </w:r>
            <w:r w:rsidR="00F91EDC">
              <w:rPr>
                <w:noProof/>
                <w:webHidden/>
              </w:rPr>
              <w:fldChar w:fldCharType="begin"/>
            </w:r>
            <w:r w:rsidR="00F91EDC">
              <w:rPr>
                <w:noProof/>
                <w:webHidden/>
              </w:rPr>
              <w:instrText xml:space="preserve"> PAGEREF _Toc74928388 \h </w:instrText>
            </w:r>
            <w:r w:rsidR="00F91EDC">
              <w:rPr>
                <w:noProof/>
                <w:webHidden/>
              </w:rPr>
            </w:r>
            <w:r w:rsidR="00F91EDC">
              <w:rPr>
                <w:noProof/>
                <w:webHidden/>
              </w:rPr>
              <w:fldChar w:fldCharType="separate"/>
            </w:r>
            <w:r w:rsidR="006F125A">
              <w:rPr>
                <w:noProof/>
                <w:webHidden/>
              </w:rPr>
              <w:t>81</w:t>
            </w:r>
            <w:r w:rsidR="00F91EDC">
              <w:rPr>
                <w:noProof/>
                <w:webHidden/>
              </w:rPr>
              <w:fldChar w:fldCharType="end"/>
            </w:r>
          </w:hyperlink>
        </w:p>
        <w:p w14:paraId="4C4B1C76" w14:textId="713F2B1F" w:rsidR="00F91EDC" w:rsidRDefault="00D800B8">
          <w:pPr>
            <w:pStyle w:val="TDC1"/>
            <w:tabs>
              <w:tab w:val="left" w:pos="440"/>
              <w:tab w:val="right" w:leader="dot" w:pos="8494"/>
            </w:tabs>
            <w:rPr>
              <w:noProof/>
              <w:sz w:val="22"/>
              <w:lang w:eastAsia="es-ES"/>
            </w:rPr>
          </w:pPr>
          <w:r>
            <w:fldChar w:fldCharType="begin"/>
          </w:r>
          <w:r>
            <w:instrText xml:space="preserve"> HYPERLINK \l "_Toc74928389" </w:instrText>
          </w:r>
          <w:r>
            <w:fldChar w:fldCharType="separate"/>
          </w:r>
          <w:r w:rsidR="00F91EDC" w:rsidRPr="00522B37">
            <w:rPr>
              <w:rStyle w:val="Hipervnculo"/>
              <w:noProof/>
              <w:lang w:val="eu-ES"/>
            </w:rPr>
            <w:t>17</w:t>
          </w:r>
          <w:r w:rsidR="00F91EDC">
            <w:rPr>
              <w:noProof/>
              <w:sz w:val="22"/>
              <w:lang w:eastAsia="es-ES"/>
            </w:rPr>
            <w:tab/>
          </w:r>
          <w:r w:rsidR="00F91EDC" w:rsidRPr="00522B37">
            <w:rPr>
              <w:rStyle w:val="Hipervnculo"/>
              <w:noProof/>
              <w:lang w:val="eu-ES"/>
            </w:rPr>
            <w:t>Memoriaren Eranskinak</w:t>
          </w:r>
          <w:r w:rsidR="00F91EDC">
            <w:rPr>
              <w:noProof/>
              <w:webHidden/>
            </w:rPr>
            <w:tab/>
          </w:r>
          <w:r w:rsidR="00F91EDC">
            <w:rPr>
              <w:noProof/>
              <w:webHidden/>
            </w:rPr>
            <w:fldChar w:fldCharType="begin"/>
          </w:r>
          <w:r w:rsidR="00F91EDC">
            <w:rPr>
              <w:noProof/>
              <w:webHidden/>
            </w:rPr>
            <w:instrText xml:space="preserve"> PAGEREF _Toc74928389 \h </w:instrText>
          </w:r>
          <w:r w:rsidR="00F91EDC">
            <w:rPr>
              <w:noProof/>
              <w:webHidden/>
            </w:rPr>
          </w:r>
          <w:r w:rsidR="00F91EDC">
            <w:rPr>
              <w:noProof/>
              <w:webHidden/>
            </w:rPr>
            <w:fldChar w:fldCharType="separate"/>
          </w:r>
          <w:ins w:id="31" w:author="Julen Etxaniz Aragoneses" w:date="2021-08-23T12:18:00Z">
            <w:r w:rsidR="006F125A">
              <w:rPr>
                <w:noProof/>
                <w:webHidden/>
              </w:rPr>
              <w:t>81</w:t>
            </w:r>
          </w:ins>
          <w:del w:id="32" w:author="Julen Etxaniz Aragoneses" w:date="2021-08-23T12:16:00Z">
            <w:r w:rsidR="00B94161" w:rsidDel="006B278F">
              <w:rPr>
                <w:noProof/>
                <w:webHidden/>
              </w:rPr>
              <w:delText>82</w:delText>
            </w:r>
          </w:del>
          <w:r w:rsidR="00F91EDC">
            <w:rPr>
              <w:noProof/>
              <w:webHidden/>
            </w:rPr>
            <w:fldChar w:fldCharType="end"/>
          </w:r>
          <w:r>
            <w:rPr>
              <w:noProof/>
            </w:rPr>
            <w:fldChar w:fldCharType="end"/>
          </w:r>
        </w:p>
        <w:p w14:paraId="788FB2AE" w14:textId="301B6977" w:rsidR="00F91EDC" w:rsidRDefault="00D800B8">
          <w:pPr>
            <w:pStyle w:val="TDC2"/>
            <w:tabs>
              <w:tab w:val="left" w:pos="880"/>
              <w:tab w:val="right" w:leader="dot" w:pos="8494"/>
            </w:tabs>
            <w:rPr>
              <w:noProof/>
              <w:sz w:val="22"/>
              <w:lang w:eastAsia="es-ES"/>
            </w:rPr>
          </w:pPr>
          <w:r>
            <w:fldChar w:fldCharType="begin"/>
          </w:r>
          <w:r>
            <w:instrText xml:space="preserve"> HYPERLINK \l "_Toc74928390" </w:instrText>
          </w:r>
          <w:r>
            <w:fldChar w:fldCharType="separate"/>
          </w:r>
          <w:r w:rsidR="00F91EDC" w:rsidRPr="00522B37">
            <w:rPr>
              <w:rStyle w:val="Hipervnculo"/>
              <w:noProof/>
              <w:lang w:val="eu-ES"/>
            </w:rPr>
            <w:t>17.1</w:t>
          </w:r>
          <w:r w:rsidR="00F91EDC">
            <w:rPr>
              <w:noProof/>
              <w:sz w:val="22"/>
              <w:lang w:eastAsia="es-ES"/>
            </w:rPr>
            <w:tab/>
          </w:r>
          <w:r w:rsidR="00F91EDC" w:rsidRPr="00522B37">
            <w:rPr>
              <w:rStyle w:val="Hipervnculo"/>
              <w:noProof/>
              <w:lang w:val="eu-ES"/>
            </w:rPr>
            <w:t>Sarrerako Dokumentazioa</w:t>
          </w:r>
          <w:r w:rsidR="00F91EDC">
            <w:rPr>
              <w:noProof/>
              <w:webHidden/>
            </w:rPr>
            <w:tab/>
          </w:r>
          <w:r w:rsidR="00F91EDC">
            <w:rPr>
              <w:noProof/>
              <w:webHidden/>
            </w:rPr>
            <w:fldChar w:fldCharType="begin"/>
          </w:r>
          <w:r w:rsidR="00F91EDC">
            <w:rPr>
              <w:noProof/>
              <w:webHidden/>
            </w:rPr>
            <w:instrText xml:space="preserve"> PAGEREF _Toc74928390 \h </w:instrText>
          </w:r>
          <w:r w:rsidR="00F91EDC">
            <w:rPr>
              <w:noProof/>
              <w:webHidden/>
            </w:rPr>
          </w:r>
          <w:r w:rsidR="00F91EDC">
            <w:rPr>
              <w:noProof/>
              <w:webHidden/>
            </w:rPr>
            <w:fldChar w:fldCharType="separate"/>
          </w:r>
          <w:ins w:id="33" w:author="Julen Etxaniz Aragoneses" w:date="2021-08-23T12:18:00Z">
            <w:r w:rsidR="006F125A">
              <w:rPr>
                <w:noProof/>
                <w:webHidden/>
              </w:rPr>
              <w:t>81</w:t>
            </w:r>
          </w:ins>
          <w:del w:id="34" w:author="Julen Etxaniz Aragoneses" w:date="2021-08-23T12:16:00Z">
            <w:r w:rsidR="00B94161" w:rsidDel="006B278F">
              <w:rPr>
                <w:noProof/>
                <w:webHidden/>
              </w:rPr>
              <w:delText>82</w:delText>
            </w:r>
          </w:del>
          <w:r w:rsidR="00F91EDC">
            <w:rPr>
              <w:noProof/>
              <w:webHidden/>
            </w:rPr>
            <w:fldChar w:fldCharType="end"/>
          </w:r>
          <w:r>
            <w:rPr>
              <w:noProof/>
            </w:rPr>
            <w:fldChar w:fldCharType="end"/>
          </w:r>
        </w:p>
        <w:p w14:paraId="3BC6B8EB" w14:textId="57A1DD1B" w:rsidR="00F91EDC" w:rsidRDefault="00D800B8">
          <w:pPr>
            <w:pStyle w:val="TDC2"/>
            <w:tabs>
              <w:tab w:val="left" w:pos="880"/>
              <w:tab w:val="right" w:leader="dot" w:pos="8494"/>
            </w:tabs>
            <w:rPr>
              <w:noProof/>
              <w:sz w:val="22"/>
              <w:lang w:eastAsia="es-ES"/>
            </w:rPr>
          </w:pPr>
          <w:r>
            <w:fldChar w:fldCharType="begin"/>
          </w:r>
          <w:r>
            <w:instrText xml:space="preserve"> HYPERLINK \l "_Toc74928391" </w:instrText>
          </w:r>
          <w:r>
            <w:fldChar w:fldCharType="separate"/>
          </w:r>
          <w:r w:rsidR="00F91EDC" w:rsidRPr="00522B37">
            <w:rPr>
              <w:rStyle w:val="Hipervnculo"/>
              <w:noProof/>
              <w:lang w:val="eu-ES"/>
            </w:rPr>
            <w:t>17.2</w:t>
          </w:r>
          <w:r w:rsidR="00F91EDC">
            <w:rPr>
              <w:noProof/>
              <w:sz w:val="22"/>
              <w:lang w:eastAsia="es-ES"/>
            </w:rPr>
            <w:tab/>
          </w:r>
          <w:r w:rsidR="00F91EDC" w:rsidRPr="00522B37">
            <w:rPr>
              <w:rStyle w:val="Hipervnculo"/>
              <w:noProof/>
              <w:lang w:val="eu-ES"/>
            </w:rPr>
            <w:t>Analisia eta Diseinua</w:t>
          </w:r>
          <w:r w:rsidR="00F91EDC">
            <w:rPr>
              <w:noProof/>
              <w:webHidden/>
            </w:rPr>
            <w:tab/>
          </w:r>
          <w:r w:rsidR="00F91EDC">
            <w:rPr>
              <w:noProof/>
              <w:webHidden/>
            </w:rPr>
            <w:fldChar w:fldCharType="begin"/>
          </w:r>
          <w:r w:rsidR="00F91EDC">
            <w:rPr>
              <w:noProof/>
              <w:webHidden/>
            </w:rPr>
            <w:instrText xml:space="preserve"> PAGEREF _Toc74928391 \h </w:instrText>
          </w:r>
          <w:r w:rsidR="00F91EDC">
            <w:rPr>
              <w:noProof/>
              <w:webHidden/>
            </w:rPr>
          </w:r>
          <w:r w:rsidR="00F91EDC">
            <w:rPr>
              <w:noProof/>
              <w:webHidden/>
            </w:rPr>
            <w:fldChar w:fldCharType="separate"/>
          </w:r>
          <w:ins w:id="35" w:author="Julen Etxaniz Aragoneses" w:date="2021-08-23T12:18:00Z">
            <w:r w:rsidR="006F125A">
              <w:rPr>
                <w:noProof/>
                <w:webHidden/>
              </w:rPr>
              <w:t>81</w:t>
            </w:r>
          </w:ins>
          <w:del w:id="36" w:author="Julen Etxaniz Aragoneses" w:date="2021-08-23T12:16:00Z">
            <w:r w:rsidR="00B94161" w:rsidDel="006B278F">
              <w:rPr>
                <w:noProof/>
                <w:webHidden/>
              </w:rPr>
              <w:delText>82</w:delText>
            </w:r>
          </w:del>
          <w:r w:rsidR="00F91EDC">
            <w:rPr>
              <w:noProof/>
              <w:webHidden/>
            </w:rPr>
            <w:fldChar w:fldCharType="end"/>
          </w:r>
          <w:r>
            <w:rPr>
              <w:noProof/>
            </w:rPr>
            <w:fldChar w:fldCharType="end"/>
          </w:r>
        </w:p>
        <w:p w14:paraId="51B0E503" w14:textId="23164D06" w:rsidR="00F91EDC" w:rsidRDefault="00D800B8">
          <w:pPr>
            <w:pStyle w:val="TDC3"/>
            <w:tabs>
              <w:tab w:val="left" w:pos="1320"/>
              <w:tab w:val="right" w:leader="dot" w:pos="8494"/>
            </w:tabs>
            <w:rPr>
              <w:noProof/>
              <w:sz w:val="22"/>
              <w:lang w:eastAsia="es-ES"/>
            </w:rPr>
          </w:pPr>
          <w:r>
            <w:fldChar w:fldCharType="begin"/>
          </w:r>
          <w:r>
            <w:instrText xml:space="preserve"> HYPERLINK \l "_Toc74928392" </w:instrText>
          </w:r>
          <w:r>
            <w:fldChar w:fldCharType="separate"/>
          </w:r>
          <w:r w:rsidR="00F91EDC" w:rsidRPr="00522B37">
            <w:rPr>
              <w:rStyle w:val="Hipervnculo"/>
              <w:noProof/>
              <w:lang w:val="eu-ES"/>
            </w:rPr>
            <w:t>17.2.1</w:t>
          </w:r>
          <w:r w:rsidR="00F91EDC">
            <w:rPr>
              <w:noProof/>
              <w:sz w:val="22"/>
              <w:lang w:eastAsia="es-ES"/>
            </w:rPr>
            <w:tab/>
          </w:r>
          <w:r w:rsidR="00F91EDC" w:rsidRPr="00522B37">
            <w:rPr>
              <w:rStyle w:val="Hipervnculo"/>
              <w:noProof/>
              <w:lang w:val="eu-ES"/>
            </w:rPr>
            <w:t>Arkitektura Kuadernoa</w:t>
          </w:r>
          <w:r w:rsidR="00F91EDC">
            <w:rPr>
              <w:noProof/>
              <w:webHidden/>
            </w:rPr>
            <w:tab/>
          </w:r>
          <w:r w:rsidR="00F91EDC">
            <w:rPr>
              <w:noProof/>
              <w:webHidden/>
            </w:rPr>
            <w:fldChar w:fldCharType="begin"/>
          </w:r>
          <w:r w:rsidR="00F91EDC">
            <w:rPr>
              <w:noProof/>
              <w:webHidden/>
            </w:rPr>
            <w:instrText xml:space="preserve"> PAGEREF _Toc74928392 \h </w:instrText>
          </w:r>
          <w:r w:rsidR="00F91EDC">
            <w:rPr>
              <w:noProof/>
              <w:webHidden/>
            </w:rPr>
          </w:r>
          <w:r w:rsidR="00F91EDC">
            <w:rPr>
              <w:noProof/>
              <w:webHidden/>
            </w:rPr>
            <w:fldChar w:fldCharType="separate"/>
          </w:r>
          <w:ins w:id="37" w:author="Julen Etxaniz Aragoneses" w:date="2021-08-23T12:18:00Z">
            <w:r w:rsidR="006F125A">
              <w:rPr>
                <w:noProof/>
                <w:webHidden/>
              </w:rPr>
              <w:t>81</w:t>
            </w:r>
          </w:ins>
          <w:del w:id="38" w:author="Julen Etxaniz Aragoneses" w:date="2021-08-23T12:16:00Z">
            <w:r w:rsidR="00B94161" w:rsidDel="006B278F">
              <w:rPr>
                <w:noProof/>
                <w:webHidden/>
              </w:rPr>
              <w:delText>82</w:delText>
            </w:r>
          </w:del>
          <w:r w:rsidR="00F91EDC">
            <w:rPr>
              <w:noProof/>
              <w:webHidden/>
            </w:rPr>
            <w:fldChar w:fldCharType="end"/>
          </w:r>
          <w:r>
            <w:rPr>
              <w:noProof/>
            </w:rPr>
            <w:fldChar w:fldCharType="end"/>
          </w:r>
        </w:p>
        <w:p w14:paraId="0A4E9589" w14:textId="6B307CCE" w:rsidR="00F91EDC" w:rsidRDefault="00D800B8">
          <w:pPr>
            <w:pStyle w:val="TDC3"/>
            <w:tabs>
              <w:tab w:val="left" w:pos="1320"/>
              <w:tab w:val="right" w:leader="dot" w:pos="8494"/>
            </w:tabs>
            <w:rPr>
              <w:noProof/>
              <w:sz w:val="22"/>
              <w:lang w:eastAsia="es-ES"/>
            </w:rPr>
          </w:pPr>
          <w:r>
            <w:fldChar w:fldCharType="begin"/>
          </w:r>
          <w:r>
            <w:instrText xml:space="preserve"> HYPERLINK \l "_Toc74928393" </w:instrText>
          </w:r>
          <w:r>
            <w:fldChar w:fldCharType="separate"/>
          </w:r>
          <w:r w:rsidR="00F91EDC" w:rsidRPr="00522B37">
            <w:rPr>
              <w:rStyle w:val="Hipervnculo"/>
              <w:noProof/>
              <w:lang w:val="eu-ES"/>
            </w:rPr>
            <w:t>17.2.2</w:t>
          </w:r>
          <w:r w:rsidR="00F91EDC">
            <w:rPr>
              <w:noProof/>
              <w:sz w:val="22"/>
              <w:lang w:eastAsia="es-ES"/>
            </w:rPr>
            <w:tab/>
          </w:r>
          <w:r w:rsidR="00F91EDC" w:rsidRPr="00522B37">
            <w:rPr>
              <w:rStyle w:val="Hipervnculo"/>
              <w:noProof/>
              <w:lang w:val="eu-ES"/>
            </w:rPr>
            <w:t>Analisiaren Eredua</w:t>
          </w:r>
          <w:r w:rsidR="00F91EDC">
            <w:rPr>
              <w:noProof/>
              <w:webHidden/>
            </w:rPr>
            <w:tab/>
          </w:r>
          <w:r w:rsidR="00F91EDC">
            <w:rPr>
              <w:noProof/>
              <w:webHidden/>
            </w:rPr>
            <w:fldChar w:fldCharType="begin"/>
          </w:r>
          <w:r w:rsidR="00F91EDC">
            <w:rPr>
              <w:noProof/>
              <w:webHidden/>
            </w:rPr>
            <w:instrText xml:space="preserve"> PAGEREF _Toc74928393 \h </w:instrText>
          </w:r>
          <w:r w:rsidR="00F91EDC">
            <w:rPr>
              <w:noProof/>
              <w:webHidden/>
            </w:rPr>
          </w:r>
          <w:r w:rsidR="00F91EDC">
            <w:rPr>
              <w:noProof/>
              <w:webHidden/>
            </w:rPr>
            <w:fldChar w:fldCharType="separate"/>
          </w:r>
          <w:ins w:id="39" w:author="Julen Etxaniz Aragoneses" w:date="2021-08-23T12:18:00Z">
            <w:r w:rsidR="006F125A">
              <w:rPr>
                <w:noProof/>
                <w:webHidden/>
              </w:rPr>
              <w:t>81</w:t>
            </w:r>
          </w:ins>
          <w:del w:id="40" w:author="Julen Etxaniz Aragoneses" w:date="2021-08-23T12:16:00Z">
            <w:r w:rsidR="00B94161" w:rsidDel="006B278F">
              <w:rPr>
                <w:noProof/>
                <w:webHidden/>
              </w:rPr>
              <w:delText>82</w:delText>
            </w:r>
          </w:del>
          <w:r w:rsidR="00F91EDC">
            <w:rPr>
              <w:noProof/>
              <w:webHidden/>
            </w:rPr>
            <w:fldChar w:fldCharType="end"/>
          </w:r>
          <w:r>
            <w:rPr>
              <w:noProof/>
            </w:rPr>
            <w:fldChar w:fldCharType="end"/>
          </w:r>
        </w:p>
        <w:p w14:paraId="03CB5C66" w14:textId="70912B9C" w:rsidR="00F91EDC" w:rsidRDefault="00D800B8">
          <w:pPr>
            <w:pStyle w:val="TDC3"/>
            <w:tabs>
              <w:tab w:val="left" w:pos="1320"/>
              <w:tab w:val="right" w:leader="dot" w:pos="8494"/>
            </w:tabs>
            <w:rPr>
              <w:noProof/>
              <w:sz w:val="22"/>
              <w:lang w:eastAsia="es-ES"/>
            </w:rPr>
          </w:pPr>
          <w:r>
            <w:lastRenderedPageBreak/>
            <w:fldChar w:fldCharType="begin"/>
          </w:r>
          <w:r>
            <w:instrText xml:space="preserve"> HYPERLINK \l "_Toc74928394" </w:instrText>
          </w:r>
          <w:r>
            <w:fldChar w:fldCharType="separate"/>
          </w:r>
          <w:r w:rsidR="00F91EDC" w:rsidRPr="00522B37">
            <w:rPr>
              <w:rStyle w:val="Hipervnculo"/>
              <w:noProof/>
              <w:lang w:val="eu-ES"/>
            </w:rPr>
            <w:t>17.2.3</w:t>
          </w:r>
          <w:r w:rsidR="00F91EDC">
            <w:rPr>
              <w:noProof/>
              <w:sz w:val="22"/>
              <w:lang w:eastAsia="es-ES"/>
            </w:rPr>
            <w:tab/>
          </w:r>
          <w:r w:rsidR="00F91EDC" w:rsidRPr="00522B37">
            <w:rPr>
              <w:rStyle w:val="Hipervnculo"/>
              <w:noProof/>
              <w:lang w:val="eu-ES"/>
            </w:rPr>
            <w:t>Diseinuaren Eredua</w:t>
          </w:r>
          <w:r w:rsidR="00F91EDC">
            <w:rPr>
              <w:noProof/>
              <w:webHidden/>
            </w:rPr>
            <w:tab/>
          </w:r>
          <w:r w:rsidR="00F91EDC">
            <w:rPr>
              <w:noProof/>
              <w:webHidden/>
            </w:rPr>
            <w:fldChar w:fldCharType="begin"/>
          </w:r>
          <w:r w:rsidR="00F91EDC">
            <w:rPr>
              <w:noProof/>
              <w:webHidden/>
            </w:rPr>
            <w:instrText xml:space="preserve"> PAGEREF _Toc74928394 \h </w:instrText>
          </w:r>
          <w:r w:rsidR="00F91EDC">
            <w:rPr>
              <w:noProof/>
              <w:webHidden/>
            </w:rPr>
          </w:r>
          <w:r w:rsidR="00F91EDC">
            <w:rPr>
              <w:noProof/>
              <w:webHidden/>
            </w:rPr>
            <w:fldChar w:fldCharType="separate"/>
          </w:r>
          <w:ins w:id="41" w:author="Julen Etxaniz Aragoneses" w:date="2021-08-23T12:18:00Z">
            <w:r w:rsidR="006F125A">
              <w:rPr>
                <w:noProof/>
                <w:webHidden/>
              </w:rPr>
              <w:t>81</w:t>
            </w:r>
          </w:ins>
          <w:del w:id="42" w:author="Julen Etxaniz Aragoneses" w:date="2021-08-23T12:16:00Z">
            <w:r w:rsidR="00B94161" w:rsidDel="006B278F">
              <w:rPr>
                <w:noProof/>
                <w:webHidden/>
              </w:rPr>
              <w:delText>82</w:delText>
            </w:r>
          </w:del>
          <w:r w:rsidR="00F91EDC">
            <w:rPr>
              <w:noProof/>
              <w:webHidden/>
            </w:rPr>
            <w:fldChar w:fldCharType="end"/>
          </w:r>
          <w:r>
            <w:rPr>
              <w:noProof/>
            </w:rPr>
            <w:fldChar w:fldCharType="end"/>
          </w:r>
        </w:p>
        <w:p w14:paraId="2BA46E4D" w14:textId="7DBE8FD1" w:rsidR="00F91EDC" w:rsidRDefault="00D800B8">
          <w:pPr>
            <w:pStyle w:val="TDC2"/>
            <w:tabs>
              <w:tab w:val="left" w:pos="880"/>
              <w:tab w:val="right" w:leader="dot" w:pos="8494"/>
            </w:tabs>
            <w:rPr>
              <w:noProof/>
              <w:sz w:val="22"/>
              <w:lang w:eastAsia="es-ES"/>
            </w:rPr>
          </w:pPr>
          <w:r>
            <w:fldChar w:fldCharType="begin"/>
          </w:r>
          <w:r>
            <w:instrText xml:space="preserve"> HYPERLINK \l "_Toc74928395" </w:instrText>
          </w:r>
          <w:r>
            <w:fldChar w:fldCharType="separate"/>
          </w:r>
          <w:r w:rsidR="00F91EDC" w:rsidRPr="00522B37">
            <w:rPr>
              <w:rStyle w:val="Hipervnculo"/>
              <w:noProof/>
              <w:lang w:val="eu-ES"/>
            </w:rPr>
            <w:t>17.3</w:t>
          </w:r>
          <w:r w:rsidR="00F91EDC">
            <w:rPr>
              <w:noProof/>
              <w:sz w:val="22"/>
              <w:lang w:eastAsia="es-ES"/>
            </w:rPr>
            <w:tab/>
          </w:r>
          <w:r w:rsidR="00F91EDC" w:rsidRPr="00522B37">
            <w:rPr>
              <w:rStyle w:val="Hipervnculo"/>
              <w:noProof/>
              <w:lang w:val="eu-ES"/>
            </w:rPr>
            <w:t>Tamaina eta Esfortzu Estimazioa</w:t>
          </w:r>
          <w:r w:rsidR="00F91EDC">
            <w:rPr>
              <w:noProof/>
              <w:webHidden/>
            </w:rPr>
            <w:tab/>
          </w:r>
          <w:r w:rsidR="00F91EDC">
            <w:rPr>
              <w:noProof/>
              <w:webHidden/>
            </w:rPr>
            <w:fldChar w:fldCharType="begin"/>
          </w:r>
          <w:r w:rsidR="00F91EDC">
            <w:rPr>
              <w:noProof/>
              <w:webHidden/>
            </w:rPr>
            <w:instrText xml:space="preserve"> PAGEREF _Toc74928395 \h </w:instrText>
          </w:r>
          <w:r w:rsidR="00F91EDC">
            <w:rPr>
              <w:noProof/>
              <w:webHidden/>
            </w:rPr>
          </w:r>
          <w:r w:rsidR="00F91EDC">
            <w:rPr>
              <w:noProof/>
              <w:webHidden/>
            </w:rPr>
            <w:fldChar w:fldCharType="separate"/>
          </w:r>
          <w:ins w:id="43" w:author="Julen Etxaniz Aragoneses" w:date="2021-08-23T12:18:00Z">
            <w:r w:rsidR="006F125A">
              <w:rPr>
                <w:noProof/>
                <w:webHidden/>
              </w:rPr>
              <w:t>81</w:t>
            </w:r>
          </w:ins>
          <w:del w:id="44" w:author="Julen Etxaniz Aragoneses" w:date="2021-08-23T12:16:00Z">
            <w:r w:rsidR="00B94161" w:rsidDel="006B278F">
              <w:rPr>
                <w:noProof/>
                <w:webHidden/>
              </w:rPr>
              <w:delText>82</w:delText>
            </w:r>
          </w:del>
          <w:r w:rsidR="00F91EDC">
            <w:rPr>
              <w:noProof/>
              <w:webHidden/>
            </w:rPr>
            <w:fldChar w:fldCharType="end"/>
          </w:r>
          <w:r>
            <w:rPr>
              <w:noProof/>
            </w:rPr>
            <w:fldChar w:fldCharType="end"/>
          </w:r>
        </w:p>
        <w:p w14:paraId="5E28511E" w14:textId="27BA09A2" w:rsidR="00F91EDC" w:rsidRDefault="00D800B8">
          <w:pPr>
            <w:pStyle w:val="TDC2"/>
            <w:tabs>
              <w:tab w:val="left" w:pos="880"/>
              <w:tab w:val="right" w:leader="dot" w:pos="8494"/>
            </w:tabs>
            <w:rPr>
              <w:noProof/>
              <w:sz w:val="22"/>
              <w:lang w:eastAsia="es-ES"/>
            </w:rPr>
          </w:pPr>
          <w:r>
            <w:fldChar w:fldCharType="begin"/>
          </w:r>
          <w:r>
            <w:instrText xml:space="preserve"> HYPERLINK \l "_Toc7492839</w:instrText>
          </w:r>
          <w:r>
            <w:instrText xml:space="preserve">6" </w:instrText>
          </w:r>
          <w:r>
            <w:fldChar w:fldCharType="separate"/>
          </w:r>
          <w:r w:rsidR="00F91EDC" w:rsidRPr="00522B37">
            <w:rPr>
              <w:rStyle w:val="Hipervnculo"/>
              <w:noProof/>
              <w:lang w:val="eu-ES"/>
            </w:rPr>
            <w:t>17.4</w:t>
          </w:r>
          <w:r w:rsidR="00F91EDC">
            <w:rPr>
              <w:noProof/>
              <w:sz w:val="22"/>
              <w:lang w:eastAsia="es-ES"/>
            </w:rPr>
            <w:tab/>
          </w:r>
          <w:r w:rsidR="00F91EDC" w:rsidRPr="00522B37">
            <w:rPr>
              <w:rStyle w:val="Hipervnculo"/>
              <w:noProof/>
              <w:lang w:val="eu-ES"/>
            </w:rPr>
            <w:t>Kudeaketa Plana</w:t>
          </w:r>
          <w:r w:rsidR="00F91EDC">
            <w:rPr>
              <w:noProof/>
              <w:webHidden/>
            </w:rPr>
            <w:tab/>
          </w:r>
          <w:r w:rsidR="00F91EDC">
            <w:rPr>
              <w:noProof/>
              <w:webHidden/>
            </w:rPr>
            <w:fldChar w:fldCharType="begin"/>
          </w:r>
          <w:r w:rsidR="00F91EDC">
            <w:rPr>
              <w:noProof/>
              <w:webHidden/>
            </w:rPr>
            <w:instrText xml:space="preserve"> PAGEREF _Toc74928396 \h </w:instrText>
          </w:r>
          <w:r w:rsidR="00F91EDC">
            <w:rPr>
              <w:noProof/>
              <w:webHidden/>
            </w:rPr>
          </w:r>
          <w:r w:rsidR="00F91EDC">
            <w:rPr>
              <w:noProof/>
              <w:webHidden/>
            </w:rPr>
            <w:fldChar w:fldCharType="separate"/>
          </w:r>
          <w:ins w:id="45" w:author="Julen Etxaniz Aragoneses" w:date="2021-08-23T12:18:00Z">
            <w:r w:rsidR="006F125A">
              <w:rPr>
                <w:noProof/>
                <w:webHidden/>
              </w:rPr>
              <w:t>83</w:t>
            </w:r>
          </w:ins>
          <w:del w:id="46" w:author="Julen Etxaniz Aragoneses" w:date="2021-08-23T12:16:00Z">
            <w:r w:rsidR="00B94161" w:rsidDel="006B278F">
              <w:rPr>
                <w:noProof/>
                <w:webHidden/>
              </w:rPr>
              <w:delText>82</w:delText>
            </w:r>
          </w:del>
          <w:r w:rsidR="00F91EDC">
            <w:rPr>
              <w:noProof/>
              <w:webHidden/>
            </w:rPr>
            <w:fldChar w:fldCharType="end"/>
          </w:r>
          <w:r>
            <w:rPr>
              <w:noProof/>
            </w:rPr>
            <w:fldChar w:fldCharType="end"/>
          </w:r>
        </w:p>
        <w:p w14:paraId="4BBCE13C" w14:textId="3911C062" w:rsidR="00F91EDC" w:rsidRDefault="00D800B8">
          <w:pPr>
            <w:pStyle w:val="TDC3"/>
            <w:tabs>
              <w:tab w:val="left" w:pos="1320"/>
              <w:tab w:val="right" w:leader="dot" w:pos="8494"/>
            </w:tabs>
            <w:rPr>
              <w:noProof/>
              <w:sz w:val="22"/>
              <w:lang w:eastAsia="es-ES"/>
            </w:rPr>
          </w:pPr>
          <w:r>
            <w:fldChar w:fldCharType="begin"/>
          </w:r>
          <w:r>
            <w:instrText xml:space="preserve"> HYPERLINK \l "_Toc74928397" </w:instrText>
          </w:r>
          <w:r>
            <w:fldChar w:fldCharType="separate"/>
          </w:r>
          <w:r w:rsidR="00F91EDC" w:rsidRPr="00522B37">
            <w:rPr>
              <w:rStyle w:val="Hipervnculo"/>
              <w:noProof/>
              <w:lang w:val="eu-ES"/>
            </w:rPr>
            <w:t>17.4.1</w:t>
          </w:r>
          <w:r w:rsidR="00F91EDC">
            <w:rPr>
              <w:noProof/>
              <w:sz w:val="22"/>
              <w:lang w:eastAsia="es-ES"/>
            </w:rPr>
            <w:tab/>
          </w:r>
          <w:r w:rsidR="00F91EDC" w:rsidRPr="00522B37">
            <w:rPr>
              <w:rStyle w:val="Hipervnculo"/>
              <w:noProof/>
              <w:lang w:val="eu-ES"/>
            </w:rPr>
            <w:t>Integrazioaren Kudeaketa</w:t>
          </w:r>
          <w:r w:rsidR="00F91EDC">
            <w:rPr>
              <w:noProof/>
              <w:webHidden/>
            </w:rPr>
            <w:tab/>
          </w:r>
          <w:r w:rsidR="00F91EDC">
            <w:rPr>
              <w:noProof/>
              <w:webHidden/>
            </w:rPr>
            <w:fldChar w:fldCharType="begin"/>
          </w:r>
          <w:r w:rsidR="00F91EDC">
            <w:rPr>
              <w:noProof/>
              <w:webHidden/>
            </w:rPr>
            <w:instrText xml:space="preserve"> PAGEREF _Toc74928397 \h </w:instrText>
          </w:r>
          <w:r w:rsidR="00F91EDC">
            <w:rPr>
              <w:noProof/>
              <w:webHidden/>
            </w:rPr>
          </w:r>
          <w:r w:rsidR="00F91EDC">
            <w:rPr>
              <w:noProof/>
              <w:webHidden/>
            </w:rPr>
            <w:fldChar w:fldCharType="separate"/>
          </w:r>
          <w:ins w:id="47" w:author="Julen Etxaniz Aragoneses" w:date="2021-08-23T12:18:00Z">
            <w:r w:rsidR="006F125A">
              <w:rPr>
                <w:noProof/>
                <w:webHidden/>
              </w:rPr>
              <w:t>83</w:t>
            </w:r>
          </w:ins>
          <w:del w:id="48" w:author="Julen Etxaniz Aragoneses" w:date="2021-08-23T12:16:00Z">
            <w:r w:rsidR="00B94161" w:rsidDel="006B278F">
              <w:rPr>
                <w:noProof/>
                <w:webHidden/>
              </w:rPr>
              <w:delText>82</w:delText>
            </w:r>
          </w:del>
          <w:r w:rsidR="00F91EDC">
            <w:rPr>
              <w:noProof/>
              <w:webHidden/>
            </w:rPr>
            <w:fldChar w:fldCharType="end"/>
          </w:r>
          <w:r>
            <w:rPr>
              <w:noProof/>
            </w:rPr>
            <w:fldChar w:fldCharType="end"/>
          </w:r>
        </w:p>
        <w:p w14:paraId="2819A5DF" w14:textId="30DFCB5C" w:rsidR="00F91EDC" w:rsidRDefault="00D800B8">
          <w:pPr>
            <w:pStyle w:val="TDC3"/>
            <w:tabs>
              <w:tab w:val="left" w:pos="1320"/>
              <w:tab w:val="right" w:leader="dot" w:pos="8494"/>
            </w:tabs>
            <w:rPr>
              <w:noProof/>
              <w:sz w:val="22"/>
              <w:lang w:eastAsia="es-ES"/>
            </w:rPr>
          </w:pPr>
          <w:r>
            <w:fldChar w:fldCharType="begin"/>
          </w:r>
          <w:r>
            <w:instrText xml:space="preserve"> HYPERLINK \l "_Toc74928398" </w:instrText>
          </w:r>
          <w:r>
            <w:fldChar w:fldCharType="separate"/>
          </w:r>
          <w:r w:rsidR="00F91EDC" w:rsidRPr="00522B37">
            <w:rPr>
              <w:rStyle w:val="Hipervnculo"/>
              <w:noProof/>
              <w:lang w:val="eu-ES"/>
            </w:rPr>
            <w:t>17.4.2</w:t>
          </w:r>
          <w:r w:rsidR="00F91EDC">
            <w:rPr>
              <w:noProof/>
              <w:sz w:val="22"/>
              <w:lang w:eastAsia="es-ES"/>
            </w:rPr>
            <w:tab/>
          </w:r>
          <w:r w:rsidR="00F91EDC" w:rsidRPr="00522B37">
            <w:rPr>
              <w:rStyle w:val="Hipervnculo"/>
              <w:noProof/>
              <w:lang w:val="eu-ES"/>
            </w:rPr>
            <w:t>Irismenaren Kudeaketa</w:t>
          </w:r>
          <w:r w:rsidR="00F91EDC">
            <w:rPr>
              <w:noProof/>
              <w:webHidden/>
            </w:rPr>
            <w:tab/>
          </w:r>
          <w:r w:rsidR="00F91EDC">
            <w:rPr>
              <w:noProof/>
              <w:webHidden/>
            </w:rPr>
            <w:fldChar w:fldCharType="begin"/>
          </w:r>
          <w:r w:rsidR="00F91EDC">
            <w:rPr>
              <w:noProof/>
              <w:webHidden/>
            </w:rPr>
            <w:instrText xml:space="preserve"> PAGEREF _Toc74928398 \h </w:instrText>
          </w:r>
          <w:r w:rsidR="00F91EDC">
            <w:rPr>
              <w:noProof/>
              <w:webHidden/>
            </w:rPr>
          </w:r>
          <w:r w:rsidR="00F91EDC">
            <w:rPr>
              <w:noProof/>
              <w:webHidden/>
            </w:rPr>
            <w:fldChar w:fldCharType="separate"/>
          </w:r>
          <w:ins w:id="49" w:author="Julen Etxaniz Aragoneses" w:date="2021-08-23T12:18:00Z">
            <w:r w:rsidR="006F125A">
              <w:rPr>
                <w:noProof/>
                <w:webHidden/>
              </w:rPr>
              <w:t>83</w:t>
            </w:r>
          </w:ins>
          <w:del w:id="50" w:author="Julen Etxaniz Aragoneses" w:date="2021-08-23T12:16:00Z">
            <w:r w:rsidR="00B94161" w:rsidDel="006B278F">
              <w:rPr>
                <w:noProof/>
                <w:webHidden/>
              </w:rPr>
              <w:delText>82</w:delText>
            </w:r>
          </w:del>
          <w:r w:rsidR="00F91EDC">
            <w:rPr>
              <w:noProof/>
              <w:webHidden/>
            </w:rPr>
            <w:fldChar w:fldCharType="end"/>
          </w:r>
          <w:r>
            <w:rPr>
              <w:noProof/>
            </w:rPr>
            <w:fldChar w:fldCharType="end"/>
          </w:r>
        </w:p>
        <w:p w14:paraId="7AFD2523" w14:textId="713BA7AC" w:rsidR="00F91EDC" w:rsidRDefault="00D800B8">
          <w:pPr>
            <w:pStyle w:val="TDC3"/>
            <w:tabs>
              <w:tab w:val="left" w:pos="1320"/>
              <w:tab w:val="right" w:leader="dot" w:pos="8494"/>
            </w:tabs>
            <w:rPr>
              <w:noProof/>
              <w:sz w:val="22"/>
              <w:lang w:eastAsia="es-ES"/>
            </w:rPr>
          </w:pPr>
          <w:r>
            <w:fldChar w:fldCharType="begin"/>
          </w:r>
          <w:r>
            <w:instrText xml:space="preserve"> HYPERLINK \l "_Toc74928399" </w:instrText>
          </w:r>
          <w:r>
            <w:fldChar w:fldCharType="separate"/>
          </w:r>
          <w:r w:rsidR="00F91EDC" w:rsidRPr="00522B37">
            <w:rPr>
              <w:rStyle w:val="Hipervnculo"/>
              <w:noProof/>
              <w:lang w:val="eu-ES"/>
            </w:rPr>
            <w:t>17.4.3</w:t>
          </w:r>
          <w:r w:rsidR="00F91EDC">
            <w:rPr>
              <w:noProof/>
              <w:sz w:val="22"/>
              <w:lang w:eastAsia="es-ES"/>
            </w:rPr>
            <w:tab/>
          </w:r>
          <w:r w:rsidR="00F91EDC" w:rsidRPr="00522B37">
            <w:rPr>
              <w:rStyle w:val="Hipervnculo"/>
              <w:noProof/>
              <w:lang w:val="eu-ES"/>
            </w:rPr>
            <w:t>Epeen Kudeaketa</w:t>
          </w:r>
          <w:r w:rsidR="00F91EDC">
            <w:rPr>
              <w:noProof/>
              <w:webHidden/>
            </w:rPr>
            <w:tab/>
          </w:r>
          <w:r w:rsidR="00F91EDC">
            <w:rPr>
              <w:noProof/>
              <w:webHidden/>
            </w:rPr>
            <w:fldChar w:fldCharType="begin"/>
          </w:r>
          <w:r w:rsidR="00F91EDC">
            <w:rPr>
              <w:noProof/>
              <w:webHidden/>
            </w:rPr>
            <w:instrText xml:space="preserve"> PAGEREF _Toc74928399 \h </w:instrText>
          </w:r>
          <w:r w:rsidR="00F91EDC">
            <w:rPr>
              <w:noProof/>
              <w:webHidden/>
            </w:rPr>
          </w:r>
          <w:r w:rsidR="00F91EDC">
            <w:rPr>
              <w:noProof/>
              <w:webHidden/>
            </w:rPr>
            <w:fldChar w:fldCharType="separate"/>
          </w:r>
          <w:ins w:id="51" w:author="Julen Etxaniz Aragoneses" w:date="2021-08-23T12:18:00Z">
            <w:r w:rsidR="006F125A">
              <w:rPr>
                <w:noProof/>
                <w:webHidden/>
              </w:rPr>
              <w:t>83</w:t>
            </w:r>
          </w:ins>
          <w:del w:id="52" w:author="Julen Etxaniz Aragoneses" w:date="2021-08-23T12:16:00Z">
            <w:r w:rsidR="00B94161" w:rsidDel="006B278F">
              <w:rPr>
                <w:noProof/>
                <w:webHidden/>
              </w:rPr>
              <w:delText>82</w:delText>
            </w:r>
          </w:del>
          <w:r w:rsidR="00F91EDC">
            <w:rPr>
              <w:noProof/>
              <w:webHidden/>
            </w:rPr>
            <w:fldChar w:fldCharType="end"/>
          </w:r>
          <w:r>
            <w:rPr>
              <w:noProof/>
            </w:rPr>
            <w:fldChar w:fldCharType="end"/>
          </w:r>
        </w:p>
        <w:p w14:paraId="5C86BAB5" w14:textId="4061311F" w:rsidR="00F91EDC" w:rsidRDefault="00D800B8">
          <w:pPr>
            <w:pStyle w:val="TDC3"/>
            <w:tabs>
              <w:tab w:val="left" w:pos="1320"/>
              <w:tab w:val="right" w:leader="dot" w:pos="8494"/>
            </w:tabs>
            <w:rPr>
              <w:noProof/>
              <w:sz w:val="22"/>
              <w:lang w:eastAsia="es-ES"/>
            </w:rPr>
          </w:pPr>
          <w:r>
            <w:fldChar w:fldCharType="begin"/>
          </w:r>
          <w:r>
            <w:instrText xml:space="preserve"> HYPERLINK \l "_Toc74928400" </w:instrText>
          </w:r>
          <w:r>
            <w:fldChar w:fldCharType="separate"/>
          </w:r>
          <w:r w:rsidR="00F91EDC" w:rsidRPr="00522B37">
            <w:rPr>
              <w:rStyle w:val="Hipervnculo"/>
              <w:noProof/>
              <w:lang w:val="eu-ES"/>
            </w:rPr>
            <w:t>17.4.4</w:t>
          </w:r>
          <w:r w:rsidR="00F91EDC">
            <w:rPr>
              <w:noProof/>
              <w:sz w:val="22"/>
              <w:lang w:eastAsia="es-ES"/>
            </w:rPr>
            <w:tab/>
          </w:r>
          <w:r w:rsidR="00F91EDC" w:rsidRPr="00522B37">
            <w:rPr>
              <w:rStyle w:val="Hipervnculo"/>
              <w:noProof/>
              <w:lang w:val="eu-ES"/>
            </w:rPr>
            <w:t>Produktuaren Kostuen Kudeaketa</w:t>
          </w:r>
          <w:r w:rsidR="00F91EDC">
            <w:rPr>
              <w:noProof/>
              <w:webHidden/>
            </w:rPr>
            <w:tab/>
          </w:r>
          <w:r w:rsidR="00F91EDC">
            <w:rPr>
              <w:noProof/>
              <w:webHidden/>
            </w:rPr>
            <w:fldChar w:fldCharType="begin"/>
          </w:r>
          <w:r w:rsidR="00F91EDC">
            <w:rPr>
              <w:noProof/>
              <w:webHidden/>
            </w:rPr>
            <w:instrText xml:space="preserve"> PAGEREF _Toc74928400 \h </w:instrText>
          </w:r>
          <w:r w:rsidR="00F91EDC">
            <w:rPr>
              <w:noProof/>
              <w:webHidden/>
            </w:rPr>
          </w:r>
          <w:r w:rsidR="00F91EDC">
            <w:rPr>
              <w:noProof/>
              <w:webHidden/>
            </w:rPr>
            <w:fldChar w:fldCharType="separate"/>
          </w:r>
          <w:ins w:id="53" w:author="Julen Etxaniz Aragoneses" w:date="2021-08-23T12:18:00Z">
            <w:r w:rsidR="006F125A">
              <w:rPr>
                <w:noProof/>
                <w:webHidden/>
              </w:rPr>
              <w:t>83</w:t>
            </w:r>
          </w:ins>
          <w:del w:id="54" w:author="Julen Etxaniz Aragoneses" w:date="2021-08-23T12:16:00Z">
            <w:r w:rsidR="00B94161" w:rsidDel="006B278F">
              <w:rPr>
                <w:noProof/>
                <w:webHidden/>
              </w:rPr>
              <w:delText>82</w:delText>
            </w:r>
          </w:del>
          <w:r w:rsidR="00F91EDC">
            <w:rPr>
              <w:noProof/>
              <w:webHidden/>
            </w:rPr>
            <w:fldChar w:fldCharType="end"/>
          </w:r>
          <w:r>
            <w:rPr>
              <w:noProof/>
            </w:rPr>
            <w:fldChar w:fldCharType="end"/>
          </w:r>
        </w:p>
        <w:p w14:paraId="37B5897F" w14:textId="66212ED9" w:rsidR="00F91EDC" w:rsidRDefault="00D800B8">
          <w:pPr>
            <w:pStyle w:val="TDC3"/>
            <w:tabs>
              <w:tab w:val="left" w:pos="1320"/>
              <w:tab w:val="right" w:leader="dot" w:pos="8494"/>
            </w:tabs>
            <w:rPr>
              <w:noProof/>
              <w:sz w:val="22"/>
              <w:lang w:eastAsia="es-ES"/>
            </w:rPr>
          </w:pPr>
          <w:r>
            <w:fldChar w:fldCharType="begin"/>
          </w:r>
          <w:r>
            <w:instrText xml:space="preserve"> HYPERLINK \l "_Toc74928401" </w:instrText>
          </w:r>
          <w:r>
            <w:fldChar w:fldCharType="separate"/>
          </w:r>
          <w:r w:rsidR="00F91EDC" w:rsidRPr="00522B37">
            <w:rPr>
              <w:rStyle w:val="Hipervnculo"/>
              <w:noProof/>
              <w:lang w:val="eu-ES"/>
            </w:rPr>
            <w:t>17.4.5</w:t>
          </w:r>
          <w:r w:rsidR="00F91EDC">
            <w:rPr>
              <w:noProof/>
              <w:sz w:val="22"/>
              <w:lang w:eastAsia="es-ES"/>
            </w:rPr>
            <w:tab/>
          </w:r>
          <w:r w:rsidR="00F91EDC" w:rsidRPr="00522B37">
            <w:rPr>
              <w:rStyle w:val="Hipervnculo"/>
              <w:noProof/>
              <w:lang w:val="eu-ES"/>
            </w:rPr>
            <w:t>Kalitate Kudeaketa</w:t>
          </w:r>
          <w:r w:rsidR="00F91EDC">
            <w:rPr>
              <w:noProof/>
              <w:webHidden/>
            </w:rPr>
            <w:tab/>
          </w:r>
          <w:r w:rsidR="00F91EDC">
            <w:rPr>
              <w:noProof/>
              <w:webHidden/>
            </w:rPr>
            <w:fldChar w:fldCharType="begin"/>
          </w:r>
          <w:r w:rsidR="00F91EDC">
            <w:rPr>
              <w:noProof/>
              <w:webHidden/>
            </w:rPr>
            <w:instrText xml:space="preserve"> PAGEREF _Toc74928401 \h </w:instrText>
          </w:r>
          <w:r w:rsidR="00F91EDC">
            <w:rPr>
              <w:noProof/>
              <w:webHidden/>
            </w:rPr>
          </w:r>
          <w:r w:rsidR="00F91EDC">
            <w:rPr>
              <w:noProof/>
              <w:webHidden/>
            </w:rPr>
            <w:fldChar w:fldCharType="separate"/>
          </w:r>
          <w:ins w:id="55" w:author="Julen Etxaniz Aragoneses" w:date="2021-08-23T12:18:00Z">
            <w:r w:rsidR="006F125A">
              <w:rPr>
                <w:noProof/>
                <w:webHidden/>
              </w:rPr>
              <w:t>83</w:t>
            </w:r>
          </w:ins>
          <w:del w:id="56" w:author="Julen Etxaniz Aragoneses" w:date="2021-08-23T12:16:00Z">
            <w:r w:rsidR="00B94161" w:rsidDel="006B278F">
              <w:rPr>
                <w:noProof/>
                <w:webHidden/>
              </w:rPr>
              <w:delText>82</w:delText>
            </w:r>
          </w:del>
          <w:r w:rsidR="00F91EDC">
            <w:rPr>
              <w:noProof/>
              <w:webHidden/>
            </w:rPr>
            <w:fldChar w:fldCharType="end"/>
          </w:r>
          <w:r>
            <w:rPr>
              <w:noProof/>
            </w:rPr>
            <w:fldChar w:fldCharType="end"/>
          </w:r>
        </w:p>
        <w:p w14:paraId="4A689B83" w14:textId="3A283EAC" w:rsidR="00F91EDC" w:rsidRDefault="00D800B8">
          <w:pPr>
            <w:pStyle w:val="TDC3"/>
            <w:tabs>
              <w:tab w:val="left" w:pos="1320"/>
              <w:tab w:val="right" w:leader="dot" w:pos="8494"/>
            </w:tabs>
            <w:rPr>
              <w:noProof/>
              <w:sz w:val="22"/>
              <w:lang w:eastAsia="es-ES"/>
            </w:rPr>
          </w:pPr>
          <w:r>
            <w:fldChar w:fldCharType="begin"/>
          </w:r>
          <w:r>
            <w:instrText xml:space="preserve"> HYPERLINK \l "_Toc74928402" </w:instrText>
          </w:r>
          <w:r>
            <w:fldChar w:fldCharType="separate"/>
          </w:r>
          <w:r w:rsidR="00F91EDC" w:rsidRPr="00522B37">
            <w:rPr>
              <w:rStyle w:val="Hipervnculo"/>
              <w:noProof/>
              <w:lang w:val="eu-ES"/>
            </w:rPr>
            <w:t>17.4.6</w:t>
          </w:r>
          <w:r w:rsidR="00F91EDC">
            <w:rPr>
              <w:noProof/>
              <w:sz w:val="22"/>
              <w:lang w:eastAsia="es-ES"/>
            </w:rPr>
            <w:tab/>
          </w:r>
          <w:r w:rsidR="00F91EDC" w:rsidRPr="00522B37">
            <w:rPr>
              <w:rStyle w:val="Hipervnculo"/>
              <w:noProof/>
              <w:lang w:val="eu-ES"/>
            </w:rPr>
            <w:t>Giza Baliabideen Kudeaketa</w:t>
          </w:r>
          <w:r w:rsidR="00F91EDC">
            <w:rPr>
              <w:noProof/>
              <w:webHidden/>
            </w:rPr>
            <w:tab/>
          </w:r>
          <w:r w:rsidR="00F91EDC">
            <w:rPr>
              <w:noProof/>
              <w:webHidden/>
            </w:rPr>
            <w:fldChar w:fldCharType="begin"/>
          </w:r>
          <w:r w:rsidR="00F91EDC">
            <w:rPr>
              <w:noProof/>
              <w:webHidden/>
            </w:rPr>
            <w:instrText xml:space="preserve"> PAGEREF _Toc74928402 \h </w:instrText>
          </w:r>
          <w:r w:rsidR="00F91EDC">
            <w:rPr>
              <w:noProof/>
              <w:webHidden/>
            </w:rPr>
          </w:r>
          <w:r w:rsidR="00F91EDC">
            <w:rPr>
              <w:noProof/>
              <w:webHidden/>
            </w:rPr>
            <w:fldChar w:fldCharType="separate"/>
          </w:r>
          <w:ins w:id="57" w:author="Julen Etxaniz Aragoneses" w:date="2021-08-23T12:18:00Z">
            <w:r w:rsidR="006F125A">
              <w:rPr>
                <w:noProof/>
                <w:webHidden/>
              </w:rPr>
              <w:t>83</w:t>
            </w:r>
          </w:ins>
          <w:del w:id="58" w:author="Julen Etxaniz Aragoneses" w:date="2021-08-23T12:16:00Z">
            <w:r w:rsidR="00B94161" w:rsidDel="006B278F">
              <w:rPr>
                <w:noProof/>
                <w:webHidden/>
              </w:rPr>
              <w:delText>82</w:delText>
            </w:r>
          </w:del>
          <w:r w:rsidR="00F91EDC">
            <w:rPr>
              <w:noProof/>
              <w:webHidden/>
            </w:rPr>
            <w:fldChar w:fldCharType="end"/>
          </w:r>
          <w:r>
            <w:rPr>
              <w:noProof/>
            </w:rPr>
            <w:fldChar w:fldCharType="end"/>
          </w:r>
        </w:p>
        <w:p w14:paraId="2A22CA48" w14:textId="525A7131" w:rsidR="00F91EDC" w:rsidRDefault="00D800B8">
          <w:pPr>
            <w:pStyle w:val="TDC3"/>
            <w:tabs>
              <w:tab w:val="left" w:pos="1320"/>
              <w:tab w:val="right" w:leader="dot" w:pos="8494"/>
            </w:tabs>
            <w:rPr>
              <w:noProof/>
              <w:sz w:val="22"/>
              <w:lang w:eastAsia="es-ES"/>
            </w:rPr>
          </w:pPr>
          <w:r>
            <w:fldChar w:fldCharType="begin"/>
          </w:r>
          <w:r>
            <w:instrText xml:space="preserve"> HYPERLINK \l "_Toc74928403" </w:instrText>
          </w:r>
          <w:r>
            <w:fldChar w:fldCharType="separate"/>
          </w:r>
          <w:r w:rsidR="00F91EDC" w:rsidRPr="00522B37">
            <w:rPr>
              <w:rStyle w:val="Hipervnculo"/>
              <w:noProof/>
              <w:lang w:val="eu-ES"/>
            </w:rPr>
            <w:t>17.4.7</w:t>
          </w:r>
          <w:r w:rsidR="00F91EDC">
            <w:rPr>
              <w:noProof/>
              <w:sz w:val="22"/>
              <w:lang w:eastAsia="es-ES"/>
            </w:rPr>
            <w:tab/>
          </w:r>
          <w:r w:rsidR="00F91EDC" w:rsidRPr="00522B37">
            <w:rPr>
              <w:rStyle w:val="Hipervnculo"/>
              <w:noProof/>
              <w:lang w:val="eu-ES"/>
            </w:rPr>
            <w:t>Komunikazioen Kudeaketa</w:t>
          </w:r>
          <w:r w:rsidR="00F91EDC">
            <w:rPr>
              <w:noProof/>
              <w:webHidden/>
            </w:rPr>
            <w:tab/>
          </w:r>
          <w:r w:rsidR="00F91EDC">
            <w:rPr>
              <w:noProof/>
              <w:webHidden/>
            </w:rPr>
            <w:fldChar w:fldCharType="begin"/>
          </w:r>
          <w:r w:rsidR="00F91EDC">
            <w:rPr>
              <w:noProof/>
              <w:webHidden/>
            </w:rPr>
            <w:instrText xml:space="preserve"> PAGEREF _Toc74928403 \h </w:instrText>
          </w:r>
          <w:r w:rsidR="00F91EDC">
            <w:rPr>
              <w:noProof/>
              <w:webHidden/>
            </w:rPr>
          </w:r>
          <w:r w:rsidR="00F91EDC">
            <w:rPr>
              <w:noProof/>
              <w:webHidden/>
            </w:rPr>
            <w:fldChar w:fldCharType="separate"/>
          </w:r>
          <w:ins w:id="59" w:author="Julen Etxaniz Aragoneses" w:date="2021-08-23T12:18:00Z">
            <w:r w:rsidR="006F125A">
              <w:rPr>
                <w:noProof/>
                <w:webHidden/>
              </w:rPr>
              <w:t>83</w:t>
            </w:r>
          </w:ins>
          <w:del w:id="60" w:author="Julen Etxaniz Aragoneses" w:date="2021-08-23T12:16:00Z">
            <w:r w:rsidR="00B94161" w:rsidDel="006B278F">
              <w:rPr>
                <w:noProof/>
                <w:webHidden/>
              </w:rPr>
              <w:delText>82</w:delText>
            </w:r>
          </w:del>
          <w:r w:rsidR="00F91EDC">
            <w:rPr>
              <w:noProof/>
              <w:webHidden/>
            </w:rPr>
            <w:fldChar w:fldCharType="end"/>
          </w:r>
          <w:r>
            <w:rPr>
              <w:noProof/>
            </w:rPr>
            <w:fldChar w:fldCharType="end"/>
          </w:r>
        </w:p>
        <w:p w14:paraId="13B6EFE5" w14:textId="2C7BFEE9" w:rsidR="00F91EDC" w:rsidRDefault="00D800B8">
          <w:pPr>
            <w:pStyle w:val="TDC3"/>
            <w:tabs>
              <w:tab w:val="left" w:pos="1320"/>
              <w:tab w:val="right" w:leader="dot" w:pos="8494"/>
            </w:tabs>
            <w:rPr>
              <w:noProof/>
              <w:sz w:val="22"/>
              <w:lang w:eastAsia="es-ES"/>
            </w:rPr>
          </w:pPr>
          <w:r>
            <w:fldChar w:fldCharType="begin"/>
          </w:r>
          <w:r>
            <w:instrText xml:space="preserve"> HYPERLINK \l "_Toc74928404" </w:instrText>
          </w:r>
          <w:r>
            <w:fldChar w:fldCharType="separate"/>
          </w:r>
          <w:r w:rsidR="00F91EDC" w:rsidRPr="00522B37">
            <w:rPr>
              <w:rStyle w:val="Hipervnculo"/>
              <w:noProof/>
              <w:lang w:val="eu-ES"/>
            </w:rPr>
            <w:t>17.4.8</w:t>
          </w:r>
          <w:r w:rsidR="00F91EDC">
            <w:rPr>
              <w:noProof/>
              <w:sz w:val="22"/>
              <w:lang w:eastAsia="es-ES"/>
            </w:rPr>
            <w:tab/>
          </w:r>
          <w:r w:rsidR="00F91EDC" w:rsidRPr="00522B37">
            <w:rPr>
              <w:rStyle w:val="Hipervnculo"/>
              <w:noProof/>
              <w:lang w:val="eu-ES"/>
            </w:rPr>
            <w:t>Arriskuen Kudeaketa</w:t>
          </w:r>
          <w:r w:rsidR="00F91EDC">
            <w:rPr>
              <w:noProof/>
              <w:webHidden/>
            </w:rPr>
            <w:tab/>
          </w:r>
          <w:r w:rsidR="00F91EDC">
            <w:rPr>
              <w:noProof/>
              <w:webHidden/>
            </w:rPr>
            <w:fldChar w:fldCharType="begin"/>
          </w:r>
          <w:r w:rsidR="00F91EDC">
            <w:rPr>
              <w:noProof/>
              <w:webHidden/>
            </w:rPr>
            <w:instrText xml:space="preserve"> PAGEREF _Toc74928404 \h </w:instrText>
          </w:r>
          <w:r w:rsidR="00F91EDC">
            <w:rPr>
              <w:noProof/>
              <w:webHidden/>
            </w:rPr>
          </w:r>
          <w:r w:rsidR="00F91EDC">
            <w:rPr>
              <w:noProof/>
              <w:webHidden/>
            </w:rPr>
            <w:fldChar w:fldCharType="separate"/>
          </w:r>
          <w:ins w:id="61" w:author="Julen Etxaniz Aragoneses" w:date="2021-08-23T12:18:00Z">
            <w:r w:rsidR="006F125A">
              <w:rPr>
                <w:noProof/>
                <w:webHidden/>
              </w:rPr>
              <w:t>83</w:t>
            </w:r>
          </w:ins>
          <w:del w:id="62" w:author="Julen Etxaniz Aragoneses" w:date="2021-08-23T12:16:00Z">
            <w:r w:rsidR="00B94161" w:rsidDel="006B278F">
              <w:rPr>
                <w:noProof/>
                <w:webHidden/>
              </w:rPr>
              <w:delText>82</w:delText>
            </w:r>
          </w:del>
          <w:r w:rsidR="00F91EDC">
            <w:rPr>
              <w:noProof/>
              <w:webHidden/>
            </w:rPr>
            <w:fldChar w:fldCharType="end"/>
          </w:r>
          <w:r>
            <w:rPr>
              <w:noProof/>
            </w:rPr>
            <w:fldChar w:fldCharType="end"/>
          </w:r>
        </w:p>
        <w:p w14:paraId="6C1DDF75" w14:textId="0889B5BA" w:rsidR="00F91EDC" w:rsidRDefault="00D800B8">
          <w:pPr>
            <w:pStyle w:val="TDC3"/>
            <w:tabs>
              <w:tab w:val="left" w:pos="1320"/>
              <w:tab w:val="right" w:leader="dot" w:pos="8494"/>
            </w:tabs>
            <w:rPr>
              <w:noProof/>
              <w:sz w:val="22"/>
              <w:lang w:eastAsia="es-ES"/>
            </w:rPr>
          </w:pPr>
          <w:r>
            <w:fldChar w:fldCharType="begin"/>
          </w:r>
          <w:r>
            <w:instrText xml:space="preserve"> HYPERLINK \l "_Toc74928405" </w:instrText>
          </w:r>
          <w:r>
            <w:fldChar w:fldCharType="separate"/>
          </w:r>
          <w:r w:rsidR="00F91EDC" w:rsidRPr="00522B37">
            <w:rPr>
              <w:rStyle w:val="Hipervnculo"/>
              <w:noProof/>
              <w:lang w:val="eu-ES"/>
            </w:rPr>
            <w:t>17.4.9</w:t>
          </w:r>
          <w:r w:rsidR="00F91EDC">
            <w:rPr>
              <w:noProof/>
              <w:sz w:val="22"/>
              <w:lang w:eastAsia="es-ES"/>
            </w:rPr>
            <w:tab/>
          </w:r>
          <w:r w:rsidR="00F91EDC" w:rsidRPr="00522B37">
            <w:rPr>
              <w:rStyle w:val="Hipervnculo"/>
              <w:noProof/>
              <w:lang w:val="eu-ES"/>
            </w:rPr>
            <w:t>Erosketen Kudeaketa</w:t>
          </w:r>
          <w:r w:rsidR="00F91EDC">
            <w:rPr>
              <w:noProof/>
              <w:webHidden/>
            </w:rPr>
            <w:tab/>
          </w:r>
          <w:r w:rsidR="00F91EDC">
            <w:rPr>
              <w:noProof/>
              <w:webHidden/>
            </w:rPr>
            <w:fldChar w:fldCharType="begin"/>
          </w:r>
          <w:r w:rsidR="00F91EDC">
            <w:rPr>
              <w:noProof/>
              <w:webHidden/>
            </w:rPr>
            <w:instrText xml:space="preserve"> PAGEREF _Toc74928405 \h </w:instrText>
          </w:r>
          <w:r w:rsidR="00F91EDC">
            <w:rPr>
              <w:noProof/>
              <w:webHidden/>
            </w:rPr>
          </w:r>
          <w:r w:rsidR="00F91EDC">
            <w:rPr>
              <w:noProof/>
              <w:webHidden/>
            </w:rPr>
            <w:fldChar w:fldCharType="separate"/>
          </w:r>
          <w:ins w:id="63" w:author="Julen Etxaniz Aragoneses" w:date="2021-08-23T12:18:00Z">
            <w:r w:rsidR="006F125A">
              <w:rPr>
                <w:noProof/>
                <w:webHidden/>
              </w:rPr>
              <w:t>83</w:t>
            </w:r>
          </w:ins>
          <w:del w:id="64" w:author="Julen Etxaniz Aragoneses" w:date="2021-08-23T12:16:00Z">
            <w:r w:rsidR="00B94161" w:rsidDel="006B278F">
              <w:rPr>
                <w:noProof/>
                <w:webHidden/>
              </w:rPr>
              <w:delText>82</w:delText>
            </w:r>
          </w:del>
          <w:r w:rsidR="00F91EDC">
            <w:rPr>
              <w:noProof/>
              <w:webHidden/>
            </w:rPr>
            <w:fldChar w:fldCharType="end"/>
          </w:r>
          <w:r>
            <w:rPr>
              <w:noProof/>
            </w:rPr>
            <w:fldChar w:fldCharType="end"/>
          </w:r>
        </w:p>
        <w:p w14:paraId="51127F58" w14:textId="6A804975" w:rsidR="00F91EDC" w:rsidRDefault="00D800B8">
          <w:pPr>
            <w:pStyle w:val="TDC3"/>
            <w:tabs>
              <w:tab w:val="left" w:pos="1320"/>
              <w:tab w:val="right" w:leader="dot" w:pos="8494"/>
            </w:tabs>
            <w:rPr>
              <w:noProof/>
              <w:sz w:val="22"/>
              <w:lang w:eastAsia="es-ES"/>
            </w:rPr>
          </w:pPr>
          <w:r>
            <w:fldChar w:fldCharType="begin"/>
          </w:r>
          <w:r>
            <w:instrText xml:space="preserve"> HYPERLINK \l "_Toc74928406" </w:instrText>
          </w:r>
          <w:r>
            <w:fldChar w:fldCharType="separate"/>
          </w:r>
          <w:r w:rsidR="00F91EDC" w:rsidRPr="00522B37">
            <w:rPr>
              <w:rStyle w:val="Hipervnculo"/>
              <w:noProof/>
              <w:lang w:val="eu-ES"/>
            </w:rPr>
            <w:t>17.4.10</w:t>
          </w:r>
          <w:r w:rsidR="00F91EDC">
            <w:rPr>
              <w:noProof/>
              <w:sz w:val="22"/>
              <w:lang w:eastAsia="es-ES"/>
            </w:rPr>
            <w:tab/>
          </w:r>
          <w:r w:rsidR="00F91EDC" w:rsidRPr="00522B37">
            <w:rPr>
              <w:rStyle w:val="Hipervnculo"/>
              <w:noProof/>
              <w:lang w:val="eu-ES"/>
            </w:rPr>
            <w:t>Interesatuen Kudeaketa</w:t>
          </w:r>
          <w:r w:rsidR="00F91EDC">
            <w:rPr>
              <w:noProof/>
              <w:webHidden/>
            </w:rPr>
            <w:tab/>
          </w:r>
          <w:r w:rsidR="00F91EDC">
            <w:rPr>
              <w:noProof/>
              <w:webHidden/>
            </w:rPr>
            <w:fldChar w:fldCharType="begin"/>
          </w:r>
          <w:r w:rsidR="00F91EDC">
            <w:rPr>
              <w:noProof/>
              <w:webHidden/>
            </w:rPr>
            <w:instrText xml:space="preserve"> PAGEREF _Toc74928406 \h </w:instrText>
          </w:r>
          <w:r w:rsidR="00F91EDC">
            <w:rPr>
              <w:noProof/>
              <w:webHidden/>
            </w:rPr>
          </w:r>
          <w:r w:rsidR="00F91EDC">
            <w:rPr>
              <w:noProof/>
              <w:webHidden/>
            </w:rPr>
            <w:fldChar w:fldCharType="separate"/>
          </w:r>
          <w:ins w:id="65" w:author="Julen Etxaniz Aragoneses" w:date="2021-08-23T12:18:00Z">
            <w:r w:rsidR="006F125A">
              <w:rPr>
                <w:noProof/>
                <w:webHidden/>
              </w:rPr>
              <w:t>83</w:t>
            </w:r>
          </w:ins>
          <w:del w:id="66" w:author="Julen Etxaniz Aragoneses" w:date="2021-08-23T12:16:00Z">
            <w:r w:rsidR="00B94161" w:rsidDel="006B278F">
              <w:rPr>
                <w:noProof/>
                <w:webHidden/>
              </w:rPr>
              <w:delText>82</w:delText>
            </w:r>
          </w:del>
          <w:r w:rsidR="00F91EDC">
            <w:rPr>
              <w:noProof/>
              <w:webHidden/>
            </w:rPr>
            <w:fldChar w:fldCharType="end"/>
          </w:r>
          <w:r>
            <w:rPr>
              <w:noProof/>
            </w:rPr>
            <w:fldChar w:fldCharType="end"/>
          </w:r>
        </w:p>
        <w:p w14:paraId="4DAC25EA" w14:textId="46A0C65C" w:rsidR="00F91EDC" w:rsidRDefault="00D800B8">
          <w:pPr>
            <w:pStyle w:val="TDC2"/>
            <w:tabs>
              <w:tab w:val="left" w:pos="880"/>
              <w:tab w:val="right" w:leader="dot" w:pos="8494"/>
            </w:tabs>
            <w:rPr>
              <w:noProof/>
              <w:sz w:val="22"/>
              <w:lang w:eastAsia="es-ES"/>
            </w:rPr>
          </w:pPr>
          <w:r>
            <w:fldChar w:fldCharType="begin"/>
          </w:r>
          <w:r>
            <w:instrText xml:space="preserve"> HYPERLINK \l "_Toc74928407" </w:instrText>
          </w:r>
          <w:r>
            <w:fldChar w:fldCharType="separate"/>
          </w:r>
          <w:r w:rsidR="00F91EDC" w:rsidRPr="00522B37">
            <w:rPr>
              <w:rStyle w:val="Hipervnculo"/>
              <w:noProof/>
              <w:lang w:val="eu-ES"/>
            </w:rPr>
            <w:t>17.5</w:t>
          </w:r>
          <w:r w:rsidR="00F91EDC">
            <w:rPr>
              <w:noProof/>
              <w:sz w:val="22"/>
              <w:lang w:eastAsia="es-ES"/>
            </w:rPr>
            <w:tab/>
          </w:r>
          <w:r w:rsidR="00F91EDC" w:rsidRPr="00522B37">
            <w:rPr>
              <w:rStyle w:val="Hipervnculo"/>
              <w:noProof/>
              <w:lang w:val="eu-ES"/>
            </w:rPr>
            <w:t>Segurtasun Plana</w:t>
          </w:r>
          <w:r w:rsidR="00F91EDC">
            <w:rPr>
              <w:noProof/>
              <w:webHidden/>
            </w:rPr>
            <w:tab/>
          </w:r>
          <w:r w:rsidR="00F91EDC">
            <w:rPr>
              <w:noProof/>
              <w:webHidden/>
            </w:rPr>
            <w:fldChar w:fldCharType="begin"/>
          </w:r>
          <w:r w:rsidR="00F91EDC">
            <w:rPr>
              <w:noProof/>
              <w:webHidden/>
            </w:rPr>
            <w:instrText xml:space="preserve"> PAGEREF _Toc74928407 \h </w:instrText>
          </w:r>
          <w:r w:rsidR="00F91EDC">
            <w:rPr>
              <w:noProof/>
              <w:webHidden/>
            </w:rPr>
          </w:r>
          <w:r w:rsidR="00F91EDC">
            <w:rPr>
              <w:noProof/>
              <w:webHidden/>
            </w:rPr>
            <w:fldChar w:fldCharType="separate"/>
          </w:r>
          <w:ins w:id="67" w:author="Julen Etxaniz Aragoneses" w:date="2021-08-23T12:18:00Z">
            <w:r w:rsidR="006F125A">
              <w:rPr>
                <w:noProof/>
                <w:webHidden/>
              </w:rPr>
              <w:t>83</w:t>
            </w:r>
          </w:ins>
          <w:del w:id="68" w:author="Julen Etxaniz Aragoneses" w:date="2021-08-23T12:16:00Z">
            <w:r w:rsidR="00B94161" w:rsidDel="006B278F">
              <w:rPr>
                <w:noProof/>
                <w:webHidden/>
              </w:rPr>
              <w:delText>82</w:delText>
            </w:r>
          </w:del>
          <w:r w:rsidR="00F91EDC">
            <w:rPr>
              <w:noProof/>
              <w:webHidden/>
            </w:rPr>
            <w:fldChar w:fldCharType="end"/>
          </w:r>
          <w:r>
            <w:rPr>
              <w:noProof/>
            </w:rPr>
            <w:fldChar w:fldCharType="end"/>
          </w:r>
        </w:p>
        <w:p w14:paraId="60375EC4" w14:textId="49793C56" w:rsidR="00F91EDC" w:rsidRDefault="00D800B8">
          <w:pPr>
            <w:pStyle w:val="TDC2"/>
            <w:tabs>
              <w:tab w:val="left" w:pos="880"/>
              <w:tab w:val="right" w:leader="dot" w:pos="8494"/>
            </w:tabs>
            <w:rPr>
              <w:noProof/>
              <w:sz w:val="22"/>
              <w:lang w:eastAsia="es-ES"/>
            </w:rPr>
          </w:pPr>
          <w:r>
            <w:fldChar w:fldCharType="begin"/>
          </w:r>
          <w:r>
            <w:instrText xml:space="preserve"> HYPERLINK \l "_Toc74928408" </w:instrText>
          </w:r>
          <w:r>
            <w:fldChar w:fldCharType="separate"/>
          </w:r>
          <w:r w:rsidR="00F91EDC" w:rsidRPr="00522B37">
            <w:rPr>
              <w:rStyle w:val="Hipervnculo"/>
              <w:noProof/>
              <w:lang w:val="eu-ES"/>
            </w:rPr>
            <w:t>17.6</w:t>
          </w:r>
          <w:r w:rsidR="00F91EDC">
            <w:rPr>
              <w:noProof/>
              <w:sz w:val="22"/>
              <w:lang w:eastAsia="es-ES"/>
            </w:rPr>
            <w:tab/>
          </w:r>
          <w:r w:rsidR="00F91EDC" w:rsidRPr="00522B37">
            <w:rPr>
              <w:rStyle w:val="Hipervnculo"/>
              <w:noProof/>
              <w:lang w:val="eu-ES"/>
            </w:rPr>
            <w:t>Beste Eranskinak</w:t>
          </w:r>
          <w:r w:rsidR="00F91EDC">
            <w:rPr>
              <w:noProof/>
              <w:webHidden/>
            </w:rPr>
            <w:tab/>
          </w:r>
          <w:r w:rsidR="00F91EDC">
            <w:rPr>
              <w:noProof/>
              <w:webHidden/>
            </w:rPr>
            <w:fldChar w:fldCharType="begin"/>
          </w:r>
          <w:r w:rsidR="00F91EDC">
            <w:rPr>
              <w:noProof/>
              <w:webHidden/>
            </w:rPr>
            <w:instrText xml:space="preserve"> PAGEREF _Toc74928408 \h </w:instrText>
          </w:r>
          <w:r w:rsidR="00F91EDC">
            <w:rPr>
              <w:noProof/>
              <w:webHidden/>
            </w:rPr>
          </w:r>
          <w:r w:rsidR="00F91EDC">
            <w:rPr>
              <w:noProof/>
              <w:webHidden/>
            </w:rPr>
            <w:fldChar w:fldCharType="separate"/>
          </w:r>
          <w:ins w:id="69" w:author="Julen Etxaniz Aragoneses" w:date="2021-08-23T12:18:00Z">
            <w:r w:rsidR="006F125A">
              <w:rPr>
                <w:noProof/>
                <w:webHidden/>
              </w:rPr>
              <w:t>83</w:t>
            </w:r>
          </w:ins>
          <w:del w:id="70" w:author="Julen Etxaniz Aragoneses" w:date="2021-08-23T12:16:00Z">
            <w:r w:rsidR="00B94161" w:rsidDel="006B278F">
              <w:rPr>
                <w:noProof/>
                <w:webHidden/>
              </w:rPr>
              <w:delText>82</w:delText>
            </w:r>
          </w:del>
          <w:r w:rsidR="00F91EDC">
            <w:rPr>
              <w:noProof/>
              <w:webHidden/>
            </w:rPr>
            <w:fldChar w:fldCharType="end"/>
          </w:r>
          <w:r>
            <w:rPr>
              <w:noProof/>
            </w:rPr>
            <w:fldChar w:fldCharType="end"/>
          </w:r>
        </w:p>
        <w:p w14:paraId="473B8076" w14:textId="3D9A1DC8" w:rsidR="00F91EDC" w:rsidRDefault="00D800B8">
          <w:pPr>
            <w:pStyle w:val="TDC3"/>
            <w:tabs>
              <w:tab w:val="left" w:pos="1320"/>
              <w:tab w:val="right" w:leader="dot" w:pos="8494"/>
            </w:tabs>
            <w:rPr>
              <w:noProof/>
              <w:sz w:val="22"/>
              <w:lang w:eastAsia="es-ES"/>
            </w:rPr>
          </w:pPr>
          <w:r>
            <w:fldChar w:fldCharType="begin"/>
          </w:r>
          <w:r>
            <w:instrText xml:space="preserve"> HYPERLINK \l "_Toc74928409" </w:instrText>
          </w:r>
          <w:r>
            <w:fldChar w:fldCharType="separate"/>
          </w:r>
          <w:r w:rsidR="00F91EDC" w:rsidRPr="00522B37">
            <w:rPr>
              <w:rStyle w:val="Hipervnculo"/>
              <w:noProof/>
              <w:lang w:val="eu-ES"/>
            </w:rPr>
            <w:t>17.6.1</w:t>
          </w:r>
          <w:r w:rsidR="00F91EDC">
            <w:rPr>
              <w:noProof/>
              <w:sz w:val="22"/>
              <w:lang w:eastAsia="es-ES"/>
            </w:rPr>
            <w:tab/>
          </w:r>
          <w:r w:rsidR="00F91EDC" w:rsidRPr="00522B37">
            <w:rPr>
              <w:rStyle w:val="Hipervnculo"/>
              <w:noProof/>
              <w:lang w:val="eu-ES"/>
            </w:rPr>
            <w:t>Hedapena</w:t>
          </w:r>
          <w:r w:rsidR="00F91EDC">
            <w:rPr>
              <w:noProof/>
              <w:webHidden/>
            </w:rPr>
            <w:tab/>
          </w:r>
          <w:r w:rsidR="00F91EDC">
            <w:rPr>
              <w:noProof/>
              <w:webHidden/>
            </w:rPr>
            <w:fldChar w:fldCharType="begin"/>
          </w:r>
          <w:r w:rsidR="00F91EDC">
            <w:rPr>
              <w:noProof/>
              <w:webHidden/>
            </w:rPr>
            <w:instrText xml:space="preserve"> PAGEREF _Toc74928409 \h </w:instrText>
          </w:r>
          <w:r w:rsidR="00F91EDC">
            <w:rPr>
              <w:noProof/>
              <w:webHidden/>
            </w:rPr>
          </w:r>
          <w:r w:rsidR="00F91EDC">
            <w:rPr>
              <w:noProof/>
              <w:webHidden/>
            </w:rPr>
            <w:fldChar w:fldCharType="separate"/>
          </w:r>
          <w:ins w:id="71" w:author="Julen Etxaniz Aragoneses" w:date="2021-08-23T12:18:00Z">
            <w:r w:rsidR="006F125A">
              <w:rPr>
                <w:noProof/>
                <w:webHidden/>
              </w:rPr>
              <w:t>83</w:t>
            </w:r>
          </w:ins>
          <w:del w:id="72" w:author="Julen Etxaniz Aragoneses" w:date="2021-08-23T12:16:00Z">
            <w:r w:rsidR="00B94161" w:rsidDel="006B278F">
              <w:rPr>
                <w:noProof/>
                <w:webHidden/>
              </w:rPr>
              <w:delText>82</w:delText>
            </w:r>
          </w:del>
          <w:r w:rsidR="00F91EDC">
            <w:rPr>
              <w:noProof/>
              <w:webHidden/>
            </w:rPr>
            <w:fldChar w:fldCharType="end"/>
          </w:r>
          <w:r>
            <w:rPr>
              <w:noProof/>
            </w:rPr>
            <w:fldChar w:fldCharType="end"/>
          </w:r>
        </w:p>
        <w:p w14:paraId="50BC00FD" w14:textId="1B2D40DE" w:rsidR="00F91EDC" w:rsidRDefault="00D800B8">
          <w:pPr>
            <w:pStyle w:val="TDC3"/>
            <w:tabs>
              <w:tab w:val="left" w:pos="1320"/>
              <w:tab w:val="right" w:leader="dot" w:pos="8494"/>
            </w:tabs>
            <w:rPr>
              <w:noProof/>
              <w:sz w:val="22"/>
              <w:lang w:eastAsia="es-ES"/>
            </w:rPr>
          </w:pPr>
          <w:r>
            <w:fldChar w:fldCharType="begin"/>
          </w:r>
          <w:r>
            <w:instrText xml:space="preserve"> HYPERLINK \l "_Toc74928410" </w:instrText>
          </w:r>
          <w:r>
            <w:fldChar w:fldCharType="separate"/>
          </w:r>
          <w:r w:rsidR="00F91EDC" w:rsidRPr="00522B37">
            <w:rPr>
              <w:rStyle w:val="Hipervnculo"/>
              <w:noProof/>
              <w:lang w:val="eu-ES"/>
            </w:rPr>
            <w:t>17.6.2</w:t>
          </w:r>
          <w:r w:rsidR="00F91EDC">
            <w:rPr>
              <w:noProof/>
              <w:sz w:val="22"/>
              <w:lang w:eastAsia="es-ES"/>
            </w:rPr>
            <w:tab/>
          </w:r>
          <w:r w:rsidR="00F91EDC" w:rsidRPr="00522B37">
            <w:rPr>
              <w:rStyle w:val="Hipervnculo"/>
              <w:noProof/>
              <w:lang w:val="eu-ES"/>
            </w:rPr>
            <w:t>Garapena</w:t>
          </w:r>
          <w:r w:rsidR="00F91EDC">
            <w:rPr>
              <w:noProof/>
              <w:webHidden/>
            </w:rPr>
            <w:tab/>
          </w:r>
          <w:r w:rsidR="00F91EDC">
            <w:rPr>
              <w:noProof/>
              <w:webHidden/>
            </w:rPr>
            <w:fldChar w:fldCharType="begin"/>
          </w:r>
          <w:r w:rsidR="00F91EDC">
            <w:rPr>
              <w:noProof/>
              <w:webHidden/>
            </w:rPr>
            <w:instrText xml:space="preserve"> PAGEREF _Toc74928410 \h </w:instrText>
          </w:r>
          <w:r w:rsidR="00F91EDC">
            <w:rPr>
              <w:noProof/>
              <w:webHidden/>
            </w:rPr>
          </w:r>
          <w:r w:rsidR="00F91EDC">
            <w:rPr>
              <w:noProof/>
              <w:webHidden/>
            </w:rPr>
            <w:fldChar w:fldCharType="separate"/>
          </w:r>
          <w:ins w:id="73" w:author="Julen Etxaniz Aragoneses" w:date="2021-08-23T12:18:00Z">
            <w:r w:rsidR="006F125A">
              <w:rPr>
                <w:noProof/>
                <w:webHidden/>
              </w:rPr>
              <w:t>83</w:t>
            </w:r>
          </w:ins>
          <w:del w:id="74" w:author="Julen Etxaniz Aragoneses" w:date="2021-08-23T12:16:00Z">
            <w:r w:rsidR="00B94161" w:rsidDel="006B278F">
              <w:rPr>
                <w:noProof/>
                <w:webHidden/>
              </w:rPr>
              <w:delText>82</w:delText>
            </w:r>
          </w:del>
          <w:r w:rsidR="00F91EDC">
            <w:rPr>
              <w:noProof/>
              <w:webHidden/>
            </w:rPr>
            <w:fldChar w:fldCharType="end"/>
          </w:r>
          <w:r>
            <w:rPr>
              <w:noProof/>
            </w:rPr>
            <w:fldChar w:fldCharType="end"/>
          </w:r>
        </w:p>
        <w:p w14:paraId="577EC6BF" w14:textId="4C2DF75E" w:rsidR="00F91EDC" w:rsidRDefault="00D800B8">
          <w:pPr>
            <w:pStyle w:val="TDC3"/>
            <w:tabs>
              <w:tab w:val="left" w:pos="1320"/>
              <w:tab w:val="right" w:leader="dot" w:pos="8494"/>
            </w:tabs>
            <w:rPr>
              <w:noProof/>
              <w:sz w:val="22"/>
              <w:lang w:eastAsia="es-ES"/>
            </w:rPr>
          </w:pPr>
          <w:r>
            <w:fldChar w:fldCharType="begin"/>
          </w:r>
          <w:r>
            <w:instrText xml:space="preserve"> HYPERLINK \l "_Toc74928411" </w:instrText>
          </w:r>
          <w:r>
            <w:fldChar w:fldCharType="separate"/>
          </w:r>
          <w:r w:rsidR="00F91EDC" w:rsidRPr="00522B37">
            <w:rPr>
              <w:rStyle w:val="Hipervnculo"/>
              <w:noProof/>
              <w:lang w:val="eu-ES"/>
            </w:rPr>
            <w:t>17.6.3</w:t>
          </w:r>
          <w:r w:rsidR="00F91EDC">
            <w:rPr>
              <w:noProof/>
              <w:sz w:val="22"/>
              <w:lang w:eastAsia="es-ES"/>
            </w:rPr>
            <w:tab/>
          </w:r>
          <w:r w:rsidR="00F91EDC" w:rsidRPr="00522B37">
            <w:rPr>
              <w:rStyle w:val="Hipervnculo"/>
              <w:noProof/>
              <w:lang w:val="eu-ES"/>
            </w:rPr>
            <w:t>Ingurunea</w:t>
          </w:r>
          <w:r w:rsidR="00F91EDC">
            <w:rPr>
              <w:noProof/>
              <w:webHidden/>
            </w:rPr>
            <w:tab/>
          </w:r>
          <w:r w:rsidR="00F91EDC">
            <w:rPr>
              <w:noProof/>
              <w:webHidden/>
            </w:rPr>
            <w:fldChar w:fldCharType="begin"/>
          </w:r>
          <w:r w:rsidR="00F91EDC">
            <w:rPr>
              <w:noProof/>
              <w:webHidden/>
            </w:rPr>
            <w:instrText xml:space="preserve"> PAGEREF _Toc74928411 \h </w:instrText>
          </w:r>
          <w:r w:rsidR="00F91EDC">
            <w:rPr>
              <w:noProof/>
              <w:webHidden/>
            </w:rPr>
          </w:r>
          <w:r w:rsidR="00F91EDC">
            <w:rPr>
              <w:noProof/>
              <w:webHidden/>
            </w:rPr>
            <w:fldChar w:fldCharType="separate"/>
          </w:r>
          <w:ins w:id="75" w:author="Julen Etxaniz Aragoneses" w:date="2021-08-23T12:18:00Z">
            <w:r w:rsidR="006F125A">
              <w:rPr>
                <w:noProof/>
                <w:webHidden/>
              </w:rPr>
              <w:t>83</w:t>
            </w:r>
          </w:ins>
          <w:del w:id="76" w:author="Julen Etxaniz Aragoneses" w:date="2021-08-23T12:16:00Z">
            <w:r w:rsidR="00B94161" w:rsidDel="006B278F">
              <w:rPr>
                <w:noProof/>
                <w:webHidden/>
              </w:rPr>
              <w:delText>82</w:delText>
            </w:r>
          </w:del>
          <w:r w:rsidR="00F91EDC">
            <w:rPr>
              <w:noProof/>
              <w:webHidden/>
            </w:rPr>
            <w:fldChar w:fldCharType="end"/>
          </w:r>
          <w:r>
            <w:rPr>
              <w:noProof/>
            </w:rPr>
            <w:fldChar w:fldCharType="end"/>
          </w:r>
        </w:p>
        <w:p w14:paraId="359B6940" w14:textId="7A3850FA" w:rsidR="00F91EDC" w:rsidRDefault="00D800B8">
          <w:pPr>
            <w:pStyle w:val="TDC3"/>
            <w:tabs>
              <w:tab w:val="left" w:pos="1320"/>
              <w:tab w:val="right" w:leader="dot" w:pos="8494"/>
            </w:tabs>
            <w:rPr>
              <w:noProof/>
              <w:sz w:val="22"/>
              <w:lang w:eastAsia="es-ES"/>
            </w:rPr>
          </w:pPr>
          <w:r>
            <w:fldChar w:fldCharType="begin"/>
          </w:r>
          <w:r>
            <w:instrText xml:space="preserve"> HYPERLINK \l "_Toc74928412" </w:instrText>
          </w:r>
          <w:r>
            <w:fldChar w:fldCharType="separate"/>
          </w:r>
          <w:r w:rsidR="00F91EDC" w:rsidRPr="00522B37">
            <w:rPr>
              <w:rStyle w:val="Hipervnculo"/>
              <w:noProof/>
              <w:lang w:val="eu-ES"/>
            </w:rPr>
            <w:t>17.6.4</w:t>
          </w:r>
          <w:r w:rsidR="00F91EDC">
            <w:rPr>
              <w:noProof/>
              <w:sz w:val="22"/>
              <w:lang w:eastAsia="es-ES"/>
            </w:rPr>
            <w:tab/>
          </w:r>
          <w:r w:rsidR="00F91EDC" w:rsidRPr="00522B37">
            <w:rPr>
              <w:rStyle w:val="Hipervnculo"/>
              <w:noProof/>
              <w:lang w:val="eu-ES"/>
            </w:rPr>
            <w:t>Proba</w:t>
          </w:r>
          <w:r w:rsidR="00F91EDC">
            <w:rPr>
              <w:noProof/>
              <w:webHidden/>
            </w:rPr>
            <w:tab/>
          </w:r>
          <w:r w:rsidR="00F91EDC">
            <w:rPr>
              <w:noProof/>
              <w:webHidden/>
            </w:rPr>
            <w:fldChar w:fldCharType="begin"/>
          </w:r>
          <w:r w:rsidR="00F91EDC">
            <w:rPr>
              <w:noProof/>
              <w:webHidden/>
            </w:rPr>
            <w:instrText xml:space="preserve"> PAGEREF _Toc74928412 \h </w:instrText>
          </w:r>
          <w:r w:rsidR="00F91EDC">
            <w:rPr>
              <w:noProof/>
              <w:webHidden/>
            </w:rPr>
          </w:r>
          <w:r w:rsidR="00F91EDC">
            <w:rPr>
              <w:noProof/>
              <w:webHidden/>
            </w:rPr>
            <w:fldChar w:fldCharType="separate"/>
          </w:r>
          <w:ins w:id="77" w:author="Julen Etxaniz Aragoneses" w:date="2021-08-23T12:18:00Z">
            <w:r w:rsidR="006F125A">
              <w:rPr>
                <w:noProof/>
                <w:webHidden/>
              </w:rPr>
              <w:t>83</w:t>
            </w:r>
          </w:ins>
          <w:del w:id="78" w:author="Julen Etxaniz Aragoneses" w:date="2021-08-23T12:16:00Z">
            <w:r w:rsidR="00B94161" w:rsidDel="006B278F">
              <w:rPr>
                <w:noProof/>
                <w:webHidden/>
              </w:rPr>
              <w:delText>82</w:delText>
            </w:r>
          </w:del>
          <w:r w:rsidR="00F91EDC">
            <w:rPr>
              <w:noProof/>
              <w:webHidden/>
            </w:rPr>
            <w:fldChar w:fldCharType="end"/>
          </w:r>
          <w:r>
            <w:rPr>
              <w:noProof/>
            </w:rPr>
            <w:fldChar w:fldCharType="end"/>
          </w:r>
        </w:p>
        <w:p w14:paraId="26218A41" w14:textId="33E93C34" w:rsidR="00F91EDC" w:rsidRDefault="00D800B8">
          <w:pPr>
            <w:pStyle w:val="TDC1"/>
            <w:tabs>
              <w:tab w:val="left" w:pos="440"/>
              <w:tab w:val="right" w:leader="dot" w:pos="8494"/>
            </w:tabs>
            <w:rPr>
              <w:noProof/>
              <w:sz w:val="22"/>
              <w:lang w:eastAsia="es-ES"/>
            </w:rPr>
          </w:pPr>
          <w:r>
            <w:fldChar w:fldCharType="begin"/>
          </w:r>
          <w:r>
            <w:instrText xml:space="preserve"> HYPERLINK \l "_Toc74928413" </w:instrText>
          </w:r>
          <w:r>
            <w:fldChar w:fldCharType="separate"/>
          </w:r>
          <w:r w:rsidR="00F91EDC" w:rsidRPr="00522B37">
            <w:rPr>
              <w:rStyle w:val="Hipervnculo"/>
              <w:noProof/>
              <w:lang w:val="eu-ES"/>
            </w:rPr>
            <w:t>18</w:t>
          </w:r>
          <w:r w:rsidR="00F91EDC">
            <w:rPr>
              <w:noProof/>
              <w:sz w:val="22"/>
              <w:lang w:eastAsia="es-ES"/>
            </w:rPr>
            <w:tab/>
          </w:r>
          <w:r w:rsidR="00F91EDC" w:rsidRPr="00522B37">
            <w:rPr>
              <w:rStyle w:val="Hipervnculo"/>
              <w:noProof/>
              <w:lang w:val="eu-ES"/>
            </w:rPr>
            <w:t>Sistemaren Espezifikazioa</w:t>
          </w:r>
          <w:r w:rsidR="00F91EDC">
            <w:rPr>
              <w:noProof/>
              <w:webHidden/>
            </w:rPr>
            <w:tab/>
          </w:r>
          <w:r w:rsidR="00F91EDC">
            <w:rPr>
              <w:noProof/>
              <w:webHidden/>
            </w:rPr>
            <w:fldChar w:fldCharType="begin"/>
          </w:r>
          <w:r w:rsidR="00F91EDC">
            <w:rPr>
              <w:noProof/>
              <w:webHidden/>
            </w:rPr>
            <w:instrText xml:space="preserve"> PAGEREF _Toc74928413 \h </w:instrText>
          </w:r>
          <w:r w:rsidR="00F91EDC">
            <w:rPr>
              <w:noProof/>
              <w:webHidden/>
            </w:rPr>
          </w:r>
          <w:r w:rsidR="00F91EDC">
            <w:rPr>
              <w:noProof/>
              <w:webHidden/>
            </w:rPr>
            <w:fldChar w:fldCharType="separate"/>
          </w:r>
          <w:ins w:id="79" w:author="Julen Etxaniz Aragoneses" w:date="2021-08-23T12:18:00Z">
            <w:r w:rsidR="006F125A">
              <w:rPr>
                <w:noProof/>
                <w:webHidden/>
              </w:rPr>
              <w:t>83</w:t>
            </w:r>
          </w:ins>
          <w:del w:id="80" w:author="Julen Etxaniz Aragoneses" w:date="2021-08-23T12:16:00Z">
            <w:r w:rsidR="00B94161" w:rsidDel="006B278F">
              <w:rPr>
                <w:noProof/>
                <w:webHidden/>
              </w:rPr>
              <w:delText>82</w:delText>
            </w:r>
          </w:del>
          <w:r w:rsidR="00F91EDC">
            <w:rPr>
              <w:noProof/>
              <w:webHidden/>
            </w:rPr>
            <w:fldChar w:fldCharType="end"/>
          </w:r>
          <w:r>
            <w:rPr>
              <w:noProof/>
            </w:rPr>
            <w:fldChar w:fldCharType="end"/>
          </w:r>
        </w:p>
        <w:p w14:paraId="6FC19675" w14:textId="37084327" w:rsidR="00F91EDC" w:rsidRDefault="00D800B8">
          <w:pPr>
            <w:pStyle w:val="TDC2"/>
            <w:tabs>
              <w:tab w:val="left" w:pos="880"/>
              <w:tab w:val="right" w:leader="dot" w:pos="8494"/>
            </w:tabs>
            <w:rPr>
              <w:noProof/>
              <w:sz w:val="22"/>
              <w:lang w:eastAsia="es-ES"/>
            </w:rPr>
          </w:pPr>
          <w:r>
            <w:fldChar w:fldCharType="begin"/>
          </w:r>
          <w:r>
            <w:instrText xml:space="preserve"> HYPERLINK \l "_Toc74928414" </w:instrText>
          </w:r>
          <w:r>
            <w:fldChar w:fldCharType="separate"/>
          </w:r>
          <w:r w:rsidR="00F91EDC" w:rsidRPr="00522B37">
            <w:rPr>
              <w:rStyle w:val="Hipervnculo"/>
              <w:noProof/>
              <w:lang w:val="eu-ES"/>
            </w:rPr>
            <w:t>18.1</w:t>
          </w:r>
          <w:r w:rsidR="00F91EDC">
            <w:rPr>
              <w:noProof/>
              <w:sz w:val="22"/>
              <w:lang w:eastAsia="es-ES"/>
            </w:rPr>
            <w:tab/>
          </w:r>
          <w:r w:rsidR="00F91EDC" w:rsidRPr="00522B37">
            <w:rPr>
              <w:rStyle w:val="Hipervnculo"/>
              <w:noProof/>
              <w:lang w:val="eu-ES"/>
            </w:rPr>
            <w:t>Glosategia</w:t>
          </w:r>
          <w:r w:rsidR="00F91EDC">
            <w:rPr>
              <w:noProof/>
              <w:webHidden/>
            </w:rPr>
            <w:tab/>
          </w:r>
          <w:r w:rsidR="00F91EDC">
            <w:rPr>
              <w:noProof/>
              <w:webHidden/>
            </w:rPr>
            <w:fldChar w:fldCharType="begin"/>
          </w:r>
          <w:r w:rsidR="00F91EDC">
            <w:rPr>
              <w:noProof/>
              <w:webHidden/>
            </w:rPr>
            <w:instrText xml:space="preserve"> PAGEREF _Toc74928414 \h </w:instrText>
          </w:r>
          <w:r w:rsidR="00F91EDC">
            <w:rPr>
              <w:noProof/>
              <w:webHidden/>
            </w:rPr>
          </w:r>
          <w:r w:rsidR="00F91EDC">
            <w:rPr>
              <w:noProof/>
              <w:webHidden/>
            </w:rPr>
            <w:fldChar w:fldCharType="separate"/>
          </w:r>
          <w:ins w:id="81" w:author="Julen Etxaniz Aragoneses" w:date="2021-08-23T12:18:00Z">
            <w:r w:rsidR="006F125A">
              <w:rPr>
                <w:noProof/>
                <w:webHidden/>
              </w:rPr>
              <w:t>83</w:t>
            </w:r>
          </w:ins>
          <w:del w:id="82" w:author="Julen Etxaniz Aragoneses" w:date="2021-08-23T12:16:00Z">
            <w:r w:rsidR="00B94161" w:rsidDel="006B278F">
              <w:rPr>
                <w:noProof/>
                <w:webHidden/>
              </w:rPr>
              <w:delText>82</w:delText>
            </w:r>
          </w:del>
          <w:r w:rsidR="00F91EDC">
            <w:rPr>
              <w:noProof/>
              <w:webHidden/>
            </w:rPr>
            <w:fldChar w:fldCharType="end"/>
          </w:r>
          <w:r>
            <w:rPr>
              <w:noProof/>
            </w:rPr>
            <w:fldChar w:fldCharType="end"/>
          </w:r>
        </w:p>
        <w:p w14:paraId="70B60534" w14:textId="0276CC11" w:rsidR="00F91EDC" w:rsidRDefault="00D800B8">
          <w:pPr>
            <w:pStyle w:val="TDC2"/>
            <w:tabs>
              <w:tab w:val="left" w:pos="880"/>
              <w:tab w:val="right" w:leader="dot" w:pos="8494"/>
            </w:tabs>
            <w:rPr>
              <w:noProof/>
              <w:sz w:val="22"/>
              <w:lang w:eastAsia="es-ES"/>
            </w:rPr>
          </w:pPr>
          <w:r>
            <w:fldChar w:fldCharType="begin"/>
          </w:r>
          <w:r>
            <w:instrText xml:space="preserve"> HYPERLINK \l "_Toc74928415" </w:instrText>
          </w:r>
          <w:r>
            <w:fldChar w:fldCharType="separate"/>
          </w:r>
          <w:r w:rsidR="00F91EDC" w:rsidRPr="00522B37">
            <w:rPr>
              <w:rStyle w:val="Hipervnculo"/>
              <w:noProof/>
              <w:lang w:val="eu-ES"/>
            </w:rPr>
            <w:t>18.2</w:t>
          </w:r>
          <w:r w:rsidR="00F91EDC">
            <w:rPr>
              <w:noProof/>
              <w:sz w:val="22"/>
              <w:lang w:eastAsia="es-ES"/>
            </w:rPr>
            <w:tab/>
          </w:r>
          <w:r w:rsidR="00F91EDC" w:rsidRPr="00522B37">
            <w:rPr>
              <w:rStyle w:val="Hipervnculo"/>
              <w:noProof/>
              <w:lang w:val="eu-ES"/>
            </w:rPr>
            <w:t>Ikuspegia</w:t>
          </w:r>
          <w:r w:rsidR="00F91EDC">
            <w:rPr>
              <w:noProof/>
              <w:webHidden/>
            </w:rPr>
            <w:tab/>
          </w:r>
          <w:r w:rsidR="00F91EDC">
            <w:rPr>
              <w:noProof/>
              <w:webHidden/>
            </w:rPr>
            <w:fldChar w:fldCharType="begin"/>
          </w:r>
          <w:r w:rsidR="00F91EDC">
            <w:rPr>
              <w:noProof/>
              <w:webHidden/>
            </w:rPr>
            <w:instrText xml:space="preserve"> PAGEREF _Toc74928415 \h </w:instrText>
          </w:r>
          <w:r w:rsidR="00F91EDC">
            <w:rPr>
              <w:noProof/>
              <w:webHidden/>
            </w:rPr>
          </w:r>
          <w:r w:rsidR="00F91EDC">
            <w:rPr>
              <w:noProof/>
              <w:webHidden/>
            </w:rPr>
            <w:fldChar w:fldCharType="separate"/>
          </w:r>
          <w:ins w:id="83" w:author="Julen Etxaniz Aragoneses" w:date="2021-08-23T12:18:00Z">
            <w:r w:rsidR="006F125A">
              <w:rPr>
                <w:noProof/>
                <w:webHidden/>
              </w:rPr>
              <w:t>83</w:t>
            </w:r>
          </w:ins>
          <w:del w:id="84" w:author="Julen Etxaniz Aragoneses" w:date="2021-08-23T12:16:00Z">
            <w:r w:rsidR="00B94161" w:rsidDel="006B278F">
              <w:rPr>
                <w:noProof/>
                <w:webHidden/>
              </w:rPr>
              <w:delText>82</w:delText>
            </w:r>
          </w:del>
          <w:r w:rsidR="00F91EDC">
            <w:rPr>
              <w:noProof/>
              <w:webHidden/>
            </w:rPr>
            <w:fldChar w:fldCharType="end"/>
          </w:r>
          <w:r>
            <w:rPr>
              <w:noProof/>
            </w:rPr>
            <w:fldChar w:fldCharType="end"/>
          </w:r>
        </w:p>
        <w:p w14:paraId="11F2A217" w14:textId="0BFCFB0F" w:rsidR="00F91EDC" w:rsidRDefault="00D800B8">
          <w:pPr>
            <w:pStyle w:val="TDC2"/>
            <w:tabs>
              <w:tab w:val="left" w:pos="880"/>
              <w:tab w:val="right" w:leader="dot" w:pos="8494"/>
            </w:tabs>
            <w:rPr>
              <w:noProof/>
              <w:sz w:val="22"/>
              <w:lang w:eastAsia="es-ES"/>
            </w:rPr>
          </w:pPr>
          <w:r>
            <w:fldChar w:fldCharType="begin"/>
          </w:r>
          <w:r>
            <w:instrText xml:space="preserve"> HYPERLINK \l "_Toc74928416" </w:instrText>
          </w:r>
          <w:r>
            <w:fldChar w:fldCharType="separate"/>
          </w:r>
          <w:r w:rsidR="00F91EDC" w:rsidRPr="00522B37">
            <w:rPr>
              <w:rStyle w:val="Hipervnculo"/>
              <w:noProof/>
              <w:lang w:val="eu-ES"/>
            </w:rPr>
            <w:t>18.3</w:t>
          </w:r>
          <w:r w:rsidR="00F91EDC">
            <w:rPr>
              <w:noProof/>
              <w:sz w:val="22"/>
              <w:lang w:eastAsia="es-ES"/>
            </w:rPr>
            <w:tab/>
          </w:r>
          <w:r w:rsidR="00F91EDC" w:rsidRPr="00522B37">
            <w:rPr>
              <w:rStyle w:val="Hipervnculo"/>
              <w:noProof/>
              <w:lang w:val="eu-ES"/>
            </w:rPr>
            <w:t>Betebeharren Espezifikazioa</w:t>
          </w:r>
          <w:r w:rsidR="00F91EDC">
            <w:rPr>
              <w:noProof/>
              <w:webHidden/>
            </w:rPr>
            <w:tab/>
          </w:r>
          <w:r w:rsidR="00F91EDC">
            <w:rPr>
              <w:noProof/>
              <w:webHidden/>
            </w:rPr>
            <w:fldChar w:fldCharType="begin"/>
          </w:r>
          <w:r w:rsidR="00F91EDC">
            <w:rPr>
              <w:noProof/>
              <w:webHidden/>
            </w:rPr>
            <w:instrText xml:space="preserve"> PAGEREF _Toc74928416 \h </w:instrText>
          </w:r>
          <w:r w:rsidR="00F91EDC">
            <w:rPr>
              <w:noProof/>
              <w:webHidden/>
            </w:rPr>
          </w:r>
          <w:r w:rsidR="00F91EDC">
            <w:rPr>
              <w:noProof/>
              <w:webHidden/>
            </w:rPr>
            <w:fldChar w:fldCharType="separate"/>
          </w:r>
          <w:ins w:id="85" w:author="Julen Etxaniz Aragoneses" w:date="2021-08-23T12:18:00Z">
            <w:r w:rsidR="006F125A">
              <w:rPr>
                <w:noProof/>
                <w:webHidden/>
              </w:rPr>
              <w:t>83</w:t>
            </w:r>
          </w:ins>
          <w:del w:id="86" w:author="Julen Etxaniz Aragoneses" w:date="2021-08-23T12:16:00Z">
            <w:r w:rsidR="00B94161" w:rsidDel="006B278F">
              <w:rPr>
                <w:noProof/>
                <w:webHidden/>
              </w:rPr>
              <w:delText>82</w:delText>
            </w:r>
          </w:del>
          <w:r w:rsidR="00F91EDC">
            <w:rPr>
              <w:noProof/>
              <w:webHidden/>
            </w:rPr>
            <w:fldChar w:fldCharType="end"/>
          </w:r>
          <w:r>
            <w:rPr>
              <w:noProof/>
            </w:rPr>
            <w:fldChar w:fldCharType="end"/>
          </w:r>
        </w:p>
        <w:p w14:paraId="24410C1F" w14:textId="1DADB96D" w:rsidR="00F91EDC" w:rsidRDefault="00D800B8">
          <w:pPr>
            <w:pStyle w:val="TDC2"/>
            <w:tabs>
              <w:tab w:val="left" w:pos="880"/>
              <w:tab w:val="right" w:leader="dot" w:pos="8494"/>
            </w:tabs>
            <w:rPr>
              <w:noProof/>
              <w:sz w:val="22"/>
              <w:lang w:eastAsia="es-ES"/>
            </w:rPr>
          </w:pPr>
          <w:r>
            <w:fldChar w:fldCharType="begin"/>
          </w:r>
          <w:r>
            <w:instrText xml:space="preserve"> HYPERLINK \l "_Toc74928417" </w:instrText>
          </w:r>
          <w:r>
            <w:fldChar w:fldCharType="separate"/>
          </w:r>
          <w:r w:rsidR="00F91EDC" w:rsidRPr="00522B37">
            <w:rPr>
              <w:rStyle w:val="Hipervnculo"/>
              <w:noProof/>
              <w:lang w:val="eu-ES"/>
            </w:rPr>
            <w:t>18.4</w:t>
          </w:r>
          <w:r w:rsidR="00F91EDC">
            <w:rPr>
              <w:noProof/>
              <w:sz w:val="22"/>
              <w:lang w:eastAsia="es-ES"/>
            </w:rPr>
            <w:tab/>
          </w:r>
          <w:r w:rsidR="00F91EDC" w:rsidRPr="00522B37">
            <w:rPr>
              <w:rStyle w:val="Hipervnculo"/>
              <w:noProof/>
              <w:lang w:val="eu-ES"/>
            </w:rPr>
            <w:t>Erabilpen Kasuak</w:t>
          </w:r>
          <w:r w:rsidR="00F91EDC">
            <w:rPr>
              <w:noProof/>
              <w:webHidden/>
            </w:rPr>
            <w:tab/>
          </w:r>
          <w:r w:rsidR="00F91EDC">
            <w:rPr>
              <w:noProof/>
              <w:webHidden/>
            </w:rPr>
            <w:fldChar w:fldCharType="begin"/>
          </w:r>
          <w:r w:rsidR="00F91EDC">
            <w:rPr>
              <w:noProof/>
              <w:webHidden/>
            </w:rPr>
            <w:instrText xml:space="preserve"> PAGEREF _Toc74928417 \h </w:instrText>
          </w:r>
          <w:r w:rsidR="00F91EDC">
            <w:rPr>
              <w:noProof/>
              <w:webHidden/>
            </w:rPr>
          </w:r>
          <w:r w:rsidR="00F91EDC">
            <w:rPr>
              <w:noProof/>
              <w:webHidden/>
            </w:rPr>
            <w:fldChar w:fldCharType="separate"/>
          </w:r>
          <w:ins w:id="87" w:author="Julen Etxaniz Aragoneses" w:date="2021-08-23T12:18:00Z">
            <w:r w:rsidR="006F125A">
              <w:rPr>
                <w:noProof/>
                <w:webHidden/>
              </w:rPr>
              <w:t>83</w:t>
            </w:r>
          </w:ins>
          <w:del w:id="88" w:author="Julen Etxaniz Aragoneses" w:date="2021-08-23T12:16:00Z">
            <w:r w:rsidR="00B94161" w:rsidDel="006B278F">
              <w:rPr>
                <w:noProof/>
                <w:webHidden/>
              </w:rPr>
              <w:delText>82</w:delText>
            </w:r>
          </w:del>
          <w:r w:rsidR="00F91EDC">
            <w:rPr>
              <w:noProof/>
              <w:webHidden/>
            </w:rPr>
            <w:fldChar w:fldCharType="end"/>
          </w:r>
          <w:r>
            <w:rPr>
              <w:noProof/>
            </w:rPr>
            <w:fldChar w:fldCharType="end"/>
          </w:r>
        </w:p>
        <w:p w14:paraId="6E7ACAD7" w14:textId="598B8BF9" w:rsidR="00F91EDC" w:rsidRDefault="00D800B8">
          <w:pPr>
            <w:pStyle w:val="TDC2"/>
            <w:tabs>
              <w:tab w:val="left" w:pos="880"/>
              <w:tab w:val="right" w:leader="dot" w:pos="8494"/>
            </w:tabs>
            <w:rPr>
              <w:noProof/>
              <w:sz w:val="22"/>
              <w:lang w:eastAsia="es-ES"/>
            </w:rPr>
          </w:pPr>
          <w:r>
            <w:fldChar w:fldCharType="begin"/>
          </w:r>
          <w:r>
            <w:instrText xml:space="preserve"> HYPERLINK \l "_Toc74928418" </w:instrText>
          </w:r>
          <w:r>
            <w:fldChar w:fldCharType="separate"/>
          </w:r>
          <w:r w:rsidR="00F91EDC" w:rsidRPr="00522B37">
            <w:rPr>
              <w:rStyle w:val="Hipervnculo"/>
              <w:noProof/>
              <w:lang w:val="eu-ES"/>
            </w:rPr>
            <w:t>18.5</w:t>
          </w:r>
          <w:r w:rsidR="00F91EDC">
            <w:rPr>
              <w:noProof/>
              <w:sz w:val="22"/>
              <w:lang w:eastAsia="es-ES"/>
            </w:rPr>
            <w:tab/>
          </w:r>
          <w:r w:rsidR="00F91EDC" w:rsidRPr="00522B37">
            <w:rPr>
              <w:rStyle w:val="Hipervnculo"/>
              <w:noProof/>
              <w:lang w:val="eu-ES"/>
            </w:rPr>
            <w:t>Erabilpen Kasuen Eredua</w:t>
          </w:r>
          <w:r w:rsidR="00F91EDC">
            <w:rPr>
              <w:noProof/>
              <w:webHidden/>
            </w:rPr>
            <w:tab/>
          </w:r>
          <w:r w:rsidR="00F91EDC">
            <w:rPr>
              <w:noProof/>
              <w:webHidden/>
            </w:rPr>
            <w:fldChar w:fldCharType="begin"/>
          </w:r>
          <w:r w:rsidR="00F91EDC">
            <w:rPr>
              <w:noProof/>
              <w:webHidden/>
            </w:rPr>
            <w:instrText xml:space="preserve"> PAGEREF _Toc74928418 \h </w:instrText>
          </w:r>
          <w:r w:rsidR="00F91EDC">
            <w:rPr>
              <w:noProof/>
              <w:webHidden/>
            </w:rPr>
          </w:r>
          <w:r w:rsidR="00F91EDC">
            <w:rPr>
              <w:noProof/>
              <w:webHidden/>
            </w:rPr>
            <w:fldChar w:fldCharType="separate"/>
          </w:r>
          <w:ins w:id="89" w:author="Julen Etxaniz Aragoneses" w:date="2021-08-23T12:18:00Z">
            <w:r w:rsidR="006F125A">
              <w:rPr>
                <w:noProof/>
                <w:webHidden/>
              </w:rPr>
              <w:t>83</w:t>
            </w:r>
          </w:ins>
          <w:del w:id="90" w:author="Julen Etxaniz Aragoneses" w:date="2021-08-23T12:16:00Z">
            <w:r w:rsidR="00B94161" w:rsidDel="006B278F">
              <w:rPr>
                <w:noProof/>
                <w:webHidden/>
              </w:rPr>
              <w:delText>82</w:delText>
            </w:r>
          </w:del>
          <w:r w:rsidR="00F91EDC">
            <w:rPr>
              <w:noProof/>
              <w:webHidden/>
            </w:rPr>
            <w:fldChar w:fldCharType="end"/>
          </w:r>
          <w:r>
            <w:rPr>
              <w:noProof/>
            </w:rPr>
            <w:fldChar w:fldCharType="end"/>
          </w:r>
        </w:p>
        <w:p w14:paraId="77C4822E" w14:textId="7A0F9F82" w:rsidR="00F91EDC" w:rsidRDefault="00D800B8">
          <w:pPr>
            <w:pStyle w:val="TDC1"/>
            <w:tabs>
              <w:tab w:val="left" w:pos="440"/>
              <w:tab w:val="right" w:leader="dot" w:pos="8494"/>
            </w:tabs>
            <w:rPr>
              <w:noProof/>
              <w:sz w:val="22"/>
              <w:lang w:eastAsia="es-ES"/>
            </w:rPr>
          </w:pPr>
          <w:r>
            <w:fldChar w:fldCharType="begin"/>
          </w:r>
          <w:r>
            <w:instrText xml:space="preserve"> HYPERLINK \l "_Toc74928419" </w:instrText>
          </w:r>
          <w:r>
            <w:fldChar w:fldCharType="separate"/>
          </w:r>
          <w:r w:rsidR="00F91EDC" w:rsidRPr="00522B37">
            <w:rPr>
              <w:rStyle w:val="Hipervnculo"/>
              <w:noProof/>
              <w:lang w:val="eu-ES"/>
            </w:rPr>
            <w:t>19</w:t>
          </w:r>
          <w:r w:rsidR="00F91EDC">
            <w:rPr>
              <w:noProof/>
              <w:sz w:val="22"/>
              <w:lang w:eastAsia="es-ES"/>
            </w:rPr>
            <w:tab/>
          </w:r>
          <w:r w:rsidR="00F91EDC" w:rsidRPr="00522B37">
            <w:rPr>
              <w:rStyle w:val="Hipervnculo"/>
              <w:noProof/>
              <w:lang w:val="eu-ES"/>
            </w:rPr>
            <w:t>Aurrekontua</w:t>
          </w:r>
          <w:r w:rsidR="00F91EDC">
            <w:rPr>
              <w:noProof/>
              <w:webHidden/>
            </w:rPr>
            <w:tab/>
          </w:r>
          <w:r w:rsidR="00F91EDC">
            <w:rPr>
              <w:noProof/>
              <w:webHidden/>
            </w:rPr>
            <w:fldChar w:fldCharType="begin"/>
          </w:r>
          <w:r w:rsidR="00F91EDC">
            <w:rPr>
              <w:noProof/>
              <w:webHidden/>
            </w:rPr>
            <w:instrText xml:space="preserve"> PAGEREF _Toc74928419 \h </w:instrText>
          </w:r>
          <w:r w:rsidR="00F91EDC">
            <w:rPr>
              <w:noProof/>
              <w:webHidden/>
            </w:rPr>
          </w:r>
          <w:r w:rsidR="00F91EDC">
            <w:rPr>
              <w:noProof/>
              <w:webHidden/>
            </w:rPr>
            <w:fldChar w:fldCharType="separate"/>
          </w:r>
          <w:ins w:id="91" w:author="Julen Etxaniz Aragoneses" w:date="2021-08-23T12:18:00Z">
            <w:r w:rsidR="006F125A">
              <w:rPr>
                <w:noProof/>
                <w:webHidden/>
              </w:rPr>
              <w:t>83</w:t>
            </w:r>
          </w:ins>
          <w:del w:id="92" w:author="Julen Etxaniz Aragoneses" w:date="2021-08-23T12:16:00Z">
            <w:r w:rsidR="00B94161" w:rsidDel="006B278F">
              <w:rPr>
                <w:noProof/>
                <w:webHidden/>
              </w:rPr>
              <w:delText>82</w:delText>
            </w:r>
          </w:del>
          <w:r w:rsidR="00F91EDC">
            <w:rPr>
              <w:noProof/>
              <w:webHidden/>
            </w:rPr>
            <w:fldChar w:fldCharType="end"/>
          </w:r>
          <w:r>
            <w:rPr>
              <w:noProof/>
            </w:rPr>
            <w:fldChar w:fldCharType="end"/>
          </w:r>
        </w:p>
        <w:p w14:paraId="49DA536A" w14:textId="48C30417" w:rsidR="00553BBB" w:rsidRPr="00B855CB" w:rsidRDefault="00553BBB">
          <w:pPr>
            <w:rPr>
              <w:lang w:val="eu-ES"/>
            </w:rPr>
          </w:pPr>
          <w:r w:rsidRPr="00B855CB">
            <w:rPr>
              <w:b/>
              <w:bCs/>
              <w:lang w:val="eu-ES"/>
            </w:rPr>
            <w:fldChar w:fldCharType="end"/>
          </w:r>
        </w:p>
      </w:sdtContent>
    </w:sdt>
    <w:p w14:paraId="225FEE53" w14:textId="77777777" w:rsidR="00C05C8F" w:rsidRPr="00B855CB" w:rsidRDefault="00C05C8F" w:rsidP="00C05C8F">
      <w:pPr>
        <w:rPr>
          <w:lang w:val="eu-ES"/>
        </w:rPr>
      </w:pPr>
    </w:p>
    <w:p w14:paraId="757E1E72" w14:textId="77777777" w:rsidR="006137CB" w:rsidRPr="00B855CB" w:rsidRDefault="006137CB">
      <w:pPr>
        <w:rPr>
          <w:rFonts w:asciiTheme="majorHAnsi" w:eastAsiaTheme="majorEastAsia" w:hAnsiTheme="majorHAnsi" w:cstheme="majorBidi"/>
          <w:color w:val="262626" w:themeColor="text1" w:themeTint="D9"/>
          <w:sz w:val="32"/>
          <w:szCs w:val="32"/>
          <w:lang w:val="eu-ES"/>
        </w:rPr>
      </w:pPr>
      <w:r w:rsidRPr="00B855CB">
        <w:rPr>
          <w:lang w:val="eu-ES"/>
        </w:rPr>
        <w:br w:type="page"/>
      </w:r>
    </w:p>
    <w:p w14:paraId="2B07CB02" w14:textId="241FDD6B" w:rsidR="00C05C8F" w:rsidRPr="00B855CB" w:rsidRDefault="00C05C8F" w:rsidP="00C05C8F">
      <w:pPr>
        <w:pStyle w:val="Ttulo1"/>
        <w:numPr>
          <w:ilvl w:val="0"/>
          <w:numId w:val="0"/>
        </w:numPr>
        <w:ind w:left="432" w:hanging="432"/>
        <w:rPr>
          <w:lang w:val="eu-ES"/>
        </w:rPr>
      </w:pPr>
      <w:bookmarkStart w:id="93" w:name="_Toc74928176"/>
      <w:r w:rsidRPr="00B855CB">
        <w:rPr>
          <w:lang w:val="eu-ES"/>
        </w:rPr>
        <w:lastRenderedPageBreak/>
        <w:t>Irudien Aurkibidea</w:t>
      </w:r>
      <w:bookmarkEnd w:id="93"/>
    </w:p>
    <w:p w14:paraId="75CB87BB" w14:textId="1C70B36F" w:rsidR="00F91EDC" w:rsidRDefault="00016359">
      <w:pPr>
        <w:pStyle w:val="Tabladeilustraciones"/>
        <w:tabs>
          <w:tab w:val="right" w:leader="dot" w:pos="8494"/>
        </w:tabs>
        <w:rPr>
          <w:noProof/>
          <w:sz w:val="22"/>
          <w:lang w:eastAsia="es-ES"/>
        </w:rPr>
      </w:pPr>
      <w:r w:rsidRPr="00B855CB">
        <w:rPr>
          <w:lang w:val="eu-ES"/>
        </w:rPr>
        <w:fldChar w:fldCharType="begin"/>
      </w:r>
      <w:r w:rsidRPr="00B855CB">
        <w:rPr>
          <w:lang w:val="eu-ES"/>
        </w:rPr>
        <w:instrText xml:space="preserve"> TOC \h \z \c "Irudia" </w:instrText>
      </w:r>
      <w:r w:rsidRPr="00B855CB">
        <w:rPr>
          <w:lang w:val="eu-ES"/>
        </w:rPr>
        <w:fldChar w:fldCharType="separate"/>
      </w:r>
      <w:hyperlink w:anchor="_Toc74928420" w:history="1">
        <w:r w:rsidR="00F91EDC" w:rsidRPr="00665B85">
          <w:rPr>
            <w:rStyle w:val="Hipervnculo"/>
            <w:noProof/>
            <w:lang w:val="eu-ES"/>
          </w:rPr>
          <w:t>1.1. Irudia. Proiektuaren webgunean memoria bistaratu.</w:t>
        </w:r>
        <w:r w:rsidR="00F91EDC">
          <w:rPr>
            <w:noProof/>
            <w:webHidden/>
          </w:rPr>
          <w:tab/>
        </w:r>
        <w:r w:rsidR="00F91EDC">
          <w:rPr>
            <w:noProof/>
            <w:webHidden/>
          </w:rPr>
          <w:fldChar w:fldCharType="begin"/>
        </w:r>
        <w:r w:rsidR="00F91EDC">
          <w:rPr>
            <w:noProof/>
            <w:webHidden/>
          </w:rPr>
          <w:instrText xml:space="preserve"> PAGEREF _Toc74928420 \h </w:instrText>
        </w:r>
        <w:r w:rsidR="00F91EDC">
          <w:rPr>
            <w:noProof/>
            <w:webHidden/>
          </w:rPr>
        </w:r>
        <w:r w:rsidR="00F91EDC">
          <w:rPr>
            <w:noProof/>
            <w:webHidden/>
          </w:rPr>
          <w:fldChar w:fldCharType="separate"/>
        </w:r>
        <w:r w:rsidR="006F125A">
          <w:rPr>
            <w:noProof/>
            <w:webHidden/>
          </w:rPr>
          <w:t>12</w:t>
        </w:r>
        <w:r w:rsidR="00F91EDC">
          <w:rPr>
            <w:noProof/>
            <w:webHidden/>
          </w:rPr>
          <w:fldChar w:fldCharType="end"/>
        </w:r>
      </w:hyperlink>
    </w:p>
    <w:p w14:paraId="1C230B72" w14:textId="6862101F" w:rsidR="00F91EDC" w:rsidRDefault="00D800B8">
      <w:pPr>
        <w:pStyle w:val="Tabladeilustraciones"/>
        <w:tabs>
          <w:tab w:val="right" w:leader="dot" w:pos="8494"/>
        </w:tabs>
        <w:rPr>
          <w:noProof/>
          <w:sz w:val="22"/>
          <w:lang w:eastAsia="es-ES"/>
        </w:rPr>
      </w:pPr>
      <w:hyperlink w:anchor="_Toc74928421" w:history="1">
        <w:r w:rsidR="00F91EDC" w:rsidRPr="00665B85">
          <w:rPr>
            <w:rStyle w:val="Hipervnculo"/>
            <w:noProof/>
            <w:lang w:val="eu-ES"/>
          </w:rPr>
          <w:t>1.2. Irudia. Webguneko eranskinen eta barne informazioaren menuak.</w:t>
        </w:r>
        <w:r w:rsidR="00F91EDC">
          <w:rPr>
            <w:noProof/>
            <w:webHidden/>
          </w:rPr>
          <w:tab/>
        </w:r>
        <w:r w:rsidR="00F91EDC">
          <w:rPr>
            <w:noProof/>
            <w:webHidden/>
          </w:rPr>
          <w:fldChar w:fldCharType="begin"/>
        </w:r>
        <w:r w:rsidR="00F91EDC">
          <w:rPr>
            <w:noProof/>
            <w:webHidden/>
          </w:rPr>
          <w:instrText xml:space="preserve"> PAGEREF _Toc74928421 \h </w:instrText>
        </w:r>
        <w:r w:rsidR="00F91EDC">
          <w:rPr>
            <w:noProof/>
            <w:webHidden/>
          </w:rPr>
        </w:r>
        <w:r w:rsidR="00F91EDC">
          <w:rPr>
            <w:noProof/>
            <w:webHidden/>
          </w:rPr>
          <w:fldChar w:fldCharType="separate"/>
        </w:r>
        <w:r w:rsidR="006F125A">
          <w:rPr>
            <w:noProof/>
            <w:webHidden/>
          </w:rPr>
          <w:t>13</w:t>
        </w:r>
        <w:r w:rsidR="00F91EDC">
          <w:rPr>
            <w:noProof/>
            <w:webHidden/>
          </w:rPr>
          <w:fldChar w:fldCharType="end"/>
        </w:r>
      </w:hyperlink>
    </w:p>
    <w:p w14:paraId="077AC74B" w14:textId="566A4F37" w:rsidR="00F91EDC" w:rsidRDefault="00D800B8">
      <w:pPr>
        <w:pStyle w:val="Tabladeilustraciones"/>
        <w:tabs>
          <w:tab w:val="right" w:leader="dot" w:pos="8494"/>
        </w:tabs>
        <w:rPr>
          <w:noProof/>
          <w:sz w:val="22"/>
          <w:lang w:eastAsia="es-ES"/>
        </w:rPr>
      </w:pPr>
      <w:hyperlink w:anchor="_Toc74928422" w:history="1">
        <w:r w:rsidR="00F91EDC" w:rsidRPr="00665B85">
          <w:rPr>
            <w:rStyle w:val="Hipervnculo"/>
            <w:noProof/>
            <w:lang w:val="eu-ES"/>
          </w:rPr>
          <w:t>3.1. Irudia. RUPen prozesu iteratiboa, bizi-zikloaren faseak, iterazioak eta jarduerak.</w:t>
        </w:r>
        <w:r w:rsidR="00F91EDC">
          <w:rPr>
            <w:noProof/>
            <w:webHidden/>
          </w:rPr>
          <w:tab/>
        </w:r>
        <w:r w:rsidR="00F91EDC">
          <w:rPr>
            <w:noProof/>
            <w:webHidden/>
          </w:rPr>
          <w:fldChar w:fldCharType="begin"/>
        </w:r>
        <w:r w:rsidR="00F91EDC">
          <w:rPr>
            <w:noProof/>
            <w:webHidden/>
          </w:rPr>
          <w:instrText xml:space="preserve"> PAGEREF _Toc74928422 \h </w:instrText>
        </w:r>
        <w:r w:rsidR="00F91EDC">
          <w:rPr>
            <w:noProof/>
            <w:webHidden/>
          </w:rPr>
        </w:r>
        <w:r w:rsidR="00F91EDC">
          <w:rPr>
            <w:noProof/>
            <w:webHidden/>
          </w:rPr>
          <w:fldChar w:fldCharType="separate"/>
        </w:r>
        <w:r w:rsidR="006F125A">
          <w:rPr>
            <w:noProof/>
            <w:webHidden/>
          </w:rPr>
          <w:t>19</w:t>
        </w:r>
        <w:r w:rsidR="00F91EDC">
          <w:rPr>
            <w:noProof/>
            <w:webHidden/>
          </w:rPr>
          <w:fldChar w:fldCharType="end"/>
        </w:r>
      </w:hyperlink>
    </w:p>
    <w:p w14:paraId="0C3C488A" w14:textId="5DBF4148" w:rsidR="00F91EDC" w:rsidRDefault="00D800B8">
      <w:pPr>
        <w:pStyle w:val="Tabladeilustraciones"/>
        <w:tabs>
          <w:tab w:val="right" w:leader="dot" w:pos="8494"/>
        </w:tabs>
        <w:rPr>
          <w:noProof/>
          <w:sz w:val="22"/>
          <w:lang w:eastAsia="es-ES"/>
        </w:rPr>
      </w:pPr>
      <w:hyperlink w:anchor="_Toc74928423" w:history="1">
        <w:r w:rsidR="00F91EDC" w:rsidRPr="00665B85">
          <w:rPr>
            <w:rStyle w:val="Hipervnculo"/>
            <w:noProof/>
            <w:lang w:val="eu-ES"/>
          </w:rPr>
          <w:t>3.2. Irudia. OpenUP-en geruzak: mikro-gehikuntzak, iterazio bizi-zikloa eta proiektu bizi-zikloa.</w:t>
        </w:r>
        <w:r w:rsidR="00F91EDC">
          <w:rPr>
            <w:noProof/>
            <w:webHidden/>
          </w:rPr>
          <w:tab/>
        </w:r>
        <w:r w:rsidR="00F91EDC">
          <w:rPr>
            <w:noProof/>
            <w:webHidden/>
          </w:rPr>
          <w:fldChar w:fldCharType="begin"/>
        </w:r>
        <w:r w:rsidR="00F91EDC">
          <w:rPr>
            <w:noProof/>
            <w:webHidden/>
          </w:rPr>
          <w:instrText xml:space="preserve"> PAGEREF _Toc74928423 \h </w:instrText>
        </w:r>
        <w:r w:rsidR="00F91EDC">
          <w:rPr>
            <w:noProof/>
            <w:webHidden/>
          </w:rPr>
        </w:r>
        <w:r w:rsidR="00F91EDC">
          <w:rPr>
            <w:noProof/>
            <w:webHidden/>
          </w:rPr>
          <w:fldChar w:fldCharType="separate"/>
        </w:r>
        <w:r w:rsidR="006F125A">
          <w:rPr>
            <w:noProof/>
            <w:webHidden/>
          </w:rPr>
          <w:t>20</w:t>
        </w:r>
        <w:r w:rsidR="00F91EDC">
          <w:rPr>
            <w:noProof/>
            <w:webHidden/>
          </w:rPr>
          <w:fldChar w:fldCharType="end"/>
        </w:r>
      </w:hyperlink>
    </w:p>
    <w:p w14:paraId="7FB783C3" w14:textId="453BA49D" w:rsidR="00F91EDC" w:rsidRDefault="00D800B8">
      <w:pPr>
        <w:pStyle w:val="Tabladeilustraciones"/>
        <w:tabs>
          <w:tab w:val="right" w:leader="dot" w:pos="8494"/>
        </w:tabs>
        <w:rPr>
          <w:noProof/>
          <w:sz w:val="22"/>
          <w:lang w:eastAsia="es-ES"/>
        </w:rPr>
      </w:pPr>
      <w:hyperlink w:anchor="_Toc74928424" w:history="1">
        <w:r w:rsidR="00F91EDC" w:rsidRPr="00665B85">
          <w:rPr>
            <w:rStyle w:val="Hipervnculo"/>
            <w:noProof/>
            <w:lang w:val="eu-ES"/>
          </w:rPr>
          <w:t>3.3. Irudia. CCII-2016N-02 araua betetzen duen proiektuaren webgunearen egitura.</w:t>
        </w:r>
        <w:r w:rsidR="00F91EDC">
          <w:rPr>
            <w:noProof/>
            <w:webHidden/>
          </w:rPr>
          <w:tab/>
        </w:r>
        <w:r w:rsidR="00F91EDC">
          <w:rPr>
            <w:noProof/>
            <w:webHidden/>
          </w:rPr>
          <w:fldChar w:fldCharType="begin"/>
        </w:r>
        <w:r w:rsidR="00F91EDC">
          <w:rPr>
            <w:noProof/>
            <w:webHidden/>
          </w:rPr>
          <w:instrText xml:space="preserve"> PAGEREF _Toc74928424 \h </w:instrText>
        </w:r>
        <w:r w:rsidR="00F91EDC">
          <w:rPr>
            <w:noProof/>
            <w:webHidden/>
          </w:rPr>
        </w:r>
        <w:r w:rsidR="00F91EDC">
          <w:rPr>
            <w:noProof/>
            <w:webHidden/>
          </w:rPr>
          <w:fldChar w:fldCharType="separate"/>
        </w:r>
        <w:r w:rsidR="006F125A">
          <w:rPr>
            <w:noProof/>
            <w:webHidden/>
          </w:rPr>
          <w:t>21</w:t>
        </w:r>
        <w:r w:rsidR="00F91EDC">
          <w:rPr>
            <w:noProof/>
            <w:webHidden/>
          </w:rPr>
          <w:fldChar w:fldCharType="end"/>
        </w:r>
      </w:hyperlink>
    </w:p>
    <w:p w14:paraId="3E46C16E" w14:textId="1F81308C" w:rsidR="00F91EDC" w:rsidRDefault="00D800B8">
      <w:pPr>
        <w:pStyle w:val="Tabladeilustraciones"/>
        <w:tabs>
          <w:tab w:val="right" w:leader="dot" w:pos="8494"/>
        </w:tabs>
        <w:rPr>
          <w:noProof/>
          <w:sz w:val="22"/>
          <w:lang w:eastAsia="es-ES"/>
        </w:rPr>
      </w:pPr>
      <w:hyperlink w:anchor="_Toc74928425" w:history="1">
        <w:r w:rsidR="00F91EDC" w:rsidRPr="00665B85">
          <w:rPr>
            <w:rStyle w:val="Hipervnculo"/>
            <w:noProof/>
            <w:lang w:val="eu-ES"/>
          </w:rPr>
          <w:t>3.4. Irudia. 2018ko BPM Suiten Koadrante Magikoa, Gartner.</w:t>
        </w:r>
        <w:r w:rsidR="00F91EDC">
          <w:rPr>
            <w:noProof/>
            <w:webHidden/>
          </w:rPr>
          <w:tab/>
        </w:r>
        <w:r w:rsidR="00F91EDC">
          <w:rPr>
            <w:noProof/>
            <w:webHidden/>
          </w:rPr>
          <w:fldChar w:fldCharType="begin"/>
        </w:r>
        <w:r w:rsidR="00F91EDC">
          <w:rPr>
            <w:noProof/>
            <w:webHidden/>
          </w:rPr>
          <w:instrText xml:space="preserve"> PAGEREF _Toc74928425 \h </w:instrText>
        </w:r>
        <w:r w:rsidR="00F91EDC">
          <w:rPr>
            <w:noProof/>
            <w:webHidden/>
          </w:rPr>
        </w:r>
        <w:r w:rsidR="00F91EDC">
          <w:rPr>
            <w:noProof/>
            <w:webHidden/>
          </w:rPr>
          <w:fldChar w:fldCharType="separate"/>
        </w:r>
        <w:r w:rsidR="006F125A">
          <w:rPr>
            <w:noProof/>
            <w:webHidden/>
          </w:rPr>
          <w:t>22</w:t>
        </w:r>
        <w:r w:rsidR="00F91EDC">
          <w:rPr>
            <w:noProof/>
            <w:webHidden/>
          </w:rPr>
          <w:fldChar w:fldCharType="end"/>
        </w:r>
      </w:hyperlink>
    </w:p>
    <w:p w14:paraId="3B7780E3" w14:textId="64BD8741" w:rsidR="00F91EDC" w:rsidRDefault="00D800B8">
      <w:pPr>
        <w:pStyle w:val="Tabladeilustraciones"/>
        <w:tabs>
          <w:tab w:val="right" w:leader="dot" w:pos="8494"/>
        </w:tabs>
        <w:rPr>
          <w:noProof/>
          <w:sz w:val="22"/>
          <w:lang w:eastAsia="es-ES"/>
        </w:rPr>
      </w:pPr>
      <w:hyperlink w:anchor="_Toc74928426" w:history="1">
        <w:r w:rsidR="00F91EDC" w:rsidRPr="00665B85">
          <w:rPr>
            <w:rStyle w:val="Hipervnculo"/>
            <w:noProof/>
            <w:lang w:val="eu-ES"/>
          </w:rPr>
          <w:t>3.5. Irudia. 2019ko The Forrester Wave txostena, Forrester.</w:t>
        </w:r>
        <w:r w:rsidR="00F91EDC">
          <w:rPr>
            <w:noProof/>
            <w:webHidden/>
          </w:rPr>
          <w:tab/>
        </w:r>
        <w:r w:rsidR="00F91EDC">
          <w:rPr>
            <w:noProof/>
            <w:webHidden/>
          </w:rPr>
          <w:fldChar w:fldCharType="begin"/>
        </w:r>
        <w:r w:rsidR="00F91EDC">
          <w:rPr>
            <w:noProof/>
            <w:webHidden/>
          </w:rPr>
          <w:instrText xml:space="preserve"> PAGEREF _Toc74928426 \h </w:instrText>
        </w:r>
        <w:r w:rsidR="00F91EDC">
          <w:rPr>
            <w:noProof/>
            <w:webHidden/>
          </w:rPr>
        </w:r>
        <w:r w:rsidR="00F91EDC">
          <w:rPr>
            <w:noProof/>
            <w:webHidden/>
          </w:rPr>
          <w:fldChar w:fldCharType="separate"/>
        </w:r>
        <w:r w:rsidR="006F125A">
          <w:rPr>
            <w:noProof/>
            <w:webHidden/>
          </w:rPr>
          <w:t>22</w:t>
        </w:r>
        <w:r w:rsidR="00F91EDC">
          <w:rPr>
            <w:noProof/>
            <w:webHidden/>
          </w:rPr>
          <w:fldChar w:fldCharType="end"/>
        </w:r>
      </w:hyperlink>
    </w:p>
    <w:p w14:paraId="72985BD4" w14:textId="0F02A21B" w:rsidR="00F91EDC" w:rsidRDefault="00D800B8">
      <w:pPr>
        <w:pStyle w:val="Tabladeilustraciones"/>
        <w:tabs>
          <w:tab w:val="right" w:leader="dot" w:pos="8494"/>
        </w:tabs>
        <w:rPr>
          <w:noProof/>
          <w:sz w:val="22"/>
          <w:lang w:eastAsia="es-ES"/>
        </w:rPr>
      </w:pPr>
      <w:hyperlink w:anchor="_Toc74928427" w:history="1">
        <w:r w:rsidR="00F91EDC" w:rsidRPr="00665B85">
          <w:rPr>
            <w:rStyle w:val="Hipervnculo"/>
            <w:noProof/>
            <w:lang w:val="eu-ES"/>
          </w:rPr>
          <w:t>3.6. Irudia. EHSISen garapen ingurunea.</w:t>
        </w:r>
        <w:r w:rsidR="00F91EDC">
          <w:rPr>
            <w:noProof/>
            <w:webHidden/>
          </w:rPr>
          <w:tab/>
        </w:r>
        <w:r w:rsidR="00F91EDC">
          <w:rPr>
            <w:noProof/>
            <w:webHidden/>
          </w:rPr>
          <w:fldChar w:fldCharType="begin"/>
        </w:r>
        <w:r w:rsidR="00F91EDC">
          <w:rPr>
            <w:noProof/>
            <w:webHidden/>
          </w:rPr>
          <w:instrText xml:space="preserve"> PAGEREF _Toc74928427 \h </w:instrText>
        </w:r>
        <w:r w:rsidR="00F91EDC">
          <w:rPr>
            <w:noProof/>
            <w:webHidden/>
          </w:rPr>
        </w:r>
        <w:r w:rsidR="00F91EDC">
          <w:rPr>
            <w:noProof/>
            <w:webHidden/>
          </w:rPr>
          <w:fldChar w:fldCharType="separate"/>
        </w:r>
        <w:r w:rsidR="006F125A">
          <w:rPr>
            <w:noProof/>
            <w:webHidden/>
          </w:rPr>
          <w:t>23</w:t>
        </w:r>
        <w:r w:rsidR="00F91EDC">
          <w:rPr>
            <w:noProof/>
            <w:webHidden/>
          </w:rPr>
          <w:fldChar w:fldCharType="end"/>
        </w:r>
      </w:hyperlink>
    </w:p>
    <w:p w14:paraId="5A07CC46" w14:textId="035AEC68" w:rsidR="00F91EDC" w:rsidRDefault="00D800B8">
      <w:pPr>
        <w:pStyle w:val="Tabladeilustraciones"/>
        <w:tabs>
          <w:tab w:val="right" w:leader="dot" w:pos="8494"/>
        </w:tabs>
        <w:rPr>
          <w:noProof/>
          <w:sz w:val="22"/>
          <w:lang w:eastAsia="es-ES"/>
        </w:rPr>
      </w:pPr>
      <w:hyperlink w:anchor="_Toc74928428" w:history="1">
        <w:r w:rsidR="00F91EDC" w:rsidRPr="00665B85">
          <w:rPr>
            <w:rStyle w:val="Hipervnculo"/>
            <w:noProof/>
            <w:lang w:val="eu-ES"/>
          </w:rPr>
          <w:t>3.7. Irudia. Programazio tradizionalaren eskema.</w:t>
        </w:r>
        <w:r w:rsidR="00F91EDC">
          <w:rPr>
            <w:noProof/>
            <w:webHidden/>
          </w:rPr>
          <w:tab/>
        </w:r>
        <w:r w:rsidR="00F91EDC">
          <w:rPr>
            <w:noProof/>
            <w:webHidden/>
          </w:rPr>
          <w:fldChar w:fldCharType="begin"/>
        </w:r>
        <w:r w:rsidR="00F91EDC">
          <w:rPr>
            <w:noProof/>
            <w:webHidden/>
          </w:rPr>
          <w:instrText xml:space="preserve"> PAGEREF _Toc74928428 \h </w:instrText>
        </w:r>
        <w:r w:rsidR="00F91EDC">
          <w:rPr>
            <w:noProof/>
            <w:webHidden/>
          </w:rPr>
        </w:r>
        <w:r w:rsidR="00F91EDC">
          <w:rPr>
            <w:noProof/>
            <w:webHidden/>
          </w:rPr>
          <w:fldChar w:fldCharType="separate"/>
        </w:r>
        <w:r w:rsidR="006F125A">
          <w:rPr>
            <w:noProof/>
            <w:webHidden/>
          </w:rPr>
          <w:t>23</w:t>
        </w:r>
        <w:r w:rsidR="00F91EDC">
          <w:rPr>
            <w:noProof/>
            <w:webHidden/>
          </w:rPr>
          <w:fldChar w:fldCharType="end"/>
        </w:r>
      </w:hyperlink>
    </w:p>
    <w:p w14:paraId="783487CC" w14:textId="7B93A083" w:rsidR="00F91EDC" w:rsidRDefault="00D800B8">
      <w:pPr>
        <w:pStyle w:val="Tabladeilustraciones"/>
        <w:tabs>
          <w:tab w:val="right" w:leader="dot" w:pos="8494"/>
        </w:tabs>
        <w:rPr>
          <w:noProof/>
          <w:sz w:val="22"/>
          <w:lang w:eastAsia="es-ES"/>
        </w:rPr>
      </w:pPr>
      <w:hyperlink w:anchor="_Toc74928429" w:history="1">
        <w:r w:rsidR="00F91EDC" w:rsidRPr="00665B85">
          <w:rPr>
            <w:rStyle w:val="Hipervnculo"/>
            <w:noProof/>
            <w:lang w:val="eu-ES"/>
          </w:rPr>
          <w:t>3.8. Irudia. Erregeletan oinarritutako sistemen eskema: klaseak, objektuak, erregelak eta egitateak.</w:t>
        </w:r>
        <w:r w:rsidR="00F91EDC">
          <w:rPr>
            <w:noProof/>
            <w:webHidden/>
          </w:rPr>
          <w:tab/>
        </w:r>
        <w:r w:rsidR="00F91EDC">
          <w:rPr>
            <w:noProof/>
            <w:webHidden/>
          </w:rPr>
          <w:fldChar w:fldCharType="begin"/>
        </w:r>
        <w:r w:rsidR="00F91EDC">
          <w:rPr>
            <w:noProof/>
            <w:webHidden/>
          </w:rPr>
          <w:instrText xml:space="preserve"> PAGEREF _Toc74928429 \h </w:instrText>
        </w:r>
        <w:r w:rsidR="00F91EDC">
          <w:rPr>
            <w:noProof/>
            <w:webHidden/>
          </w:rPr>
        </w:r>
        <w:r w:rsidR="00F91EDC">
          <w:rPr>
            <w:noProof/>
            <w:webHidden/>
          </w:rPr>
          <w:fldChar w:fldCharType="separate"/>
        </w:r>
        <w:r w:rsidR="006F125A">
          <w:rPr>
            <w:noProof/>
            <w:webHidden/>
          </w:rPr>
          <w:t>24</w:t>
        </w:r>
        <w:r w:rsidR="00F91EDC">
          <w:rPr>
            <w:noProof/>
            <w:webHidden/>
          </w:rPr>
          <w:fldChar w:fldCharType="end"/>
        </w:r>
      </w:hyperlink>
    </w:p>
    <w:p w14:paraId="124A8C4E" w14:textId="2EEC3D6A" w:rsidR="00F91EDC" w:rsidRDefault="00D800B8">
      <w:pPr>
        <w:pStyle w:val="Tabladeilustraciones"/>
        <w:tabs>
          <w:tab w:val="right" w:leader="dot" w:pos="8494"/>
        </w:tabs>
        <w:rPr>
          <w:noProof/>
          <w:sz w:val="22"/>
          <w:lang w:eastAsia="es-ES"/>
        </w:rPr>
      </w:pPr>
      <w:hyperlink w:anchor="_Toc74928430" w:history="1">
        <w:r w:rsidR="00F91EDC" w:rsidRPr="00665B85">
          <w:rPr>
            <w:rStyle w:val="Hipervnculo"/>
            <w:noProof/>
            <w:lang w:val="eu-ES"/>
          </w:rPr>
          <w:t>3.9. Irudia. MDEren 3 abstrakzio maila: eredua, metaeredua eta meta-metaeredua.</w:t>
        </w:r>
        <w:r w:rsidR="00F91EDC">
          <w:rPr>
            <w:noProof/>
            <w:webHidden/>
          </w:rPr>
          <w:tab/>
        </w:r>
        <w:r w:rsidR="00F91EDC">
          <w:rPr>
            <w:noProof/>
            <w:webHidden/>
          </w:rPr>
          <w:fldChar w:fldCharType="begin"/>
        </w:r>
        <w:r w:rsidR="00F91EDC">
          <w:rPr>
            <w:noProof/>
            <w:webHidden/>
          </w:rPr>
          <w:instrText xml:space="preserve"> PAGEREF _Toc74928430 \h </w:instrText>
        </w:r>
        <w:r w:rsidR="00F91EDC">
          <w:rPr>
            <w:noProof/>
            <w:webHidden/>
          </w:rPr>
        </w:r>
        <w:r w:rsidR="00F91EDC">
          <w:rPr>
            <w:noProof/>
            <w:webHidden/>
          </w:rPr>
          <w:fldChar w:fldCharType="separate"/>
        </w:r>
        <w:r w:rsidR="006F125A">
          <w:rPr>
            <w:noProof/>
            <w:webHidden/>
          </w:rPr>
          <w:t>25</w:t>
        </w:r>
        <w:r w:rsidR="00F91EDC">
          <w:rPr>
            <w:noProof/>
            <w:webHidden/>
          </w:rPr>
          <w:fldChar w:fldCharType="end"/>
        </w:r>
      </w:hyperlink>
    </w:p>
    <w:p w14:paraId="50F55517" w14:textId="77376FB5" w:rsidR="00F91EDC" w:rsidRDefault="00D800B8">
      <w:pPr>
        <w:pStyle w:val="Tabladeilustraciones"/>
        <w:tabs>
          <w:tab w:val="right" w:leader="dot" w:pos="8494"/>
        </w:tabs>
        <w:rPr>
          <w:noProof/>
          <w:sz w:val="22"/>
          <w:lang w:eastAsia="es-ES"/>
        </w:rPr>
      </w:pPr>
      <w:hyperlink w:anchor="_Toc74928431" w:history="1">
        <w:r w:rsidR="00F91EDC" w:rsidRPr="00665B85">
          <w:rPr>
            <w:rStyle w:val="Hipervnculo"/>
            <w:noProof/>
            <w:lang w:val="eu-ES"/>
          </w:rPr>
          <w:t>3.10. Irudia. ProWF sistemak behar dituen osagaiak eta haien arteko erlazioak.</w:t>
        </w:r>
        <w:r w:rsidR="00F91EDC">
          <w:rPr>
            <w:noProof/>
            <w:webHidden/>
          </w:rPr>
          <w:tab/>
        </w:r>
        <w:r w:rsidR="00F91EDC">
          <w:rPr>
            <w:noProof/>
            <w:webHidden/>
          </w:rPr>
          <w:fldChar w:fldCharType="begin"/>
        </w:r>
        <w:r w:rsidR="00F91EDC">
          <w:rPr>
            <w:noProof/>
            <w:webHidden/>
          </w:rPr>
          <w:instrText xml:space="preserve"> PAGEREF _Toc74928431 \h </w:instrText>
        </w:r>
        <w:r w:rsidR="00F91EDC">
          <w:rPr>
            <w:noProof/>
            <w:webHidden/>
          </w:rPr>
        </w:r>
        <w:r w:rsidR="00F91EDC">
          <w:rPr>
            <w:noProof/>
            <w:webHidden/>
          </w:rPr>
          <w:fldChar w:fldCharType="separate"/>
        </w:r>
        <w:r w:rsidR="006F125A">
          <w:rPr>
            <w:noProof/>
            <w:webHidden/>
          </w:rPr>
          <w:t>26</w:t>
        </w:r>
        <w:r w:rsidR="00F91EDC">
          <w:rPr>
            <w:noProof/>
            <w:webHidden/>
          </w:rPr>
          <w:fldChar w:fldCharType="end"/>
        </w:r>
      </w:hyperlink>
    </w:p>
    <w:p w14:paraId="6ECE3B81" w14:textId="428DB8B8" w:rsidR="00F91EDC" w:rsidRDefault="00D800B8">
      <w:pPr>
        <w:pStyle w:val="Tabladeilustraciones"/>
        <w:tabs>
          <w:tab w:val="right" w:leader="dot" w:pos="8494"/>
        </w:tabs>
        <w:rPr>
          <w:noProof/>
          <w:sz w:val="22"/>
          <w:lang w:eastAsia="es-ES"/>
        </w:rPr>
      </w:pPr>
      <w:hyperlink w:anchor="_Toc74928432" w:history="1">
        <w:r w:rsidR="00F91EDC" w:rsidRPr="00665B85">
          <w:rPr>
            <w:rStyle w:val="Hipervnculo"/>
            <w:rFonts w:eastAsia="Calibri Light" w:cstheme="minorHAnsi"/>
            <w:noProof/>
            <w:lang w:val="eu-ES"/>
          </w:rPr>
          <w:t>5.1</w:t>
        </w:r>
        <w:r w:rsidR="00F91EDC" w:rsidRPr="00665B85">
          <w:rPr>
            <w:rStyle w:val="Hipervnculo"/>
            <w:noProof/>
            <w:lang w:val="eu-ES"/>
          </w:rPr>
          <w:t>. Irudia. ABRD metodologiaren prozesuko faseak.</w:t>
        </w:r>
        <w:r w:rsidR="00F91EDC">
          <w:rPr>
            <w:noProof/>
            <w:webHidden/>
          </w:rPr>
          <w:tab/>
        </w:r>
        <w:r w:rsidR="00F91EDC">
          <w:rPr>
            <w:noProof/>
            <w:webHidden/>
          </w:rPr>
          <w:fldChar w:fldCharType="begin"/>
        </w:r>
        <w:r w:rsidR="00F91EDC">
          <w:rPr>
            <w:noProof/>
            <w:webHidden/>
          </w:rPr>
          <w:instrText xml:space="preserve"> PAGEREF _Toc74928432 \h </w:instrText>
        </w:r>
        <w:r w:rsidR="00F91EDC">
          <w:rPr>
            <w:noProof/>
            <w:webHidden/>
          </w:rPr>
        </w:r>
        <w:r w:rsidR="00F91EDC">
          <w:rPr>
            <w:noProof/>
            <w:webHidden/>
          </w:rPr>
          <w:fldChar w:fldCharType="separate"/>
        </w:r>
        <w:r w:rsidR="006F125A">
          <w:rPr>
            <w:noProof/>
            <w:webHidden/>
          </w:rPr>
          <w:t>33</w:t>
        </w:r>
        <w:r w:rsidR="00F91EDC">
          <w:rPr>
            <w:noProof/>
            <w:webHidden/>
          </w:rPr>
          <w:fldChar w:fldCharType="end"/>
        </w:r>
      </w:hyperlink>
    </w:p>
    <w:p w14:paraId="78CDB022" w14:textId="21FBEAC2" w:rsidR="00F91EDC" w:rsidRDefault="00D800B8">
      <w:pPr>
        <w:pStyle w:val="Tabladeilustraciones"/>
        <w:tabs>
          <w:tab w:val="right" w:leader="dot" w:pos="8494"/>
        </w:tabs>
        <w:rPr>
          <w:noProof/>
          <w:sz w:val="22"/>
          <w:lang w:eastAsia="es-ES"/>
        </w:rPr>
      </w:pPr>
      <w:hyperlink w:anchor="_Toc74928433" w:history="1">
        <w:r w:rsidR="00F91EDC" w:rsidRPr="00665B85">
          <w:rPr>
            <w:rStyle w:val="Hipervnculo"/>
            <w:noProof/>
            <w:lang w:val="eu-ES"/>
          </w:rPr>
          <w:t>5.2. Irudia. OpenUP bizi-zikloa EPF Composer tresnan.</w:t>
        </w:r>
        <w:r w:rsidR="00F91EDC">
          <w:rPr>
            <w:noProof/>
            <w:webHidden/>
          </w:rPr>
          <w:tab/>
        </w:r>
        <w:r w:rsidR="00F91EDC">
          <w:rPr>
            <w:noProof/>
            <w:webHidden/>
          </w:rPr>
          <w:fldChar w:fldCharType="begin"/>
        </w:r>
        <w:r w:rsidR="00F91EDC">
          <w:rPr>
            <w:noProof/>
            <w:webHidden/>
          </w:rPr>
          <w:instrText xml:space="preserve"> PAGEREF _Toc74928433 \h </w:instrText>
        </w:r>
        <w:r w:rsidR="00F91EDC">
          <w:rPr>
            <w:noProof/>
            <w:webHidden/>
          </w:rPr>
        </w:r>
        <w:r w:rsidR="00F91EDC">
          <w:rPr>
            <w:noProof/>
            <w:webHidden/>
          </w:rPr>
          <w:fldChar w:fldCharType="separate"/>
        </w:r>
        <w:r w:rsidR="006F125A">
          <w:rPr>
            <w:noProof/>
            <w:webHidden/>
          </w:rPr>
          <w:t>34</w:t>
        </w:r>
        <w:r w:rsidR="00F91EDC">
          <w:rPr>
            <w:noProof/>
            <w:webHidden/>
          </w:rPr>
          <w:fldChar w:fldCharType="end"/>
        </w:r>
      </w:hyperlink>
    </w:p>
    <w:p w14:paraId="05EAF454" w14:textId="705068F8" w:rsidR="00F91EDC" w:rsidRDefault="00D800B8">
      <w:pPr>
        <w:pStyle w:val="Tabladeilustraciones"/>
        <w:tabs>
          <w:tab w:val="right" w:leader="dot" w:pos="8494"/>
        </w:tabs>
        <w:rPr>
          <w:noProof/>
          <w:sz w:val="22"/>
          <w:lang w:eastAsia="es-ES"/>
        </w:rPr>
      </w:pPr>
      <w:hyperlink w:anchor="_Toc74928434" w:history="1">
        <w:r w:rsidR="00F91EDC" w:rsidRPr="00665B85">
          <w:rPr>
            <w:rStyle w:val="Hipervnculo"/>
            <w:noProof/>
            <w:lang w:val="eu-ES"/>
          </w:rPr>
          <w:t>5.3. Irudia. PlantUMLren lengoain idatzitako sekuentzia-diagrama.</w:t>
        </w:r>
        <w:r w:rsidR="00F91EDC">
          <w:rPr>
            <w:noProof/>
            <w:webHidden/>
          </w:rPr>
          <w:tab/>
        </w:r>
        <w:r w:rsidR="00F91EDC">
          <w:rPr>
            <w:noProof/>
            <w:webHidden/>
          </w:rPr>
          <w:fldChar w:fldCharType="begin"/>
        </w:r>
        <w:r w:rsidR="00F91EDC">
          <w:rPr>
            <w:noProof/>
            <w:webHidden/>
          </w:rPr>
          <w:instrText xml:space="preserve"> PAGEREF _Toc74928434 \h </w:instrText>
        </w:r>
        <w:r w:rsidR="00F91EDC">
          <w:rPr>
            <w:noProof/>
            <w:webHidden/>
          </w:rPr>
        </w:r>
        <w:r w:rsidR="00F91EDC">
          <w:rPr>
            <w:noProof/>
            <w:webHidden/>
          </w:rPr>
          <w:fldChar w:fldCharType="separate"/>
        </w:r>
        <w:r w:rsidR="006F125A">
          <w:rPr>
            <w:noProof/>
            <w:webHidden/>
          </w:rPr>
          <w:t>35</w:t>
        </w:r>
        <w:r w:rsidR="00F91EDC">
          <w:rPr>
            <w:noProof/>
            <w:webHidden/>
          </w:rPr>
          <w:fldChar w:fldCharType="end"/>
        </w:r>
      </w:hyperlink>
    </w:p>
    <w:p w14:paraId="21ABE441" w14:textId="1154CC7F" w:rsidR="00F91EDC" w:rsidRDefault="00D800B8">
      <w:pPr>
        <w:pStyle w:val="Tabladeilustraciones"/>
        <w:tabs>
          <w:tab w:val="right" w:leader="dot" w:pos="8494"/>
        </w:tabs>
        <w:rPr>
          <w:noProof/>
          <w:sz w:val="22"/>
          <w:lang w:eastAsia="es-ES"/>
        </w:rPr>
      </w:pPr>
      <w:hyperlink w:anchor="_Toc74928435" w:history="1">
        <w:r w:rsidR="00F91EDC" w:rsidRPr="00665B85">
          <w:rPr>
            <w:rStyle w:val="Hipervnculo"/>
            <w:noProof/>
            <w:lang w:val="eu-ES"/>
          </w:rPr>
          <w:t>5.4. Irudia. Draw.io diagrama adibidea.</w:t>
        </w:r>
        <w:r w:rsidR="00F91EDC">
          <w:rPr>
            <w:noProof/>
            <w:webHidden/>
          </w:rPr>
          <w:tab/>
        </w:r>
        <w:r w:rsidR="00F91EDC">
          <w:rPr>
            <w:noProof/>
            <w:webHidden/>
          </w:rPr>
          <w:fldChar w:fldCharType="begin"/>
        </w:r>
        <w:r w:rsidR="00F91EDC">
          <w:rPr>
            <w:noProof/>
            <w:webHidden/>
          </w:rPr>
          <w:instrText xml:space="preserve"> PAGEREF _Toc74928435 \h </w:instrText>
        </w:r>
        <w:r w:rsidR="00F91EDC">
          <w:rPr>
            <w:noProof/>
            <w:webHidden/>
          </w:rPr>
        </w:r>
        <w:r w:rsidR="00F91EDC">
          <w:rPr>
            <w:noProof/>
            <w:webHidden/>
          </w:rPr>
          <w:fldChar w:fldCharType="separate"/>
        </w:r>
        <w:r w:rsidR="006F125A">
          <w:rPr>
            <w:noProof/>
            <w:webHidden/>
          </w:rPr>
          <w:t>35</w:t>
        </w:r>
        <w:r w:rsidR="00F91EDC">
          <w:rPr>
            <w:noProof/>
            <w:webHidden/>
          </w:rPr>
          <w:fldChar w:fldCharType="end"/>
        </w:r>
      </w:hyperlink>
    </w:p>
    <w:p w14:paraId="5A604BC2" w14:textId="16C58664" w:rsidR="00F91EDC" w:rsidRDefault="00D800B8">
      <w:pPr>
        <w:pStyle w:val="Tabladeilustraciones"/>
        <w:tabs>
          <w:tab w:val="right" w:leader="dot" w:pos="8494"/>
        </w:tabs>
        <w:rPr>
          <w:noProof/>
          <w:sz w:val="22"/>
          <w:lang w:eastAsia="es-ES"/>
        </w:rPr>
      </w:pPr>
      <w:hyperlink w:anchor="_Toc74928436" w:history="1">
        <w:r w:rsidR="00F91EDC" w:rsidRPr="00665B85">
          <w:rPr>
            <w:rStyle w:val="Hipervnculo"/>
            <w:noProof/>
            <w:lang w:val="eu-ES"/>
          </w:rPr>
          <w:t>5.5. Irudia. Proiektuan sortutako Drupal webgunea.</w:t>
        </w:r>
        <w:r w:rsidR="00F91EDC">
          <w:rPr>
            <w:noProof/>
            <w:webHidden/>
          </w:rPr>
          <w:tab/>
        </w:r>
        <w:r w:rsidR="00F91EDC">
          <w:rPr>
            <w:noProof/>
            <w:webHidden/>
          </w:rPr>
          <w:fldChar w:fldCharType="begin"/>
        </w:r>
        <w:r w:rsidR="00F91EDC">
          <w:rPr>
            <w:noProof/>
            <w:webHidden/>
          </w:rPr>
          <w:instrText xml:space="preserve"> PAGEREF _Toc74928436 \h </w:instrText>
        </w:r>
        <w:r w:rsidR="00F91EDC">
          <w:rPr>
            <w:noProof/>
            <w:webHidden/>
          </w:rPr>
        </w:r>
        <w:r w:rsidR="00F91EDC">
          <w:rPr>
            <w:noProof/>
            <w:webHidden/>
          </w:rPr>
          <w:fldChar w:fldCharType="separate"/>
        </w:r>
        <w:r w:rsidR="006F125A">
          <w:rPr>
            <w:noProof/>
            <w:webHidden/>
          </w:rPr>
          <w:t>36</w:t>
        </w:r>
        <w:r w:rsidR="00F91EDC">
          <w:rPr>
            <w:noProof/>
            <w:webHidden/>
          </w:rPr>
          <w:fldChar w:fldCharType="end"/>
        </w:r>
      </w:hyperlink>
    </w:p>
    <w:p w14:paraId="3B472985" w14:textId="3ECB3E6C" w:rsidR="00F91EDC" w:rsidRDefault="00D800B8">
      <w:pPr>
        <w:pStyle w:val="Tabladeilustraciones"/>
        <w:tabs>
          <w:tab w:val="right" w:leader="dot" w:pos="8494"/>
        </w:tabs>
        <w:rPr>
          <w:noProof/>
          <w:sz w:val="22"/>
          <w:lang w:eastAsia="es-ES"/>
        </w:rPr>
      </w:pPr>
      <w:hyperlink w:anchor="_Toc74928437" w:history="1">
        <w:r w:rsidR="00F91EDC" w:rsidRPr="00665B85">
          <w:rPr>
            <w:rStyle w:val="Hipervnculo"/>
            <w:noProof/>
            <w:lang w:val="eu-ES"/>
          </w:rPr>
          <w:t>5.6. Irudia. XAMPP kontrol panela Apache eta MySQL hasieratzeko.</w:t>
        </w:r>
        <w:r w:rsidR="00F91EDC">
          <w:rPr>
            <w:noProof/>
            <w:webHidden/>
          </w:rPr>
          <w:tab/>
        </w:r>
        <w:r w:rsidR="00F91EDC">
          <w:rPr>
            <w:noProof/>
            <w:webHidden/>
          </w:rPr>
          <w:fldChar w:fldCharType="begin"/>
        </w:r>
        <w:r w:rsidR="00F91EDC">
          <w:rPr>
            <w:noProof/>
            <w:webHidden/>
          </w:rPr>
          <w:instrText xml:space="preserve"> PAGEREF _Toc74928437 \h </w:instrText>
        </w:r>
        <w:r w:rsidR="00F91EDC">
          <w:rPr>
            <w:noProof/>
            <w:webHidden/>
          </w:rPr>
        </w:r>
        <w:r w:rsidR="00F91EDC">
          <w:rPr>
            <w:noProof/>
            <w:webHidden/>
          </w:rPr>
          <w:fldChar w:fldCharType="separate"/>
        </w:r>
        <w:r w:rsidR="006F125A">
          <w:rPr>
            <w:noProof/>
            <w:webHidden/>
          </w:rPr>
          <w:t>36</w:t>
        </w:r>
        <w:r w:rsidR="00F91EDC">
          <w:rPr>
            <w:noProof/>
            <w:webHidden/>
          </w:rPr>
          <w:fldChar w:fldCharType="end"/>
        </w:r>
      </w:hyperlink>
    </w:p>
    <w:p w14:paraId="34109734" w14:textId="60B318EB" w:rsidR="00F91EDC" w:rsidRDefault="00D800B8">
      <w:pPr>
        <w:pStyle w:val="Tabladeilustraciones"/>
        <w:tabs>
          <w:tab w:val="right" w:leader="dot" w:pos="8494"/>
        </w:tabs>
        <w:rPr>
          <w:noProof/>
          <w:sz w:val="22"/>
          <w:lang w:eastAsia="es-ES"/>
        </w:rPr>
      </w:pPr>
      <w:hyperlink w:anchor="_Toc74928438" w:history="1">
        <w:r w:rsidR="00F91EDC" w:rsidRPr="00665B85">
          <w:rPr>
            <w:rStyle w:val="Hipervnculo"/>
            <w:noProof/>
            <w:lang w:val="eu-ES"/>
          </w:rPr>
          <w:t>5.7. Irudia. ProMeta webguneko Pantheon kontrol panela.</w:t>
        </w:r>
        <w:r w:rsidR="00F91EDC">
          <w:rPr>
            <w:noProof/>
            <w:webHidden/>
          </w:rPr>
          <w:tab/>
        </w:r>
        <w:r w:rsidR="00F91EDC">
          <w:rPr>
            <w:noProof/>
            <w:webHidden/>
          </w:rPr>
          <w:fldChar w:fldCharType="begin"/>
        </w:r>
        <w:r w:rsidR="00F91EDC">
          <w:rPr>
            <w:noProof/>
            <w:webHidden/>
          </w:rPr>
          <w:instrText xml:space="preserve"> PAGEREF _Toc74928438 \h </w:instrText>
        </w:r>
        <w:r w:rsidR="00F91EDC">
          <w:rPr>
            <w:noProof/>
            <w:webHidden/>
          </w:rPr>
        </w:r>
        <w:r w:rsidR="00F91EDC">
          <w:rPr>
            <w:noProof/>
            <w:webHidden/>
          </w:rPr>
          <w:fldChar w:fldCharType="separate"/>
        </w:r>
        <w:r w:rsidR="006F125A">
          <w:rPr>
            <w:noProof/>
            <w:webHidden/>
          </w:rPr>
          <w:t>37</w:t>
        </w:r>
        <w:r w:rsidR="00F91EDC">
          <w:rPr>
            <w:noProof/>
            <w:webHidden/>
          </w:rPr>
          <w:fldChar w:fldCharType="end"/>
        </w:r>
      </w:hyperlink>
    </w:p>
    <w:p w14:paraId="7B856F18" w14:textId="2C192646" w:rsidR="00F91EDC" w:rsidRDefault="00D800B8">
      <w:pPr>
        <w:pStyle w:val="Tabladeilustraciones"/>
        <w:tabs>
          <w:tab w:val="right" w:leader="dot" w:pos="8494"/>
        </w:tabs>
        <w:rPr>
          <w:noProof/>
          <w:sz w:val="22"/>
          <w:lang w:eastAsia="es-ES"/>
        </w:rPr>
      </w:pPr>
      <w:hyperlink w:anchor="_Toc74928439" w:history="1">
        <w:r w:rsidR="00F91EDC" w:rsidRPr="00665B85">
          <w:rPr>
            <w:rStyle w:val="Hipervnculo"/>
            <w:noProof/>
            <w:lang w:val="eu-ES"/>
          </w:rPr>
          <w:t>5.8. Irudia. UMA metodologiako metodoaren eta prozesuaren kontzeptuak.</w:t>
        </w:r>
        <w:r w:rsidR="00F91EDC">
          <w:rPr>
            <w:noProof/>
            <w:webHidden/>
          </w:rPr>
          <w:tab/>
        </w:r>
        <w:r w:rsidR="00F91EDC">
          <w:rPr>
            <w:noProof/>
            <w:webHidden/>
          </w:rPr>
          <w:fldChar w:fldCharType="begin"/>
        </w:r>
        <w:r w:rsidR="00F91EDC">
          <w:rPr>
            <w:noProof/>
            <w:webHidden/>
          </w:rPr>
          <w:instrText xml:space="preserve"> PAGEREF _Toc74928439 \h </w:instrText>
        </w:r>
        <w:r w:rsidR="00F91EDC">
          <w:rPr>
            <w:noProof/>
            <w:webHidden/>
          </w:rPr>
        </w:r>
        <w:r w:rsidR="00F91EDC">
          <w:rPr>
            <w:noProof/>
            <w:webHidden/>
          </w:rPr>
          <w:fldChar w:fldCharType="separate"/>
        </w:r>
        <w:r w:rsidR="006F125A">
          <w:rPr>
            <w:noProof/>
            <w:webHidden/>
          </w:rPr>
          <w:t>38</w:t>
        </w:r>
        <w:r w:rsidR="00F91EDC">
          <w:rPr>
            <w:noProof/>
            <w:webHidden/>
          </w:rPr>
          <w:fldChar w:fldCharType="end"/>
        </w:r>
      </w:hyperlink>
    </w:p>
    <w:p w14:paraId="4903D751" w14:textId="706BC639" w:rsidR="00F91EDC" w:rsidRDefault="00D800B8">
      <w:pPr>
        <w:pStyle w:val="Tabladeilustraciones"/>
        <w:tabs>
          <w:tab w:val="right" w:leader="dot" w:pos="8494"/>
        </w:tabs>
        <w:rPr>
          <w:noProof/>
          <w:sz w:val="22"/>
          <w:lang w:eastAsia="es-ES"/>
        </w:rPr>
      </w:pPr>
      <w:hyperlink w:anchor="_Toc74928440" w:history="1">
        <w:r w:rsidR="00F91EDC" w:rsidRPr="00665B85">
          <w:rPr>
            <w:rStyle w:val="Hipervnculo"/>
            <w:noProof/>
            <w:lang w:val="eu-ES"/>
          </w:rPr>
          <w:t>8.1. Irudia. OpenUP metodologiako bizi-zikloaren faseak.</w:t>
        </w:r>
        <w:r w:rsidR="00F91EDC">
          <w:rPr>
            <w:noProof/>
            <w:webHidden/>
          </w:rPr>
          <w:tab/>
        </w:r>
        <w:r w:rsidR="00F91EDC">
          <w:rPr>
            <w:noProof/>
            <w:webHidden/>
          </w:rPr>
          <w:fldChar w:fldCharType="begin"/>
        </w:r>
        <w:r w:rsidR="00F91EDC">
          <w:rPr>
            <w:noProof/>
            <w:webHidden/>
          </w:rPr>
          <w:instrText xml:space="preserve"> PAGEREF _Toc74928440 \h </w:instrText>
        </w:r>
        <w:r w:rsidR="00F91EDC">
          <w:rPr>
            <w:noProof/>
            <w:webHidden/>
          </w:rPr>
        </w:r>
        <w:r w:rsidR="00F91EDC">
          <w:rPr>
            <w:noProof/>
            <w:webHidden/>
          </w:rPr>
          <w:fldChar w:fldCharType="separate"/>
        </w:r>
        <w:r w:rsidR="006F125A">
          <w:rPr>
            <w:noProof/>
            <w:webHidden/>
          </w:rPr>
          <w:t>45</w:t>
        </w:r>
        <w:r w:rsidR="00F91EDC">
          <w:rPr>
            <w:noProof/>
            <w:webHidden/>
          </w:rPr>
          <w:fldChar w:fldCharType="end"/>
        </w:r>
      </w:hyperlink>
    </w:p>
    <w:p w14:paraId="336811F9" w14:textId="33F51846" w:rsidR="00F91EDC" w:rsidRDefault="00D800B8">
      <w:pPr>
        <w:pStyle w:val="Tabladeilustraciones"/>
        <w:tabs>
          <w:tab w:val="right" w:leader="dot" w:pos="8494"/>
        </w:tabs>
        <w:rPr>
          <w:noProof/>
          <w:sz w:val="22"/>
          <w:lang w:eastAsia="es-ES"/>
        </w:rPr>
      </w:pPr>
      <w:hyperlink w:anchor="_Toc74928441" w:history="1">
        <w:r w:rsidR="00F91EDC" w:rsidRPr="00665B85">
          <w:rPr>
            <w:rStyle w:val="Hipervnculo"/>
            <w:noProof/>
            <w:lang w:val="eu-ES"/>
          </w:rPr>
          <w:t>8.2. Irudia. LDE diagrama.</w:t>
        </w:r>
        <w:r w:rsidR="00F91EDC">
          <w:rPr>
            <w:noProof/>
            <w:webHidden/>
          </w:rPr>
          <w:tab/>
        </w:r>
        <w:r w:rsidR="00F91EDC">
          <w:rPr>
            <w:noProof/>
            <w:webHidden/>
          </w:rPr>
          <w:fldChar w:fldCharType="begin"/>
        </w:r>
        <w:r w:rsidR="00F91EDC">
          <w:rPr>
            <w:noProof/>
            <w:webHidden/>
          </w:rPr>
          <w:instrText xml:space="preserve"> PAGEREF _Toc74928441 \h </w:instrText>
        </w:r>
        <w:r w:rsidR="00F91EDC">
          <w:rPr>
            <w:noProof/>
            <w:webHidden/>
          </w:rPr>
        </w:r>
        <w:r w:rsidR="00F91EDC">
          <w:rPr>
            <w:noProof/>
            <w:webHidden/>
          </w:rPr>
          <w:fldChar w:fldCharType="separate"/>
        </w:r>
        <w:r w:rsidR="006F125A">
          <w:rPr>
            <w:noProof/>
            <w:webHidden/>
          </w:rPr>
          <w:t>46</w:t>
        </w:r>
        <w:r w:rsidR="00F91EDC">
          <w:rPr>
            <w:noProof/>
            <w:webHidden/>
          </w:rPr>
          <w:fldChar w:fldCharType="end"/>
        </w:r>
      </w:hyperlink>
    </w:p>
    <w:p w14:paraId="3A86453D" w14:textId="0C2883D5" w:rsidR="00F91EDC" w:rsidRDefault="00D800B8">
      <w:pPr>
        <w:pStyle w:val="Tabladeilustraciones"/>
        <w:tabs>
          <w:tab w:val="right" w:leader="dot" w:pos="8494"/>
        </w:tabs>
        <w:rPr>
          <w:noProof/>
          <w:sz w:val="22"/>
          <w:lang w:eastAsia="es-ES"/>
        </w:rPr>
      </w:pPr>
      <w:hyperlink w:anchor="_Toc74928442" w:history="1">
        <w:r w:rsidR="00F91EDC" w:rsidRPr="00665B85">
          <w:rPr>
            <w:rStyle w:val="Hipervnculo"/>
            <w:noProof/>
            <w:lang w:val="eu-ES"/>
          </w:rPr>
          <w:t>10.1. Irudia. Bizagi Modeler erabiliz sortutako prozesua.</w:t>
        </w:r>
        <w:r w:rsidR="00F91EDC">
          <w:rPr>
            <w:noProof/>
            <w:webHidden/>
          </w:rPr>
          <w:tab/>
        </w:r>
        <w:r w:rsidR="00F91EDC">
          <w:rPr>
            <w:noProof/>
            <w:webHidden/>
          </w:rPr>
          <w:fldChar w:fldCharType="begin"/>
        </w:r>
        <w:r w:rsidR="00F91EDC">
          <w:rPr>
            <w:noProof/>
            <w:webHidden/>
          </w:rPr>
          <w:instrText xml:space="preserve"> PAGEREF _Toc74928442 \h </w:instrText>
        </w:r>
        <w:r w:rsidR="00F91EDC">
          <w:rPr>
            <w:noProof/>
            <w:webHidden/>
          </w:rPr>
        </w:r>
        <w:r w:rsidR="00F91EDC">
          <w:rPr>
            <w:noProof/>
            <w:webHidden/>
          </w:rPr>
          <w:fldChar w:fldCharType="separate"/>
        </w:r>
        <w:r w:rsidR="006F125A">
          <w:rPr>
            <w:noProof/>
            <w:webHidden/>
          </w:rPr>
          <w:t>50</w:t>
        </w:r>
        <w:r w:rsidR="00F91EDC">
          <w:rPr>
            <w:noProof/>
            <w:webHidden/>
          </w:rPr>
          <w:fldChar w:fldCharType="end"/>
        </w:r>
      </w:hyperlink>
    </w:p>
    <w:p w14:paraId="4C1B0F73" w14:textId="4D065117" w:rsidR="00F91EDC" w:rsidRDefault="00D800B8">
      <w:pPr>
        <w:pStyle w:val="Tabladeilustraciones"/>
        <w:tabs>
          <w:tab w:val="right" w:leader="dot" w:pos="8494"/>
        </w:tabs>
        <w:rPr>
          <w:noProof/>
          <w:sz w:val="22"/>
          <w:lang w:eastAsia="es-ES"/>
        </w:rPr>
      </w:pPr>
      <w:hyperlink w:anchor="_Toc74928443" w:history="1">
        <w:r w:rsidR="00F91EDC" w:rsidRPr="00665B85">
          <w:rPr>
            <w:rStyle w:val="Hipervnculo"/>
            <w:noProof/>
            <w:lang w:val="eu-ES"/>
          </w:rPr>
          <w:t>10.2. Irudia. BPMn eta workflowetan oinarritutako arkitekturak.</w:t>
        </w:r>
        <w:r w:rsidR="00F91EDC">
          <w:rPr>
            <w:noProof/>
            <w:webHidden/>
          </w:rPr>
          <w:tab/>
        </w:r>
        <w:r w:rsidR="00F91EDC">
          <w:rPr>
            <w:noProof/>
            <w:webHidden/>
          </w:rPr>
          <w:fldChar w:fldCharType="begin"/>
        </w:r>
        <w:r w:rsidR="00F91EDC">
          <w:rPr>
            <w:noProof/>
            <w:webHidden/>
          </w:rPr>
          <w:instrText xml:space="preserve"> PAGEREF _Toc74928443 \h </w:instrText>
        </w:r>
        <w:r w:rsidR="00F91EDC">
          <w:rPr>
            <w:noProof/>
            <w:webHidden/>
          </w:rPr>
        </w:r>
        <w:r w:rsidR="00F91EDC">
          <w:rPr>
            <w:noProof/>
            <w:webHidden/>
          </w:rPr>
          <w:fldChar w:fldCharType="separate"/>
        </w:r>
        <w:r w:rsidR="006F125A">
          <w:rPr>
            <w:noProof/>
            <w:webHidden/>
          </w:rPr>
          <w:t>50</w:t>
        </w:r>
        <w:r w:rsidR="00F91EDC">
          <w:rPr>
            <w:noProof/>
            <w:webHidden/>
          </w:rPr>
          <w:fldChar w:fldCharType="end"/>
        </w:r>
      </w:hyperlink>
    </w:p>
    <w:p w14:paraId="452C83E5" w14:textId="6E8EBEE2" w:rsidR="00F91EDC" w:rsidRDefault="00D800B8">
      <w:pPr>
        <w:pStyle w:val="Tabladeilustraciones"/>
        <w:tabs>
          <w:tab w:val="right" w:leader="dot" w:pos="8494"/>
        </w:tabs>
        <w:rPr>
          <w:noProof/>
          <w:sz w:val="22"/>
          <w:lang w:eastAsia="es-ES"/>
        </w:rPr>
      </w:pPr>
      <w:hyperlink w:anchor="_Toc74928444" w:history="1">
        <w:r w:rsidR="00F91EDC" w:rsidRPr="00665B85">
          <w:rPr>
            <w:rStyle w:val="Hipervnculo"/>
            <w:noProof/>
            <w:lang w:val="eu-ES"/>
          </w:rPr>
          <w:t>11.1. Irudia. ModelEditor eta IO-System azpisistemen arkitektura.</w:t>
        </w:r>
        <w:r w:rsidR="00F91EDC">
          <w:rPr>
            <w:noProof/>
            <w:webHidden/>
          </w:rPr>
          <w:tab/>
        </w:r>
        <w:r w:rsidR="00F91EDC">
          <w:rPr>
            <w:noProof/>
            <w:webHidden/>
          </w:rPr>
          <w:fldChar w:fldCharType="begin"/>
        </w:r>
        <w:r w:rsidR="00F91EDC">
          <w:rPr>
            <w:noProof/>
            <w:webHidden/>
          </w:rPr>
          <w:instrText xml:space="preserve"> PAGEREF _Toc74928444 \h </w:instrText>
        </w:r>
        <w:r w:rsidR="00F91EDC">
          <w:rPr>
            <w:noProof/>
            <w:webHidden/>
          </w:rPr>
        </w:r>
        <w:r w:rsidR="00F91EDC">
          <w:rPr>
            <w:noProof/>
            <w:webHidden/>
          </w:rPr>
          <w:fldChar w:fldCharType="separate"/>
        </w:r>
        <w:r w:rsidR="006F125A">
          <w:rPr>
            <w:noProof/>
            <w:webHidden/>
          </w:rPr>
          <w:t>58</w:t>
        </w:r>
        <w:r w:rsidR="00F91EDC">
          <w:rPr>
            <w:noProof/>
            <w:webHidden/>
          </w:rPr>
          <w:fldChar w:fldCharType="end"/>
        </w:r>
      </w:hyperlink>
    </w:p>
    <w:p w14:paraId="57CCCF37" w14:textId="62B152FA" w:rsidR="00F91EDC" w:rsidRDefault="00D800B8">
      <w:pPr>
        <w:pStyle w:val="Tabladeilustraciones"/>
        <w:tabs>
          <w:tab w:val="right" w:leader="dot" w:pos="8494"/>
        </w:tabs>
        <w:rPr>
          <w:noProof/>
          <w:sz w:val="22"/>
          <w:lang w:eastAsia="es-ES"/>
        </w:rPr>
      </w:pPr>
      <w:hyperlink w:anchor="_Toc74928445" w:history="1">
        <w:r w:rsidR="00F91EDC" w:rsidRPr="00665B85">
          <w:rPr>
            <w:rStyle w:val="Hipervnculo"/>
            <w:noProof/>
            <w:lang w:val="eu-ES"/>
          </w:rPr>
          <w:t>11.2. Irudia. ModelEditor azpisistemako erabilpen kasuen eredua.</w:t>
        </w:r>
        <w:r w:rsidR="00F91EDC">
          <w:rPr>
            <w:noProof/>
            <w:webHidden/>
          </w:rPr>
          <w:tab/>
        </w:r>
        <w:r w:rsidR="00F91EDC">
          <w:rPr>
            <w:noProof/>
            <w:webHidden/>
          </w:rPr>
          <w:fldChar w:fldCharType="begin"/>
        </w:r>
        <w:r w:rsidR="00F91EDC">
          <w:rPr>
            <w:noProof/>
            <w:webHidden/>
          </w:rPr>
          <w:instrText xml:space="preserve"> PAGEREF _Toc74928445 \h </w:instrText>
        </w:r>
        <w:r w:rsidR="00F91EDC">
          <w:rPr>
            <w:noProof/>
            <w:webHidden/>
          </w:rPr>
        </w:r>
        <w:r w:rsidR="00F91EDC">
          <w:rPr>
            <w:noProof/>
            <w:webHidden/>
          </w:rPr>
          <w:fldChar w:fldCharType="separate"/>
        </w:r>
        <w:r w:rsidR="006F125A">
          <w:rPr>
            <w:noProof/>
            <w:webHidden/>
          </w:rPr>
          <w:t>59</w:t>
        </w:r>
        <w:r w:rsidR="00F91EDC">
          <w:rPr>
            <w:noProof/>
            <w:webHidden/>
          </w:rPr>
          <w:fldChar w:fldCharType="end"/>
        </w:r>
      </w:hyperlink>
    </w:p>
    <w:p w14:paraId="673667D1" w14:textId="0C7A6FC1" w:rsidR="00F91EDC" w:rsidRDefault="00D800B8">
      <w:pPr>
        <w:pStyle w:val="Tabladeilustraciones"/>
        <w:tabs>
          <w:tab w:val="right" w:leader="dot" w:pos="8494"/>
        </w:tabs>
        <w:rPr>
          <w:noProof/>
          <w:sz w:val="22"/>
          <w:lang w:eastAsia="es-ES"/>
        </w:rPr>
      </w:pPr>
      <w:hyperlink w:anchor="_Toc74928446" w:history="1">
        <w:r w:rsidR="00F91EDC" w:rsidRPr="00665B85">
          <w:rPr>
            <w:rStyle w:val="Hipervnculo"/>
            <w:noProof/>
            <w:lang w:val="eu-ES"/>
          </w:rPr>
          <w:t>11.3. Irudia. ModelEditor azpisistemaren arkitektura.</w:t>
        </w:r>
        <w:r w:rsidR="00F91EDC">
          <w:rPr>
            <w:noProof/>
            <w:webHidden/>
          </w:rPr>
          <w:tab/>
        </w:r>
        <w:r w:rsidR="00F91EDC">
          <w:rPr>
            <w:noProof/>
            <w:webHidden/>
          </w:rPr>
          <w:fldChar w:fldCharType="begin"/>
        </w:r>
        <w:r w:rsidR="00F91EDC">
          <w:rPr>
            <w:noProof/>
            <w:webHidden/>
          </w:rPr>
          <w:instrText xml:space="preserve"> PAGEREF _Toc74928446 \h </w:instrText>
        </w:r>
        <w:r w:rsidR="00F91EDC">
          <w:rPr>
            <w:noProof/>
            <w:webHidden/>
          </w:rPr>
        </w:r>
        <w:r w:rsidR="00F91EDC">
          <w:rPr>
            <w:noProof/>
            <w:webHidden/>
          </w:rPr>
          <w:fldChar w:fldCharType="separate"/>
        </w:r>
        <w:r w:rsidR="006F125A">
          <w:rPr>
            <w:noProof/>
            <w:webHidden/>
          </w:rPr>
          <w:t>60</w:t>
        </w:r>
        <w:r w:rsidR="00F91EDC">
          <w:rPr>
            <w:noProof/>
            <w:webHidden/>
          </w:rPr>
          <w:fldChar w:fldCharType="end"/>
        </w:r>
      </w:hyperlink>
    </w:p>
    <w:p w14:paraId="2D3999EA" w14:textId="29D9068B" w:rsidR="00F91EDC" w:rsidRDefault="00D800B8">
      <w:pPr>
        <w:pStyle w:val="Tabladeilustraciones"/>
        <w:tabs>
          <w:tab w:val="right" w:leader="dot" w:pos="8494"/>
        </w:tabs>
        <w:rPr>
          <w:noProof/>
          <w:sz w:val="22"/>
          <w:lang w:eastAsia="es-ES"/>
        </w:rPr>
      </w:pPr>
      <w:hyperlink w:anchor="_Toc74928447" w:history="1">
        <w:r w:rsidR="00F91EDC" w:rsidRPr="00665B85">
          <w:rPr>
            <w:rStyle w:val="Hipervnculo"/>
            <w:noProof/>
            <w:lang w:val="eu-ES"/>
          </w:rPr>
          <w:t>11.4. Irudia. ModelEditor-en paketeak eta paketeen arteko dependentziak.</w:t>
        </w:r>
        <w:r w:rsidR="00F91EDC">
          <w:rPr>
            <w:noProof/>
            <w:webHidden/>
          </w:rPr>
          <w:tab/>
        </w:r>
        <w:r w:rsidR="00F91EDC">
          <w:rPr>
            <w:noProof/>
            <w:webHidden/>
          </w:rPr>
          <w:fldChar w:fldCharType="begin"/>
        </w:r>
        <w:r w:rsidR="00F91EDC">
          <w:rPr>
            <w:noProof/>
            <w:webHidden/>
          </w:rPr>
          <w:instrText xml:space="preserve"> PAGEREF _Toc74928447 \h </w:instrText>
        </w:r>
        <w:r w:rsidR="00F91EDC">
          <w:rPr>
            <w:noProof/>
            <w:webHidden/>
          </w:rPr>
        </w:r>
        <w:r w:rsidR="00F91EDC">
          <w:rPr>
            <w:noProof/>
            <w:webHidden/>
          </w:rPr>
          <w:fldChar w:fldCharType="separate"/>
        </w:r>
        <w:r w:rsidR="006F125A">
          <w:rPr>
            <w:noProof/>
            <w:webHidden/>
          </w:rPr>
          <w:t>62</w:t>
        </w:r>
        <w:r w:rsidR="00F91EDC">
          <w:rPr>
            <w:noProof/>
            <w:webHidden/>
          </w:rPr>
          <w:fldChar w:fldCharType="end"/>
        </w:r>
      </w:hyperlink>
    </w:p>
    <w:p w14:paraId="15D26972" w14:textId="036B3306" w:rsidR="00F91EDC" w:rsidRDefault="00D800B8">
      <w:pPr>
        <w:pStyle w:val="Tabladeilustraciones"/>
        <w:tabs>
          <w:tab w:val="right" w:leader="dot" w:pos="8494"/>
        </w:tabs>
        <w:rPr>
          <w:noProof/>
          <w:sz w:val="22"/>
          <w:lang w:eastAsia="es-ES"/>
        </w:rPr>
      </w:pPr>
      <w:hyperlink w:anchor="_Toc74928448" w:history="1">
        <w:r w:rsidR="00F91EDC" w:rsidRPr="00665B85">
          <w:rPr>
            <w:rStyle w:val="Hipervnculo"/>
            <w:noProof/>
            <w:lang w:val="eu-ES"/>
          </w:rPr>
          <w:t>11.5. Irudia. Pakete diagrama adibidea.</w:t>
        </w:r>
        <w:r w:rsidR="00F91EDC">
          <w:rPr>
            <w:noProof/>
            <w:webHidden/>
          </w:rPr>
          <w:tab/>
        </w:r>
        <w:r w:rsidR="00F91EDC">
          <w:rPr>
            <w:noProof/>
            <w:webHidden/>
          </w:rPr>
          <w:fldChar w:fldCharType="begin"/>
        </w:r>
        <w:r w:rsidR="00F91EDC">
          <w:rPr>
            <w:noProof/>
            <w:webHidden/>
          </w:rPr>
          <w:instrText xml:space="preserve"> PAGEREF _Toc74928448 \h </w:instrText>
        </w:r>
        <w:r w:rsidR="00F91EDC">
          <w:rPr>
            <w:noProof/>
            <w:webHidden/>
          </w:rPr>
        </w:r>
        <w:r w:rsidR="00F91EDC">
          <w:rPr>
            <w:noProof/>
            <w:webHidden/>
          </w:rPr>
          <w:fldChar w:fldCharType="separate"/>
        </w:r>
        <w:r w:rsidR="006F125A">
          <w:rPr>
            <w:noProof/>
            <w:webHidden/>
          </w:rPr>
          <w:t>62</w:t>
        </w:r>
        <w:r w:rsidR="00F91EDC">
          <w:rPr>
            <w:noProof/>
            <w:webHidden/>
          </w:rPr>
          <w:fldChar w:fldCharType="end"/>
        </w:r>
      </w:hyperlink>
    </w:p>
    <w:p w14:paraId="4424002C" w14:textId="54C6DCE4" w:rsidR="00F91EDC" w:rsidRDefault="00D800B8">
      <w:pPr>
        <w:pStyle w:val="Tabladeilustraciones"/>
        <w:tabs>
          <w:tab w:val="right" w:leader="dot" w:pos="8494"/>
        </w:tabs>
        <w:rPr>
          <w:noProof/>
          <w:sz w:val="22"/>
          <w:lang w:eastAsia="es-ES"/>
        </w:rPr>
      </w:pPr>
      <w:hyperlink w:anchor="_Toc74928449" w:history="1">
        <w:r w:rsidR="00F91EDC" w:rsidRPr="00665B85">
          <w:rPr>
            <w:rStyle w:val="Hipervnculo"/>
            <w:noProof/>
            <w:lang w:val="eu-ES"/>
          </w:rPr>
          <w:t>11.6. Irudia. Klase diagrama adibidea.</w:t>
        </w:r>
        <w:r w:rsidR="00F91EDC">
          <w:rPr>
            <w:noProof/>
            <w:webHidden/>
          </w:rPr>
          <w:tab/>
        </w:r>
        <w:r w:rsidR="00F91EDC">
          <w:rPr>
            <w:noProof/>
            <w:webHidden/>
          </w:rPr>
          <w:fldChar w:fldCharType="begin"/>
        </w:r>
        <w:r w:rsidR="00F91EDC">
          <w:rPr>
            <w:noProof/>
            <w:webHidden/>
          </w:rPr>
          <w:instrText xml:space="preserve"> PAGEREF _Toc74928449 \h </w:instrText>
        </w:r>
        <w:r w:rsidR="00F91EDC">
          <w:rPr>
            <w:noProof/>
            <w:webHidden/>
          </w:rPr>
        </w:r>
        <w:r w:rsidR="00F91EDC">
          <w:rPr>
            <w:noProof/>
            <w:webHidden/>
          </w:rPr>
          <w:fldChar w:fldCharType="separate"/>
        </w:r>
        <w:r w:rsidR="006F125A">
          <w:rPr>
            <w:noProof/>
            <w:webHidden/>
          </w:rPr>
          <w:t>63</w:t>
        </w:r>
        <w:r w:rsidR="00F91EDC">
          <w:rPr>
            <w:noProof/>
            <w:webHidden/>
          </w:rPr>
          <w:fldChar w:fldCharType="end"/>
        </w:r>
      </w:hyperlink>
    </w:p>
    <w:p w14:paraId="342775F2" w14:textId="7D2A81B7" w:rsidR="00F91EDC" w:rsidRDefault="00D800B8">
      <w:pPr>
        <w:pStyle w:val="Tabladeilustraciones"/>
        <w:tabs>
          <w:tab w:val="right" w:leader="dot" w:pos="8494"/>
        </w:tabs>
        <w:rPr>
          <w:noProof/>
          <w:sz w:val="22"/>
          <w:lang w:eastAsia="es-ES"/>
        </w:rPr>
      </w:pPr>
      <w:hyperlink w:anchor="_Toc74928450" w:history="1">
        <w:r w:rsidR="00F91EDC" w:rsidRPr="00665B85">
          <w:rPr>
            <w:rStyle w:val="Hipervnculo"/>
            <w:noProof/>
            <w:lang w:val="eu-ES"/>
          </w:rPr>
          <w:t>11.7. Irudia. IO-System azpisistemako erabilpen kasuen eredua.</w:t>
        </w:r>
        <w:r w:rsidR="00F91EDC">
          <w:rPr>
            <w:noProof/>
            <w:webHidden/>
          </w:rPr>
          <w:tab/>
        </w:r>
        <w:r w:rsidR="00F91EDC">
          <w:rPr>
            <w:noProof/>
            <w:webHidden/>
          </w:rPr>
          <w:fldChar w:fldCharType="begin"/>
        </w:r>
        <w:r w:rsidR="00F91EDC">
          <w:rPr>
            <w:noProof/>
            <w:webHidden/>
          </w:rPr>
          <w:instrText xml:space="preserve"> PAGEREF _Toc74928450 \h </w:instrText>
        </w:r>
        <w:r w:rsidR="00F91EDC">
          <w:rPr>
            <w:noProof/>
            <w:webHidden/>
          </w:rPr>
        </w:r>
        <w:r w:rsidR="00F91EDC">
          <w:rPr>
            <w:noProof/>
            <w:webHidden/>
          </w:rPr>
          <w:fldChar w:fldCharType="separate"/>
        </w:r>
        <w:r w:rsidR="006F125A">
          <w:rPr>
            <w:noProof/>
            <w:webHidden/>
          </w:rPr>
          <w:t>64</w:t>
        </w:r>
        <w:r w:rsidR="00F91EDC">
          <w:rPr>
            <w:noProof/>
            <w:webHidden/>
          </w:rPr>
          <w:fldChar w:fldCharType="end"/>
        </w:r>
      </w:hyperlink>
    </w:p>
    <w:p w14:paraId="68E49636" w14:textId="617FF90A" w:rsidR="00F91EDC" w:rsidRDefault="00D800B8">
      <w:pPr>
        <w:pStyle w:val="Tabladeilustraciones"/>
        <w:tabs>
          <w:tab w:val="right" w:leader="dot" w:pos="8494"/>
        </w:tabs>
        <w:rPr>
          <w:noProof/>
          <w:sz w:val="22"/>
          <w:lang w:eastAsia="es-ES"/>
        </w:rPr>
      </w:pPr>
      <w:hyperlink w:anchor="_Toc74928451" w:history="1">
        <w:r w:rsidR="00F91EDC" w:rsidRPr="00665B85">
          <w:rPr>
            <w:rStyle w:val="Hipervnculo"/>
            <w:noProof/>
            <w:lang w:val="eu-ES"/>
          </w:rPr>
          <w:t>11.8. Irudia. IO-System azpisistemaren arkitektura.</w:t>
        </w:r>
        <w:r w:rsidR="00F91EDC">
          <w:rPr>
            <w:noProof/>
            <w:webHidden/>
          </w:rPr>
          <w:tab/>
        </w:r>
        <w:r w:rsidR="00F91EDC">
          <w:rPr>
            <w:noProof/>
            <w:webHidden/>
          </w:rPr>
          <w:fldChar w:fldCharType="begin"/>
        </w:r>
        <w:r w:rsidR="00F91EDC">
          <w:rPr>
            <w:noProof/>
            <w:webHidden/>
          </w:rPr>
          <w:instrText xml:space="preserve"> PAGEREF _Toc74928451 \h </w:instrText>
        </w:r>
        <w:r w:rsidR="00F91EDC">
          <w:rPr>
            <w:noProof/>
            <w:webHidden/>
          </w:rPr>
        </w:r>
        <w:r w:rsidR="00F91EDC">
          <w:rPr>
            <w:noProof/>
            <w:webHidden/>
          </w:rPr>
          <w:fldChar w:fldCharType="separate"/>
        </w:r>
        <w:r w:rsidR="006F125A">
          <w:rPr>
            <w:noProof/>
            <w:webHidden/>
          </w:rPr>
          <w:t>65</w:t>
        </w:r>
        <w:r w:rsidR="00F91EDC">
          <w:rPr>
            <w:noProof/>
            <w:webHidden/>
          </w:rPr>
          <w:fldChar w:fldCharType="end"/>
        </w:r>
      </w:hyperlink>
    </w:p>
    <w:p w14:paraId="24637288" w14:textId="64A63268" w:rsidR="00F91EDC" w:rsidRDefault="00D800B8">
      <w:pPr>
        <w:pStyle w:val="Tabladeilustraciones"/>
        <w:tabs>
          <w:tab w:val="right" w:leader="dot" w:pos="8494"/>
        </w:tabs>
        <w:rPr>
          <w:noProof/>
          <w:sz w:val="22"/>
          <w:lang w:eastAsia="es-ES"/>
        </w:rPr>
      </w:pPr>
      <w:hyperlink w:anchor="_Toc74928452" w:history="1">
        <w:r w:rsidR="00F91EDC" w:rsidRPr="00665B85">
          <w:rPr>
            <w:rStyle w:val="Hipervnculo"/>
            <w:noProof/>
            <w:lang w:val="eu-ES"/>
          </w:rPr>
          <w:t>12.1. Irudia. Arriskuen inpaktu eta probabilitate analisia.</w:t>
        </w:r>
        <w:r w:rsidR="00F91EDC">
          <w:rPr>
            <w:noProof/>
            <w:webHidden/>
          </w:rPr>
          <w:tab/>
        </w:r>
        <w:r w:rsidR="00F91EDC">
          <w:rPr>
            <w:noProof/>
            <w:webHidden/>
          </w:rPr>
          <w:fldChar w:fldCharType="begin"/>
        </w:r>
        <w:r w:rsidR="00F91EDC">
          <w:rPr>
            <w:noProof/>
            <w:webHidden/>
          </w:rPr>
          <w:instrText xml:space="preserve"> PAGEREF _Toc74928452 \h </w:instrText>
        </w:r>
        <w:r w:rsidR="00F91EDC">
          <w:rPr>
            <w:noProof/>
            <w:webHidden/>
          </w:rPr>
        </w:r>
        <w:r w:rsidR="00F91EDC">
          <w:rPr>
            <w:noProof/>
            <w:webHidden/>
          </w:rPr>
          <w:fldChar w:fldCharType="separate"/>
        </w:r>
        <w:r w:rsidR="006F125A">
          <w:rPr>
            <w:noProof/>
            <w:webHidden/>
          </w:rPr>
          <w:t>68</w:t>
        </w:r>
        <w:r w:rsidR="00F91EDC">
          <w:rPr>
            <w:noProof/>
            <w:webHidden/>
          </w:rPr>
          <w:fldChar w:fldCharType="end"/>
        </w:r>
      </w:hyperlink>
    </w:p>
    <w:p w14:paraId="162D87E0" w14:textId="3509928C" w:rsidR="00F91EDC" w:rsidRDefault="00D800B8">
      <w:pPr>
        <w:pStyle w:val="Tabladeilustraciones"/>
        <w:tabs>
          <w:tab w:val="right" w:leader="dot" w:pos="8494"/>
        </w:tabs>
        <w:rPr>
          <w:noProof/>
          <w:sz w:val="22"/>
          <w:lang w:eastAsia="es-ES"/>
        </w:rPr>
      </w:pPr>
      <w:hyperlink w:anchor="_Toc74928453" w:history="1">
        <w:r w:rsidR="00F91EDC" w:rsidRPr="00665B85">
          <w:rPr>
            <w:rStyle w:val="Hipervnculo"/>
            <w:noProof/>
            <w:lang w:val="eu-ES"/>
          </w:rPr>
          <w:t>14.1. Irudia. Mugarri garrantzitsuen diagrama.</w:t>
        </w:r>
        <w:r w:rsidR="00F91EDC">
          <w:rPr>
            <w:noProof/>
            <w:webHidden/>
          </w:rPr>
          <w:tab/>
        </w:r>
        <w:r w:rsidR="00F91EDC">
          <w:rPr>
            <w:noProof/>
            <w:webHidden/>
          </w:rPr>
          <w:fldChar w:fldCharType="begin"/>
        </w:r>
        <w:r w:rsidR="00F91EDC">
          <w:rPr>
            <w:noProof/>
            <w:webHidden/>
          </w:rPr>
          <w:instrText xml:space="preserve"> PAGEREF _Toc74928453 \h </w:instrText>
        </w:r>
        <w:r w:rsidR="00F91EDC">
          <w:rPr>
            <w:noProof/>
            <w:webHidden/>
          </w:rPr>
        </w:r>
        <w:r w:rsidR="00F91EDC">
          <w:rPr>
            <w:noProof/>
            <w:webHidden/>
          </w:rPr>
          <w:fldChar w:fldCharType="separate"/>
        </w:r>
        <w:r w:rsidR="006F125A">
          <w:rPr>
            <w:noProof/>
            <w:webHidden/>
          </w:rPr>
          <w:t>73</w:t>
        </w:r>
        <w:r w:rsidR="00F91EDC">
          <w:rPr>
            <w:noProof/>
            <w:webHidden/>
          </w:rPr>
          <w:fldChar w:fldCharType="end"/>
        </w:r>
      </w:hyperlink>
    </w:p>
    <w:p w14:paraId="6BC26640" w14:textId="1BF89014" w:rsidR="00F91EDC" w:rsidRDefault="00D800B8">
      <w:pPr>
        <w:pStyle w:val="Tabladeilustraciones"/>
        <w:tabs>
          <w:tab w:val="right" w:leader="dot" w:pos="8494"/>
        </w:tabs>
        <w:rPr>
          <w:noProof/>
          <w:sz w:val="22"/>
          <w:lang w:eastAsia="es-ES"/>
        </w:rPr>
      </w:pPr>
      <w:hyperlink w:anchor="_Toc74928454" w:history="1">
        <w:r w:rsidR="00F91EDC" w:rsidRPr="00665B85">
          <w:rPr>
            <w:rStyle w:val="Hipervnculo"/>
            <w:noProof/>
            <w:lang w:val="eu-ES"/>
          </w:rPr>
          <w:t>14.2. Irudia. Gantt diagrama.</w:t>
        </w:r>
        <w:r w:rsidR="00F91EDC">
          <w:rPr>
            <w:noProof/>
            <w:webHidden/>
          </w:rPr>
          <w:tab/>
        </w:r>
        <w:r w:rsidR="00F91EDC">
          <w:rPr>
            <w:noProof/>
            <w:webHidden/>
          </w:rPr>
          <w:fldChar w:fldCharType="begin"/>
        </w:r>
        <w:r w:rsidR="00F91EDC">
          <w:rPr>
            <w:noProof/>
            <w:webHidden/>
          </w:rPr>
          <w:instrText xml:space="preserve"> PAGEREF _Toc74928454 \h </w:instrText>
        </w:r>
        <w:r w:rsidR="00F91EDC">
          <w:rPr>
            <w:noProof/>
            <w:webHidden/>
          </w:rPr>
        </w:r>
        <w:r w:rsidR="00F91EDC">
          <w:rPr>
            <w:noProof/>
            <w:webHidden/>
          </w:rPr>
          <w:fldChar w:fldCharType="separate"/>
        </w:r>
        <w:r w:rsidR="006F125A">
          <w:rPr>
            <w:noProof/>
            <w:webHidden/>
          </w:rPr>
          <w:t>75</w:t>
        </w:r>
        <w:r w:rsidR="00F91EDC">
          <w:rPr>
            <w:noProof/>
            <w:webHidden/>
          </w:rPr>
          <w:fldChar w:fldCharType="end"/>
        </w:r>
      </w:hyperlink>
    </w:p>
    <w:p w14:paraId="1BD9A934" w14:textId="2CF2E280" w:rsidR="00F91EDC" w:rsidRDefault="00D800B8">
      <w:pPr>
        <w:pStyle w:val="Tabladeilustraciones"/>
        <w:tabs>
          <w:tab w:val="right" w:leader="dot" w:pos="8494"/>
        </w:tabs>
        <w:rPr>
          <w:noProof/>
          <w:sz w:val="22"/>
          <w:lang w:eastAsia="es-ES"/>
        </w:rPr>
      </w:pPr>
      <w:hyperlink w:anchor="_Toc74928455" w:history="1">
        <w:r w:rsidR="00F91EDC" w:rsidRPr="00665B85">
          <w:rPr>
            <w:rStyle w:val="Hipervnculo"/>
            <w:noProof/>
            <w:lang w:val="eu-ES"/>
          </w:rPr>
          <w:t>14.3. Irudia. Proiektuaren denbora hilabeteka.</w:t>
        </w:r>
        <w:r w:rsidR="00F91EDC">
          <w:rPr>
            <w:noProof/>
            <w:webHidden/>
          </w:rPr>
          <w:tab/>
        </w:r>
        <w:r w:rsidR="00F91EDC">
          <w:rPr>
            <w:noProof/>
            <w:webHidden/>
          </w:rPr>
          <w:fldChar w:fldCharType="begin"/>
        </w:r>
        <w:r w:rsidR="00F91EDC">
          <w:rPr>
            <w:noProof/>
            <w:webHidden/>
          </w:rPr>
          <w:instrText xml:space="preserve"> PAGEREF _Toc74928455 \h </w:instrText>
        </w:r>
        <w:r w:rsidR="00F91EDC">
          <w:rPr>
            <w:noProof/>
            <w:webHidden/>
          </w:rPr>
        </w:r>
        <w:r w:rsidR="00F91EDC">
          <w:rPr>
            <w:noProof/>
            <w:webHidden/>
          </w:rPr>
          <w:fldChar w:fldCharType="separate"/>
        </w:r>
        <w:r w:rsidR="006F125A">
          <w:rPr>
            <w:noProof/>
            <w:webHidden/>
          </w:rPr>
          <w:t>77</w:t>
        </w:r>
        <w:r w:rsidR="00F91EDC">
          <w:rPr>
            <w:noProof/>
            <w:webHidden/>
          </w:rPr>
          <w:fldChar w:fldCharType="end"/>
        </w:r>
      </w:hyperlink>
    </w:p>
    <w:p w14:paraId="083CDE6D" w14:textId="6BA90CC1" w:rsidR="00F91EDC" w:rsidRDefault="00D800B8">
      <w:pPr>
        <w:pStyle w:val="Tabladeilustraciones"/>
        <w:tabs>
          <w:tab w:val="right" w:leader="dot" w:pos="8494"/>
        </w:tabs>
        <w:rPr>
          <w:noProof/>
          <w:sz w:val="22"/>
          <w:lang w:eastAsia="es-ES"/>
        </w:rPr>
      </w:pPr>
      <w:hyperlink w:anchor="_Toc74928456" w:history="1">
        <w:r w:rsidR="00F91EDC" w:rsidRPr="00665B85">
          <w:rPr>
            <w:rStyle w:val="Hipervnculo"/>
            <w:noProof/>
            <w:lang w:val="eu-ES"/>
          </w:rPr>
          <w:t>14.4. Irudia. Hilabete bateko denbora.</w:t>
        </w:r>
        <w:r w:rsidR="00F91EDC">
          <w:rPr>
            <w:noProof/>
            <w:webHidden/>
          </w:rPr>
          <w:tab/>
        </w:r>
        <w:r w:rsidR="00F91EDC">
          <w:rPr>
            <w:noProof/>
            <w:webHidden/>
          </w:rPr>
          <w:fldChar w:fldCharType="begin"/>
        </w:r>
        <w:r w:rsidR="00F91EDC">
          <w:rPr>
            <w:noProof/>
            <w:webHidden/>
          </w:rPr>
          <w:instrText xml:space="preserve"> PAGEREF _Toc74928456 \h </w:instrText>
        </w:r>
        <w:r w:rsidR="00F91EDC">
          <w:rPr>
            <w:noProof/>
            <w:webHidden/>
          </w:rPr>
        </w:r>
        <w:r w:rsidR="00F91EDC">
          <w:rPr>
            <w:noProof/>
            <w:webHidden/>
          </w:rPr>
          <w:fldChar w:fldCharType="separate"/>
        </w:r>
        <w:r w:rsidR="006F125A">
          <w:rPr>
            <w:noProof/>
            <w:webHidden/>
          </w:rPr>
          <w:t>78</w:t>
        </w:r>
        <w:r w:rsidR="00F91EDC">
          <w:rPr>
            <w:noProof/>
            <w:webHidden/>
          </w:rPr>
          <w:fldChar w:fldCharType="end"/>
        </w:r>
      </w:hyperlink>
    </w:p>
    <w:p w14:paraId="222DA75C" w14:textId="7C5F5841" w:rsidR="00F91EDC" w:rsidRDefault="00D800B8">
      <w:pPr>
        <w:pStyle w:val="Tabladeilustraciones"/>
        <w:tabs>
          <w:tab w:val="right" w:leader="dot" w:pos="8494"/>
        </w:tabs>
        <w:rPr>
          <w:noProof/>
          <w:sz w:val="22"/>
          <w:lang w:eastAsia="es-ES"/>
        </w:rPr>
      </w:pPr>
      <w:hyperlink w:anchor="_Toc74928457" w:history="1">
        <w:r w:rsidR="00F91EDC" w:rsidRPr="00665B85">
          <w:rPr>
            <w:rStyle w:val="Hipervnculo"/>
            <w:noProof/>
            <w:lang w:val="eu-ES"/>
          </w:rPr>
          <w:t>14.5. Irudia. Aste bateko denbora.</w:t>
        </w:r>
        <w:r w:rsidR="00F91EDC">
          <w:rPr>
            <w:noProof/>
            <w:webHidden/>
          </w:rPr>
          <w:tab/>
        </w:r>
        <w:r w:rsidR="00F91EDC">
          <w:rPr>
            <w:noProof/>
            <w:webHidden/>
          </w:rPr>
          <w:fldChar w:fldCharType="begin"/>
        </w:r>
        <w:r w:rsidR="00F91EDC">
          <w:rPr>
            <w:noProof/>
            <w:webHidden/>
          </w:rPr>
          <w:instrText xml:space="preserve"> PAGEREF _Toc74928457 \h </w:instrText>
        </w:r>
        <w:r w:rsidR="00F91EDC">
          <w:rPr>
            <w:noProof/>
            <w:webHidden/>
          </w:rPr>
        </w:r>
        <w:r w:rsidR="00F91EDC">
          <w:rPr>
            <w:noProof/>
            <w:webHidden/>
          </w:rPr>
          <w:fldChar w:fldCharType="separate"/>
        </w:r>
        <w:r w:rsidR="006F125A">
          <w:rPr>
            <w:noProof/>
            <w:webHidden/>
          </w:rPr>
          <w:t>78</w:t>
        </w:r>
        <w:r w:rsidR="00F91EDC">
          <w:rPr>
            <w:noProof/>
            <w:webHidden/>
          </w:rPr>
          <w:fldChar w:fldCharType="end"/>
        </w:r>
      </w:hyperlink>
    </w:p>
    <w:p w14:paraId="4C7A2AE5" w14:textId="05D23EC8" w:rsidR="00F91EDC" w:rsidRDefault="00D800B8">
      <w:pPr>
        <w:pStyle w:val="Tabladeilustraciones"/>
        <w:tabs>
          <w:tab w:val="right" w:leader="dot" w:pos="8494"/>
        </w:tabs>
        <w:rPr>
          <w:noProof/>
          <w:sz w:val="22"/>
          <w:lang w:eastAsia="es-ES"/>
        </w:rPr>
      </w:pPr>
      <w:hyperlink w:anchor="_Toc74928458" w:history="1">
        <w:r w:rsidR="00F91EDC" w:rsidRPr="00665B85">
          <w:rPr>
            <w:rStyle w:val="Hipervnculo"/>
            <w:noProof/>
            <w:lang w:val="eu-ES"/>
          </w:rPr>
          <w:t>14.6. Irudia. Proiektuaren denbora atazaka.</w:t>
        </w:r>
        <w:r w:rsidR="00F91EDC">
          <w:rPr>
            <w:noProof/>
            <w:webHidden/>
          </w:rPr>
          <w:tab/>
        </w:r>
        <w:r w:rsidR="00F91EDC">
          <w:rPr>
            <w:noProof/>
            <w:webHidden/>
          </w:rPr>
          <w:fldChar w:fldCharType="begin"/>
        </w:r>
        <w:r w:rsidR="00F91EDC">
          <w:rPr>
            <w:noProof/>
            <w:webHidden/>
          </w:rPr>
          <w:instrText xml:space="preserve"> PAGEREF _Toc74928458 \h </w:instrText>
        </w:r>
        <w:r w:rsidR="00F91EDC">
          <w:rPr>
            <w:noProof/>
            <w:webHidden/>
          </w:rPr>
        </w:r>
        <w:r w:rsidR="00F91EDC">
          <w:rPr>
            <w:noProof/>
            <w:webHidden/>
          </w:rPr>
          <w:fldChar w:fldCharType="separate"/>
        </w:r>
        <w:r w:rsidR="006F125A">
          <w:rPr>
            <w:noProof/>
            <w:webHidden/>
          </w:rPr>
          <w:t>79</w:t>
        </w:r>
        <w:r w:rsidR="00F91EDC">
          <w:rPr>
            <w:noProof/>
            <w:webHidden/>
          </w:rPr>
          <w:fldChar w:fldCharType="end"/>
        </w:r>
      </w:hyperlink>
    </w:p>
    <w:p w14:paraId="579C8832" w14:textId="05CC6F0F" w:rsidR="00904021" w:rsidRPr="00B855CB" w:rsidRDefault="00016359">
      <w:pPr>
        <w:rPr>
          <w:rFonts w:asciiTheme="majorHAnsi" w:eastAsiaTheme="majorEastAsia" w:hAnsiTheme="majorHAnsi" w:cstheme="majorBidi"/>
          <w:color w:val="262626" w:themeColor="text1" w:themeTint="D9"/>
          <w:sz w:val="32"/>
          <w:szCs w:val="32"/>
          <w:lang w:val="eu-ES"/>
        </w:rPr>
      </w:pPr>
      <w:r w:rsidRPr="00B855CB">
        <w:rPr>
          <w:lang w:val="eu-ES"/>
        </w:rPr>
        <w:fldChar w:fldCharType="end"/>
      </w:r>
      <w:r w:rsidR="00904021" w:rsidRPr="00B855CB">
        <w:rPr>
          <w:lang w:val="eu-ES"/>
        </w:rPr>
        <w:br w:type="page"/>
      </w:r>
    </w:p>
    <w:p w14:paraId="70E42F08" w14:textId="70732107" w:rsidR="00C05C8F" w:rsidRPr="00B855CB" w:rsidRDefault="00C05C8F" w:rsidP="00C05C8F">
      <w:pPr>
        <w:pStyle w:val="Ttulo1"/>
        <w:numPr>
          <w:ilvl w:val="0"/>
          <w:numId w:val="0"/>
        </w:numPr>
        <w:ind w:left="432" w:hanging="432"/>
        <w:rPr>
          <w:lang w:val="eu-ES"/>
        </w:rPr>
      </w:pPr>
      <w:bookmarkStart w:id="94" w:name="_Toc74928177"/>
      <w:r w:rsidRPr="00B855CB">
        <w:rPr>
          <w:lang w:val="eu-ES"/>
        </w:rPr>
        <w:lastRenderedPageBreak/>
        <w:t>Taulen Aurkibidea</w:t>
      </w:r>
      <w:bookmarkEnd w:id="94"/>
    </w:p>
    <w:commentRangeStart w:id="95"/>
    <w:p w14:paraId="1F7AEDCC" w14:textId="5BD909AD" w:rsidR="00F91EDC" w:rsidRDefault="00193B3F">
      <w:pPr>
        <w:pStyle w:val="Tabladeilustraciones"/>
        <w:tabs>
          <w:tab w:val="right" w:leader="dot" w:pos="8494"/>
        </w:tabs>
        <w:rPr>
          <w:noProof/>
          <w:sz w:val="22"/>
          <w:lang w:eastAsia="es-ES"/>
        </w:rPr>
      </w:pPr>
      <w:r w:rsidRPr="00B855CB">
        <w:rPr>
          <w:rFonts w:eastAsia="Calibri Light"/>
          <w:lang w:val="eu-ES"/>
        </w:rPr>
        <w:fldChar w:fldCharType="begin"/>
      </w:r>
      <w:r w:rsidRPr="00B855CB">
        <w:rPr>
          <w:rFonts w:eastAsia="Calibri Light"/>
          <w:lang w:val="eu-ES"/>
        </w:rPr>
        <w:instrText xml:space="preserve"> TOC \h \z \c "Taula" </w:instrText>
      </w:r>
      <w:r w:rsidRPr="00B855CB">
        <w:rPr>
          <w:rFonts w:eastAsia="Calibri Light"/>
          <w:lang w:val="eu-ES"/>
        </w:rPr>
        <w:fldChar w:fldCharType="separate"/>
      </w:r>
      <w:hyperlink w:anchor="_Toc74928459" w:history="1">
        <w:r w:rsidR="00F91EDC" w:rsidRPr="00021D68">
          <w:rPr>
            <w:rStyle w:val="Hipervnculo"/>
            <w:noProof/>
            <w:lang w:val="eu-ES"/>
          </w:rPr>
          <w:t>2.1. Taula. Arazoaren Planteamendua.</w:t>
        </w:r>
        <w:r w:rsidR="00F91EDC">
          <w:rPr>
            <w:noProof/>
            <w:webHidden/>
          </w:rPr>
          <w:tab/>
        </w:r>
        <w:r w:rsidR="00F91EDC">
          <w:rPr>
            <w:noProof/>
            <w:webHidden/>
          </w:rPr>
          <w:fldChar w:fldCharType="begin"/>
        </w:r>
        <w:r w:rsidR="00F91EDC">
          <w:rPr>
            <w:noProof/>
            <w:webHidden/>
          </w:rPr>
          <w:instrText xml:space="preserve"> PAGEREF _Toc74928459 \h </w:instrText>
        </w:r>
        <w:r w:rsidR="00F91EDC">
          <w:rPr>
            <w:noProof/>
            <w:webHidden/>
          </w:rPr>
        </w:r>
        <w:r w:rsidR="00F91EDC">
          <w:rPr>
            <w:noProof/>
            <w:webHidden/>
          </w:rPr>
          <w:fldChar w:fldCharType="separate"/>
        </w:r>
        <w:r w:rsidR="006F125A">
          <w:rPr>
            <w:noProof/>
            <w:webHidden/>
          </w:rPr>
          <w:t>14</w:t>
        </w:r>
        <w:r w:rsidR="00F91EDC">
          <w:rPr>
            <w:noProof/>
            <w:webHidden/>
          </w:rPr>
          <w:fldChar w:fldCharType="end"/>
        </w:r>
      </w:hyperlink>
    </w:p>
    <w:p w14:paraId="4A017417" w14:textId="4BF8963A" w:rsidR="00F91EDC" w:rsidRDefault="00D800B8">
      <w:pPr>
        <w:pStyle w:val="Tabladeilustraciones"/>
        <w:tabs>
          <w:tab w:val="right" w:leader="dot" w:pos="8494"/>
        </w:tabs>
        <w:rPr>
          <w:noProof/>
          <w:sz w:val="22"/>
          <w:lang w:eastAsia="es-ES"/>
        </w:rPr>
      </w:pPr>
      <w:hyperlink w:anchor="_Toc74928460" w:history="1">
        <w:r w:rsidR="00F91EDC" w:rsidRPr="00021D68">
          <w:rPr>
            <w:rStyle w:val="Hipervnculo"/>
            <w:noProof/>
            <w:lang w:val="eu-ES"/>
          </w:rPr>
          <w:t>2.2. Taula. Produktuaren Planteamendua.</w:t>
        </w:r>
        <w:r w:rsidR="00F91EDC">
          <w:rPr>
            <w:noProof/>
            <w:webHidden/>
          </w:rPr>
          <w:tab/>
        </w:r>
        <w:r w:rsidR="00F91EDC">
          <w:rPr>
            <w:noProof/>
            <w:webHidden/>
          </w:rPr>
          <w:fldChar w:fldCharType="begin"/>
        </w:r>
        <w:r w:rsidR="00F91EDC">
          <w:rPr>
            <w:noProof/>
            <w:webHidden/>
          </w:rPr>
          <w:instrText xml:space="preserve"> PAGEREF _Toc74928460 \h </w:instrText>
        </w:r>
        <w:r w:rsidR="00F91EDC">
          <w:rPr>
            <w:noProof/>
            <w:webHidden/>
          </w:rPr>
        </w:r>
        <w:r w:rsidR="00F91EDC">
          <w:rPr>
            <w:noProof/>
            <w:webHidden/>
          </w:rPr>
          <w:fldChar w:fldCharType="separate"/>
        </w:r>
        <w:r w:rsidR="006F125A">
          <w:rPr>
            <w:noProof/>
            <w:webHidden/>
          </w:rPr>
          <w:t>15</w:t>
        </w:r>
        <w:r w:rsidR="00F91EDC">
          <w:rPr>
            <w:noProof/>
            <w:webHidden/>
          </w:rPr>
          <w:fldChar w:fldCharType="end"/>
        </w:r>
      </w:hyperlink>
    </w:p>
    <w:p w14:paraId="34CF6D0C" w14:textId="3BD7DF67" w:rsidR="00F91EDC" w:rsidRDefault="00D800B8">
      <w:pPr>
        <w:pStyle w:val="Tabladeilustraciones"/>
        <w:tabs>
          <w:tab w:val="right" w:leader="dot" w:pos="8494"/>
        </w:tabs>
        <w:rPr>
          <w:noProof/>
          <w:sz w:val="22"/>
          <w:lang w:eastAsia="es-ES"/>
        </w:rPr>
      </w:pPr>
      <w:hyperlink w:anchor="_Toc74928461" w:history="1">
        <w:r w:rsidR="00F91EDC" w:rsidRPr="00021D68">
          <w:rPr>
            <w:rStyle w:val="Hipervnculo"/>
            <w:noProof/>
            <w:lang w:val="eu-ES"/>
          </w:rPr>
          <w:t>2.3. Taula. Interesatuen deskribapena.</w:t>
        </w:r>
        <w:r w:rsidR="00F91EDC">
          <w:rPr>
            <w:noProof/>
            <w:webHidden/>
          </w:rPr>
          <w:tab/>
        </w:r>
        <w:r w:rsidR="00F91EDC">
          <w:rPr>
            <w:noProof/>
            <w:webHidden/>
          </w:rPr>
          <w:fldChar w:fldCharType="begin"/>
        </w:r>
        <w:r w:rsidR="00F91EDC">
          <w:rPr>
            <w:noProof/>
            <w:webHidden/>
          </w:rPr>
          <w:instrText xml:space="preserve"> PAGEREF _Toc74928461 \h </w:instrText>
        </w:r>
        <w:r w:rsidR="00F91EDC">
          <w:rPr>
            <w:noProof/>
            <w:webHidden/>
          </w:rPr>
        </w:r>
        <w:r w:rsidR="00F91EDC">
          <w:rPr>
            <w:noProof/>
            <w:webHidden/>
          </w:rPr>
          <w:fldChar w:fldCharType="separate"/>
        </w:r>
        <w:r w:rsidR="006F125A">
          <w:rPr>
            <w:noProof/>
            <w:webHidden/>
          </w:rPr>
          <w:t>16</w:t>
        </w:r>
        <w:r w:rsidR="00F91EDC">
          <w:rPr>
            <w:noProof/>
            <w:webHidden/>
          </w:rPr>
          <w:fldChar w:fldCharType="end"/>
        </w:r>
      </w:hyperlink>
    </w:p>
    <w:p w14:paraId="14974545" w14:textId="63CA57DB" w:rsidR="00F91EDC" w:rsidRDefault="00D800B8">
      <w:pPr>
        <w:pStyle w:val="Tabladeilustraciones"/>
        <w:tabs>
          <w:tab w:val="right" w:leader="dot" w:pos="8494"/>
        </w:tabs>
        <w:rPr>
          <w:noProof/>
          <w:sz w:val="22"/>
          <w:lang w:eastAsia="es-ES"/>
        </w:rPr>
      </w:pPr>
      <w:hyperlink w:anchor="_Toc74928462" w:history="1">
        <w:r w:rsidR="00F91EDC" w:rsidRPr="00021D68">
          <w:rPr>
            <w:rStyle w:val="Hipervnculo"/>
            <w:noProof/>
            <w:lang w:val="eu-ES"/>
          </w:rPr>
          <w:t>3.1. Taula. CMMI-ren 5 heldutasun-mailak.</w:t>
        </w:r>
        <w:r w:rsidR="00F91EDC">
          <w:rPr>
            <w:noProof/>
            <w:webHidden/>
          </w:rPr>
          <w:tab/>
        </w:r>
        <w:r w:rsidR="00F91EDC">
          <w:rPr>
            <w:noProof/>
            <w:webHidden/>
          </w:rPr>
          <w:fldChar w:fldCharType="begin"/>
        </w:r>
        <w:r w:rsidR="00F91EDC">
          <w:rPr>
            <w:noProof/>
            <w:webHidden/>
          </w:rPr>
          <w:instrText xml:space="preserve"> PAGEREF _Toc74928462 \h </w:instrText>
        </w:r>
        <w:r w:rsidR="00F91EDC">
          <w:rPr>
            <w:noProof/>
            <w:webHidden/>
          </w:rPr>
        </w:r>
        <w:r w:rsidR="00F91EDC">
          <w:rPr>
            <w:noProof/>
            <w:webHidden/>
          </w:rPr>
          <w:fldChar w:fldCharType="separate"/>
        </w:r>
        <w:r w:rsidR="006F125A">
          <w:rPr>
            <w:noProof/>
            <w:webHidden/>
          </w:rPr>
          <w:t>18</w:t>
        </w:r>
        <w:r w:rsidR="00F91EDC">
          <w:rPr>
            <w:noProof/>
            <w:webHidden/>
          </w:rPr>
          <w:fldChar w:fldCharType="end"/>
        </w:r>
      </w:hyperlink>
    </w:p>
    <w:p w14:paraId="0A492EBA" w14:textId="68033F27" w:rsidR="00F91EDC" w:rsidRDefault="00D800B8">
      <w:pPr>
        <w:pStyle w:val="Tabladeilustraciones"/>
        <w:tabs>
          <w:tab w:val="right" w:leader="dot" w:pos="8494"/>
        </w:tabs>
        <w:rPr>
          <w:noProof/>
          <w:sz w:val="22"/>
          <w:lang w:eastAsia="es-ES"/>
        </w:rPr>
      </w:pPr>
      <w:hyperlink w:anchor="_Toc74928463" w:history="1">
        <w:r w:rsidR="00F91EDC" w:rsidRPr="00021D68">
          <w:rPr>
            <w:rStyle w:val="Hipervnculo"/>
            <w:noProof/>
            <w:lang w:val="eu-ES"/>
          </w:rPr>
          <w:t>7.1. Taula. Hasierako betekizun funtzionalak.</w:t>
        </w:r>
        <w:r w:rsidR="00F91EDC">
          <w:rPr>
            <w:noProof/>
            <w:webHidden/>
          </w:rPr>
          <w:tab/>
        </w:r>
        <w:r w:rsidR="00F91EDC">
          <w:rPr>
            <w:noProof/>
            <w:webHidden/>
          </w:rPr>
          <w:fldChar w:fldCharType="begin"/>
        </w:r>
        <w:r w:rsidR="00F91EDC">
          <w:rPr>
            <w:noProof/>
            <w:webHidden/>
          </w:rPr>
          <w:instrText xml:space="preserve"> PAGEREF _Toc74928463 \h </w:instrText>
        </w:r>
        <w:r w:rsidR="00F91EDC">
          <w:rPr>
            <w:noProof/>
            <w:webHidden/>
          </w:rPr>
        </w:r>
        <w:r w:rsidR="00F91EDC">
          <w:rPr>
            <w:noProof/>
            <w:webHidden/>
          </w:rPr>
          <w:fldChar w:fldCharType="separate"/>
        </w:r>
        <w:r w:rsidR="006F125A">
          <w:rPr>
            <w:noProof/>
            <w:webHidden/>
          </w:rPr>
          <w:t>42</w:t>
        </w:r>
        <w:r w:rsidR="00F91EDC">
          <w:rPr>
            <w:noProof/>
            <w:webHidden/>
          </w:rPr>
          <w:fldChar w:fldCharType="end"/>
        </w:r>
      </w:hyperlink>
    </w:p>
    <w:p w14:paraId="34925410" w14:textId="4E4C7A99" w:rsidR="00F91EDC" w:rsidRDefault="00D800B8">
      <w:pPr>
        <w:pStyle w:val="Tabladeilustraciones"/>
        <w:tabs>
          <w:tab w:val="right" w:leader="dot" w:pos="8494"/>
        </w:tabs>
        <w:rPr>
          <w:noProof/>
          <w:sz w:val="22"/>
          <w:lang w:eastAsia="es-ES"/>
        </w:rPr>
      </w:pPr>
      <w:hyperlink w:anchor="_Toc74928464" w:history="1">
        <w:r w:rsidR="00F91EDC" w:rsidRPr="00021D68">
          <w:rPr>
            <w:rStyle w:val="Hipervnculo"/>
            <w:noProof/>
            <w:lang w:val="eu-ES"/>
          </w:rPr>
          <w:t>7.2. Taula. Hasierako betekizun ez-funtzionalak.</w:t>
        </w:r>
        <w:r w:rsidR="00F91EDC">
          <w:rPr>
            <w:noProof/>
            <w:webHidden/>
          </w:rPr>
          <w:tab/>
        </w:r>
        <w:r w:rsidR="00F91EDC">
          <w:rPr>
            <w:noProof/>
            <w:webHidden/>
          </w:rPr>
          <w:fldChar w:fldCharType="begin"/>
        </w:r>
        <w:r w:rsidR="00F91EDC">
          <w:rPr>
            <w:noProof/>
            <w:webHidden/>
          </w:rPr>
          <w:instrText xml:space="preserve"> PAGEREF _Toc74928464 \h </w:instrText>
        </w:r>
        <w:r w:rsidR="00F91EDC">
          <w:rPr>
            <w:noProof/>
            <w:webHidden/>
          </w:rPr>
        </w:r>
        <w:r w:rsidR="00F91EDC">
          <w:rPr>
            <w:noProof/>
            <w:webHidden/>
          </w:rPr>
          <w:fldChar w:fldCharType="separate"/>
        </w:r>
        <w:r w:rsidR="006F125A">
          <w:rPr>
            <w:noProof/>
            <w:webHidden/>
          </w:rPr>
          <w:t>43</w:t>
        </w:r>
        <w:r w:rsidR="00F91EDC">
          <w:rPr>
            <w:noProof/>
            <w:webHidden/>
          </w:rPr>
          <w:fldChar w:fldCharType="end"/>
        </w:r>
      </w:hyperlink>
    </w:p>
    <w:p w14:paraId="6CAFB005" w14:textId="3BD86083" w:rsidR="00F91EDC" w:rsidRDefault="00D800B8">
      <w:pPr>
        <w:pStyle w:val="Tabladeilustraciones"/>
        <w:tabs>
          <w:tab w:val="right" w:leader="dot" w:pos="8494"/>
        </w:tabs>
        <w:rPr>
          <w:noProof/>
          <w:sz w:val="22"/>
          <w:lang w:eastAsia="es-ES"/>
        </w:rPr>
      </w:pPr>
      <w:hyperlink w:anchor="_Toc74928465" w:history="1">
        <w:r w:rsidR="00F91EDC" w:rsidRPr="00021D68">
          <w:rPr>
            <w:rStyle w:val="Hipervnculo"/>
            <w:noProof/>
            <w:lang w:val="eu-ES"/>
          </w:rPr>
          <w:t>8.1. Taula. OpenUP metodologiako bete diren artefaktuak domeinutan sailkatuta.</w:t>
        </w:r>
        <w:r w:rsidR="00F91EDC">
          <w:rPr>
            <w:noProof/>
            <w:webHidden/>
          </w:rPr>
          <w:tab/>
        </w:r>
        <w:r w:rsidR="00F91EDC">
          <w:rPr>
            <w:noProof/>
            <w:webHidden/>
          </w:rPr>
          <w:fldChar w:fldCharType="begin"/>
        </w:r>
        <w:r w:rsidR="00F91EDC">
          <w:rPr>
            <w:noProof/>
            <w:webHidden/>
          </w:rPr>
          <w:instrText xml:space="preserve"> PAGEREF _Toc74928465 \h </w:instrText>
        </w:r>
        <w:r w:rsidR="00F91EDC">
          <w:rPr>
            <w:noProof/>
            <w:webHidden/>
          </w:rPr>
        </w:r>
        <w:r w:rsidR="00F91EDC">
          <w:rPr>
            <w:noProof/>
            <w:webHidden/>
          </w:rPr>
          <w:fldChar w:fldCharType="separate"/>
        </w:r>
        <w:r w:rsidR="006F125A">
          <w:rPr>
            <w:noProof/>
            <w:webHidden/>
          </w:rPr>
          <w:t>47</w:t>
        </w:r>
        <w:r w:rsidR="00F91EDC">
          <w:rPr>
            <w:noProof/>
            <w:webHidden/>
          </w:rPr>
          <w:fldChar w:fldCharType="end"/>
        </w:r>
      </w:hyperlink>
    </w:p>
    <w:p w14:paraId="2B00913A" w14:textId="22C46A16" w:rsidR="00F91EDC" w:rsidRDefault="00D800B8">
      <w:pPr>
        <w:pStyle w:val="Tabladeilustraciones"/>
        <w:tabs>
          <w:tab w:val="right" w:leader="dot" w:pos="8494"/>
        </w:tabs>
        <w:rPr>
          <w:noProof/>
          <w:sz w:val="22"/>
          <w:lang w:eastAsia="es-ES"/>
        </w:rPr>
      </w:pPr>
      <w:hyperlink w:anchor="_Toc74928466" w:history="1">
        <w:r w:rsidR="00F91EDC" w:rsidRPr="00021D68">
          <w:rPr>
            <w:rStyle w:val="Hipervnculo"/>
            <w:noProof/>
            <w:lang w:val="eu-ES"/>
          </w:rPr>
          <w:t>10.1.Taula. CMS ezberdinen ezaugarrien konparaketa.</w:t>
        </w:r>
        <w:r w:rsidR="00F91EDC">
          <w:rPr>
            <w:noProof/>
            <w:webHidden/>
          </w:rPr>
          <w:tab/>
        </w:r>
        <w:r w:rsidR="00F91EDC">
          <w:rPr>
            <w:noProof/>
            <w:webHidden/>
          </w:rPr>
          <w:fldChar w:fldCharType="begin"/>
        </w:r>
        <w:r w:rsidR="00F91EDC">
          <w:rPr>
            <w:noProof/>
            <w:webHidden/>
          </w:rPr>
          <w:instrText xml:space="preserve"> PAGEREF _Toc74928466 \h </w:instrText>
        </w:r>
        <w:r w:rsidR="00F91EDC">
          <w:rPr>
            <w:noProof/>
            <w:webHidden/>
          </w:rPr>
        </w:r>
        <w:r w:rsidR="00F91EDC">
          <w:rPr>
            <w:noProof/>
            <w:webHidden/>
          </w:rPr>
          <w:fldChar w:fldCharType="separate"/>
        </w:r>
        <w:r w:rsidR="006F125A">
          <w:rPr>
            <w:noProof/>
            <w:webHidden/>
          </w:rPr>
          <w:t>51</w:t>
        </w:r>
        <w:r w:rsidR="00F91EDC">
          <w:rPr>
            <w:noProof/>
            <w:webHidden/>
          </w:rPr>
          <w:fldChar w:fldCharType="end"/>
        </w:r>
      </w:hyperlink>
    </w:p>
    <w:p w14:paraId="4FD016A4" w14:textId="35331F67" w:rsidR="00F91EDC" w:rsidRDefault="00D800B8">
      <w:pPr>
        <w:pStyle w:val="Tabladeilustraciones"/>
        <w:tabs>
          <w:tab w:val="right" w:leader="dot" w:pos="8494"/>
        </w:tabs>
        <w:rPr>
          <w:noProof/>
          <w:sz w:val="22"/>
          <w:lang w:eastAsia="es-ES"/>
        </w:rPr>
      </w:pPr>
      <w:hyperlink w:anchor="_Toc74928467" w:history="1">
        <w:r w:rsidR="00F91EDC" w:rsidRPr="00021D68">
          <w:rPr>
            <w:rStyle w:val="Hipervnculo"/>
            <w:noProof/>
            <w:lang w:val="eu-ES"/>
          </w:rPr>
          <w:t>12.1. Taula. Identifikatutako arriskuen zehaztasunak.</w:t>
        </w:r>
        <w:r w:rsidR="00F91EDC">
          <w:rPr>
            <w:noProof/>
            <w:webHidden/>
          </w:rPr>
          <w:tab/>
        </w:r>
        <w:r w:rsidR="00F91EDC">
          <w:rPr>
            <w:noProof/>
            <w:webHidden/>
          </w:rPr>
          <w:fldChar w:fldCharType="begin"/>
        </w:r>
        <w:r w:rsidR="00F91EDC">
          <w:rPr>
            <w:noProof/>
            <w:webHidden/>
          </w:rPr>
          <w:instrText xml:space="preserve"> PAGEREF _Toc74928467 \h </w:instrText>
        </w:r>
        <w:r w:rsidR="00F91EDC">
          <w:rPr>
            <w:noProof/>
            <w:webHidden/>
          </w:rPr>
        </w:r>
        <w:r w:rsidR="00F91EDC">
          <w:rPr>
            <w:noProof/>
            <w:webHidden/>
          </w:rPr>
          <w:fldChar w:fldCharType="separate"/>
        </w:r>
        <w:r w:rsidR="006F125A">
          <w:rPr>
            <w:noProof/>
            <w:webHidden/>
          </w:rPr>
          <w:t>68</w:t>
        </w:r>
        <w:r w:rsidR="00F91EDC">
          <w:rPr>
            <w:noProof/>
            <w:webHidden/>
          </w:rPr>
          <w:fldChar w:fldCharType="end"/>
        </w:r>
      </w:hyperlink>
    </w:p>
    <w:p w14:paraId="7D0170BC" w14:textId="4B05D3FA" w:rsidR="00F91EDC" w:rsidRDefault="00D800B8">
      <w:pPr>
        <w:pStyle w:val="Tabladeilustraciones"/>
        <w:tabs>
          <w:tab w:val="right" w:leader="dot" w:pos="8494"/>
        </w:tabs>
        <w:rPr>
          <w:noProof/>
          <w:sz w:val="22"/>
          <w:lang w:eastAsia="es-ES"/>
        </w:rPr>
      </w:pPr>
      <w:hyperlink w:anchor="_Toc74928468" w:history="1">
        <w:r w:rsidR="00F91EDC" w:rsidRPr="00021D68">
          <w:rPr>
            <w:rStyle w:val="Hipervnculo"/>
            <w:noProof/>
            <w:lang w:val="eu-ES"/>
          </w:rPr>
          <w:t>13.1. Taula. Kalitate kudeaketako rolak eta ardurak.</w:t>
        </w:r>
        <w:r w:rsidR="00F91EDC">
          <w:rPr>
            <w:noProof/>
            <w:webHidden/>
          </w:rPr>
          <w:tab/>
        </w:r>
        <w:r w:rsidR="00F91EDC">
          <w:rPr>
            <w:noProof/>
            <w:webHidden/>
          </w:rPr>
          <w:fldChar w:fldCharType="begin"/>
        </w:r>
        <w:r w:rsidR="00F91EDC">
          <w:rPr>
            <w:noProof/>
            <w:webHidden/>
          </w:rPr>
          <w:instrText xml:space="preserve"> PAGEREF _Toc74928468 \h </w:instrText>
        </w:r>
        <w:r w:rsidR="00F91EDC">
          <w:rPr>
            <w:noProof/>
            <w:webHidden/>
          </w:rPr>
        </w:r>
        <w:r w:rsidR="00F91EDC">
          <w:rPr>
            <w:noProof/>
            <w:webHidden/>
          </w:rPr>
          <w:fldChar w:fldCharType="separate"/>
        </w:r>
        <w:r w:rsidR="006F125A">
          <w:rPr>
            <w:noProof/>
            <w:webHidden/>
          </w:rPr>
          <w:t>71</w:t>
        </w:r>
        <w:r w:rsidR="00F91EDC">
          <w:rPr>
            <w:noProof/>
            <w:webHidden/>
          </w:rPr>
          <w:fldChar w:fldCharType="end"/>
        </w:r>
      </w:hyperlink>
    </w:p>
    <w:p w14:paraId="3B4ED05D" w14:textId="1533E53E" w:rsidR="00F91EDC" w:rsidRDefault="00D800B8">
      <w:pPr>
        <w:pStyle w:val="Tabladeilustraciones"/>
        <w:tabs>
          <w:tab w:val="right" w:leader="dot" w:pos="8494"/>
        </w:tabs>
        <w:rPr>
          <w:noProof/>
          <w:sz w:val="22"/>
          <w:lang w:eastAsia="es-ES"/>
        </w:rPr>
      </w:pPr>
      <w:hyperlink w:anchor="_Toc74928469" w:history="1">
        <w:r w:rsidR="00F91EDC" w:rsidRPr="00021D68">
          <w:rPr>
            <w:rStyle w:val="Hipervnculo"/>
            <w:noProof/>
            <w:lang w:val="eu-ES"/>
          </w:rPr>
          <w:t>14.1. Taula. Proiektuko mugarri garrantzitsuak.</w:t>
        </w:r>
        <w:r w:rsidR="00F91EDC">
          <w:rPr>
            <w:noProof/>
            <w:webHidden/>
          </w:rPr>
          <w:tab/>
        </w:r>
        <w:r w:rsidR="00F91EDC">
          <w:rPr>
            <w:noProof/>
            <w:webHidden/>
          </w:rPr>
          <w:fldChar w:fldCharType="begin"/>
        </w:r>
        <w:r w:rsidR="00F91EDC">
          <w:rPr>
            <w:noProof/>
            <w:webHidden/>
          </w:rPr>
          <w:instrText xml:space="preserve"> PAGEREF _Toc74928469 \h </w:instrText>
        </w:r>
        <w:r w:rsidR="00F91EDC">
          <w:rPr>
            <w:noProof/>
            <w:webHidden/>
          </w:rPr>
        </w:r>
        <w:r w:rsidR="00F91EDC">
          <w:rPr>
            <w:noProof/>
            <w:webHidden/>
          </w:rPr>
          <w:fldChar w:fldCharType="separate"/>
        </w:r>
        <w:r w:rsidR="006F125A">
          <w:rPr>
            <w:noProof/>
            <w:webHidden/>
          </w:rPr>
          <w:t>73</w:t>
        </w:r>
        <w:r w:rsidR="00F91EDC">
          <w:rPr>
            <w:noProof/>
            <w:webHidden/>
          </w:rPr>
          <w:fldChar w:fldCharType="end"/>
        </w:r>
      </w:hyperlink>
    </w:p>
    <w:p w14:paraId="599C4132" w14:textId="083191CB" w:rsidR="00F91EDC" w:rsidRDefault="00D800B8">
      <w:pPr>
        <w:pStyle w:val="Tabladeilustraciones"/>
        <w:tabs>
          <w:tab w:val="right" w:leader="dot" w:pos="8494"/>
        </w:tabs>
        <w:rPr>
          <w:noProof/>
          <w:sz w:val="22"/>
          <w:lang w:eastAsia="es-ES"/>
        </w:rPr>
      </w:pPr>
      <w:hyperlink w:anchor="_Toc74928470" w:history="1">
        <w:r w:rsidR="00F91EDC" w:rsidRPr="00021D68">
          <w:rPr>
            <w:rStyle w:val="Hipervnculo"/>
            <w:noProof/>
            <w:lang w:val="eu-ES"/>
          </w:rPr>
          <w:t>14.2. Taula. Lan-atazen zehaztasunak</w:t>
        </w:r>
        <w:r w:rsidR="00F91EDC">
          <w:rPr>
            <w:noProof/>
            <w:webHidden/>
          </w:rPr>
          <w:tab/>
        </w:r>
        <w:r w:rsidR="00F91EDC">
          <w:rPr>
            <w:noProof/>
            <w:webHidden/>
          </w:rPr>
          <w:fldChar w:fldCharType="begin"/>
        </w:r>
        <w:r w:rsidR="00F91EDC">
          <w:rPr>
            <w:noProof/>
            <w:webHidden/>
          </w:rPr>
          <w:instrText xml:space="preserve"> PAGEREF _Toc74928470 \h </w:instrText>
        </w:r>
        <w:r w:rsidR="00F91EDC">
          <w:rPr>
            <w:noProof/>
            <w:webHidden/>
          </w:rPr>
        </w:r>
        <w:r w:rsidR="00F91EDC">
          <w:rPr>
            <w:noProof/>
            <w:webHidden/>
          </w:rPr>
          <w:fldChar w:fldCharType="separate"/>
        </w:r>
        <w:r w:rsidR="006F125A">
          <w:rPr>
            <w:noProof/>
            <w:webHidden/>
          </w:rPr>
          <w:t>75</w:t>
        </w:r>
        <w:r w:rsidR="00F91EDC">
          <w:rPr>
            <w:noProof/>
            <w:webHidden/>
          </w:rPr>
          <w:fldChar w:fldCharType="end"/>
        </w:r>
      </w:hyperlink>
    </w:p>
    <w:p w14:paraId="5A7E0AF5" w14:textId="1811FB33" w:rsidR="00F91EDC" w:rsidRDefault="00D800B8">
      <w:pPr>
        <w:pStyle w:val="Tabladeilustraciones"/>
        <w:tabs>
          <w:tab w:val="right" w:leader="dot" w:pos="8494"/>
        </w:tabs>
        <w:rPr>
          <w:noProof/>
          <w:sz w:val="22"/>
          <w:lang w:eastAsia="es-ES"/>
        </w:rPr>
      </w:pPr>
      <w:hyperlink w:anchor="_Toc74928471" w:history="1">
        <w:r w:rsidR="00F91EDC" w:rsidRPr="00021D68">
          <w:rPr>
            <w:rStyle w:val="Hipervnculo"/>
            <w:noProof/>
            <w:lang w:val="eu-ES"/>
          </w:rPr>
          <w:t>14.3. Taula. Proiektuko iterazioen fasea, helburuak eta datak.</w:t>
        </w:r>
        <w:r w:rsidR="00F91EDC">
          <w:rPr>
            <w:noProof/>
            <w:webHidden/>
          </w:rPr>
          <w:tab/>
        </w:r>
        <w:r w:rsidR="00F91EDC">
          <w:rPr>
            <w:noProof/>
            <w:webHidden/>
          </w:rPr>
          <w:fldChar w:fldCharType="begin"/>
        </w:r>
        <w:r w:rsidR="00F91EDC">
          <w:rPr>
            <w:noProof/>
            <w:webHidden/>
          </w:rPr>
          <w:instrText xml:space="preserve"> PAGEREF _Toc74928471 \h </w:instrText>
        </w:r>
        <w:r w:rsidR="00F91EDC">
          <w:rPr>
            <w:noProof/>
            <w:webHidden/>
          </w:rPr>
        </w:r>
        <w:r w:rsidR="00F91EDC">
          <w:rPr>
            <w:noProof/>
            <w:webHidden/>
          </w:rPr>
          <w:fldChar w:fldCharType="separate"/>
        </w:r>
        <w:r w:rsidR="006F125A">
          <w:rPr>
            <w:noProof/>
            <w:webHidden/>
          </w:rPr>
          <w:t>77</w:t>
        </w:r>
        <w:r w:rsidR="00F91EDC">
          <w:rPr>
            <w:noProof/>
            <w:webHidden/>
          </w:rPr>
          <w:fldChar w:fldCharType="end"/>
        </w:r>
      </w:hyperlink>
    </w:p>
    <w:p w14:paraId="30773325" w14:textId="6B5D9B76" w:rsidR="00F91EDC" w:rsidRDefault="00D800B8">
      <w:pPr>
        <w:pStyle w:val="Tabladeilustraciones"/>
        <w:tabs>
          <w:tab w:val="right" w:leader="dot" w:pos="8494"/>
        </w:tabs>
        <w:rPr>
          <w:noProof/>
          <w:sz w:val="22"/>
          <w:lang w:eastAsia="es-ES"/>
        </w:rPr>
      </w:pPr>
      <w:hyperlink w:anchor="_Toc74928472" w:history="1">
        <w:r w:rsidR="00F91EDC" w:rsidRPr="00021D68">
          <w:rPr>
            <w:rStyle w:val="Hipervnculo"/>
            <w:noProof/>
            <w:lang w:val="eu-ES"/>
          </w:rPr>
          <w:t>15.1. Taula. Software taldeko kideen kostu baremoa.</w:t>
        </w:r>
        <w:r w:rsidR="00F91EDC">
          <w:rPr>
            <w:noProof/>
            <w:webHidden/>
          </w:rPr>
          <w:tab/>
        </w:r>
        <w:r w:rsidR="00F91EDC">
          <w:rPr>
            <w:noProof/>
            <w:webHidden/>
          </w:rPr>
          <w:fldChar w:fldCharType="begin"/>
        </w:r>
        <w:r w:rsidR="00F91EDC">
          <w:rPr>
            <w:noProof/>
            <w:webHidden/>
          </w:rPr>
          <w:instrText xml:space="preserve"> PAGEREF _Toc74928472 \h </w:instrText>
        </w:r>
        <w:r w:rsidR="00F91EDC">
          <w:rPr>
            <w:noProof/>
            <w:webHidden/>
          </w:rPr>
        </w:r>
        <w:r w:rsidR="00F91EDC">
          <w:rPr>
            <w:noProof/>
            <w:webHidden/>
          </w:rPr>
          <w:fldChar w:fldCharType="separate"/>
        </w:r>
        <w:r w:rsidR="006F125A">
          <w:rPr>
            <w:noProof/>
            <w:webHidden/>
          </w:rPr>
          <w:t>80</w:t>
        </w:r>
        <w:r w:rsidR="00F91EDC">
          <w:rPr>
            <w:noProof/>
            <w:webHidden/>
          </w:rPr>
          <w:fldChar w:fldCharType="end"/>
        </w:r>
      </w:hyperlink>
    </w:p>
    <w:p w14:paraId="67F1D99F" w14:textId="0B0984BF" w:rsidR="00F91EDC" w:rsidRDefault="00D800B8">
      <w:pPr>
        <w:pStyle w:val="Tabladeilustraciones"/>
        <w:tabs>
          <w:tab w:val="right" w:leader="dot" w:pos="8494"/>
        </w:tabs>
        <w:rPr>
          <w:noProof/>
          <w:sz w:val="22"/>
          <w:lang w:eastAsia="es-ES"/>
        </w:rPr>
      </w:pPr>
      <w:hyperlink w:anchor="_Toc74928473" w:history="1">
        <w:r w:rsidR="00F91EDC" w:rsidRPr="00021D68">
          <w:rPr>
            <w:rStyle w:val="Hipervnculo"/>
            <w:noProof/>
            <w:lang w:val="eu-ES"/>
          </w:rPr>
          <w:t>15.2. Taula. Aurrekontua giza baliabideen eta erreminten kostuekin.</w:t>
        </w:r>
        <w:r w:rsidR="00F91EDC">
          <w:rPr>
            <w:noProof/>
            <w:webHidden/>
          </w:rPr>
          <w:tab/>
        </w:r>
        <w:r w:rsidR="00F91EDC">
          <w:rPr>
            <w:noProof/>
            <w:webHidden/>
          </w:rPr>
          <w:fldChar w:fldCharType="begin"/>
        </w:r>
        <w:r w:rsidR="00F91EDC">
          <w:rPr>
            <w:noProof/>
            <w:webHidden/>
          </w:rPr>
          <w:instrText xml:space="preserve"> PAGEREF _Toc74928473 \h </w:instrText>
        </w:r>
        <w:r w:rsidR="00F91EDC">
          <w:rPr>
            <w:noProof/>
            <w:webHidden/>
          </w:rPr>
        </w:r>
        <w:r w:rsidR="00F91EDC">
          <w:rPr>
            <w:noProof/>
            <w:webHidden/>
          </w:rPr>
          <w:fldChar w:fldCharType="separate"/>
        </w:r>
        <w:r w:rsidR="006F125A">
          <w:rPr>
            <w:noProof/>
            <w:webHidden/>
          </w:rPr>
          <w:t>80</w:t>
        </w:r>
        <w:r w:rsidR="00F91EDC">
          <w:rPr>
            <w:noProof/>
            <w:webHidden/>
          </w:rPr>
          <w:fldChar w:fldCharType="end"/>
        </w:r>
      </w:hyperlink>
    </w:p>
    <w:p w14:paraId="3D76E280" w14:textId="44369808" w:rsidR="00E27EDF" w:rsidRPr="00B855CB" w:rsidRDefault="00193B3F" w:rsidP="00E27EDF">
      <w:pPr>
        <w:rPr>
          <w:rFonts w:eastAsia="Calibri Light"/>
          <w:lang w:val="eu-ES"/>
        </w:rPr>
      </w:pPr>
      <w:r w:rsidRPr="00B855CB">
        <w:rPr>
          <w:rFonts w:eastAsia="Calibri Light"/>
          <w:lang w:val="eu-ES"/>
        </w:rPr>
        <w:fldChar w:fldCharType="end"/>
      </w:r>
      <w:commentRangeEnd w:id="95"/>
      <w:r w:rsidR="0042217B">
        <w:rPr>
          <w:rStyle w:val="Refdecomentario"/>
        </w:rPr>
        <w:commentReference w:id="95"/>
      </w:r>
      <w:r w:rsidR="00E27EDF" w:rsidRPr="00B855CB">
        <w:rPr>
          <w:rFonts w:eastAsia="Calibri Light"/>
          <w:lang w:val="eu-ES"/>
        </w:rPr>
        <w:br w:type="page"/>
      </w:r>
    </w:p>
    <w:p w14:paraId="10164FAE" w14:textId="571A48D7" w:rsidR="003F1E1E" w:rsidRPr="00B855CB" w:rsidRDefault="003F1E1E" w:rsidP="003273CE">
      <w:pPr>
        <w:pStyle w:val="Ttulo1"/>
        <w:jc w:val="both"/>
        <w:rPr>
          <w:rFonts w:eastAsia="Calibri Light"/>
          <w:lang w:val="eu-ES"/>
        </w:rPr>
      </w:pPr>
      <w:bookmarkStart w:id="96" w:name="_Toc74928178"/>
      <w:r w:rsidRPr="00B855CB">
        <w:rPr>
          <w:rFonts w:eastAsia="Calibri Light"/>
          <w:lang w:val="eu-ES"/>
        </w:rPr>
        <w:lastRenderedPageBreak/>
        <w:t>Sarrera</w:t>
      </w:r>
      <w:bookmarkEnd w:id="96"/>
    </w:p>
    <w:p w14:paraId="27FBBC52" w14:textId="3ACE927A" w:rsidR="002B6128" w:rsidRPr="00B855CB" w:rsidRDefault="002B6128" w:rsidP="002B6128">
      <w:pPr>
        <w:jc w:val="both"/>
        <w:rPr>
          <w:lang w:val="eu-ES"/>
        </w:rPr>
      </w:pPr>
      <w:r w:rsidRPr="00B855CB">
        <w:rPr>
          <w:lang w:val="eu-ES"/>
        </w:rPr>
        <w:t>Dokumentu hau Julen Etxaniz Aragoneses</w:t>
      </w:r>
      <w:r w:rsidR="00A6608E" w:rsidRPr="00B855CB">
        <w:rPr>
          <w:lang w:val="eu-ES"/>
        </w:rPr>
        <w:t xml:space="preserve">en </w:t>
      </w:r>
      <w:r w:rsidRPr="00B855CB">
        <w:rPr>
          <w:lang w:val="eu-ES"/>
        </w:rPr>
        <w:t xml:space="preserve">Informatika Ingeniaritzako Gradu Amaierako Lanaren memoria da.  </w:t>
      </w:r>
      <w:r w:rsidR="00444921" w:rsidRPr="00B855CB">
        <w:rPr>
          <w:lang w:val="eu-ES"/>
        </w:rPr>
        <w:t xml:space="preserve">Egilearen inguruko informazio gehiago jakiteko </w:t>
      </w:r>
      <w:r w:rsidR="00B92625">
        <w:fldChar w:fldCharType="begin"/>
      </w:r>
      <w:r w:rsidR="00B92625" w:rsidRPr="00B92625">
        <w:rPr>
          <w:lang w:val="eu-ES"/>
          <w:rPrChange w:id="97" w:author="JUAN MANUEL PIKATZA" w:date="2021-08-14T09:55:00Z">
            <w:rPr/>
          </w:rPrChange>
        </w:rPr>
        <w:instrText xml:space="preserve"> HYPERLINK "https://julenetxaniz.eus/" </w:instrText>
      </w:r>
      <w:r w:rsidR="00B92625">
        <w:fldChar w:fldCharType="separate"/>
      </w:r>
      <w:r w:rsidR="00444921" w:rsidRPr="00B855CB">
        <w:rPr>
          <w:rStyle w:val="Hipervnculo"/>
          <w:lang w:val="eu-ES"/>
        </w:rPr>
        <w:t>https://julenetxaniz.eus/</w:t>
      </w:r>
      <w:r w:rsidR="00B92625">
        <w:rPr>
          <w:rStyle w:val="Hipervnculo"/>
          <w:lang w:val="eu-ES"/>
        </w:rPr>
        <w:fldChar w:fldCharType="end"/>
      </w:r>
      <w:r w:rsidR="00444921" w:rsidRPr="00B855CB">
        <w:rPr>
          <w:lang w:val="eu-ES"/>
        </w:rPr>
        <w:t xml:space="preserve"> webgunea kontsulta daiteke. </w:t>
      </w:r>
      <w:r w:rsidRPr="00B855CB">
        <w:rPr>
          <w:lang w:val="eu-ES"/>
        </w:rPr>
        <w:t>Lan hau Euskal Herriko Unibertsitateko (UPV-EHU) Donostiako Informatika Fakultatean landu da,  Juan Manuel Pikatza izanik tutorea.</w:t>
      </w:r>
    </w:p>
    <w:p w14:paraId="081D1836" w14:textId="5AC061BA" w:rsidR="00F46E8D" w:rsidRPr="00B855CB" w:rsidRDefault="002B6128" w:rsidP="002B6128">
      <w:pPr>
        <w:jc w:val="both"/>
        <w:rPr>
          <w:iCs/>
          <w:lang w:val="eu-ES"/>
        </w:rPr>
      </w:pPr>
      <w:r w:rsidRPr="00B855CB">
        <w:rPr>
          <w:lang w:val="eu-ES"/>
        </w:rPr>
        <w:t xml:space="preserve">Dokumentu honetan ProMeta proiekturen inguruko aspektu guztiak azalduko dira. </w:t>
      </w:r>
      <w:r w:rsidR="00016359" w:rsidRPr="00B855CB">
        <w:rPr>
          <w:lang w:val="eu-ES"/>
        </w:rPr>
        <w:t>ProMeta izena prozesu edo profesional eta metaeredu hitzetatik dator.</w:t>
      </w:r>
      <w:r w:rsidR="00511ABE" w:rsidRPr="00B855CB">
        <w:rPr>
          <w:lang w:val="eu-ES"/>
        </w:rPr>
        <w:t xml:space="preserve"> </w:t>
      </w:r>
      <w:r w:rsidR="002D5155" w:rsidRPr="00B855CB">
        <w:rPr>
          <w:lang w:val="eu-ES"/>
        </w:rPr>
        <w:t>Portadan ikusten</w:t>
      </w:r>
      <w:r w:rsidR="00016359" w:rsidRPr="00B855CB">
        <w:rPr>
          <w:lang w:val="eu-ES"/>
        </w:rPr>
        <w:t xml:space="preserve"> den proiektuaren logoak metaeredu bat irudikatzen du. Proiektuaren izenburua </w:t>
      </w:r>
      <w:r w:rsidR="00016359" w:rsidRPr="00B855CB">
        <w:rPr>
          <w:b/>
          <w:bCs/>
          <w:iCs/>
          <w:lang w:val="eu-ES"/>
        </w:rPr>
        <w:t xml:space="preserve">Metaereduetan oinarritutako softwarearen garapenerako prozesuen definizio eta ezarpenerako sistema </w:t>
      </w:r>
      <w:r w:rsidR="00016359" w:rsidRPr="00B855CB">
        <w:rPr>
          <w:iCs/>
          <w:lang w:val="eu-ES"/>
        </w:rPr>
        <w:t xml:space="preserve">da. </w:t>
      </w:r>
      <w:r w:rsidR="00F46E8D" w:rsidRPr="00B855CB">
        <w:rPr>
          <w:iCs/>
          <w:lang w:val="eu-ES"/>
        </w:rPr>
        <w:t>Beraz, proiektuak bi helburu nagusi ditu: garapeneko prozesuen definizioa eta prozesuaren ezarpena.</w:t>
      </w:r>
    </w:p>
    <w:p w14:paraId="6AFB79A3" w14:textId="0F82C397" w:rsidR="00AF7903" w:rsidRPr="00B855CB" w:rsidRDefault="00F46E8D" w:rsidP="00AF7903">
      <w:pPr>
        <w:jc w:val="both"/>
        <w:rPr>
          <w:lang w:val="eu-ES"/>
        </w:rPr>
      </w:pPr>
      <w:r w:rsidRPr="00B855CB">
        <w:rPr>
          <w:lang w:val="eu-ES"/>
        </w:rPr>
        <w:t>Proiektua</w:t>
      </w:r>
      <w:r w:rsidR="002B6128" w:rsidRPr="00B855CB">
        <w:rPr>
          <w:lang w:val="eu-ES"/>
        </w:rPr>
        <w:t xml:space="preserve"> OpenUP metodologia erabilita</w:t>
      </w:r>
      <w:r w:rsidRPr="00B855CB">
        <w:rPr>
          <w:lang w:val="eu-ES"/>
        </w:rPr>
        <w:t xml:space="preserve"> gauzatu denez, bertako pausoak jarraitu dira</w:t>
      </w:r>
      <w:r w:rsidR="002B6128" w:rsidRPr="00B855CB">
        <w:rPr>
          <w:lang w:val="eu-ES"/>
        </w:rPr>
        <w:t xml:space="preserve">. Gainera, dokumentazio formala eta profesionala lortzeko asmoz, ezaguna den CCII-N2016-02 arau estandarra </w:t>
      </w:r>
      <w:r w:rsidRPr="00B855CB">
        <w:rPr>
          <w:lang w:val="eu-ES"/>
        </w:rPr>
        <w:t xml:space="preserve">eta Informatika Fakultateko GrAL eredua </w:t>
      </w:r>
      <w:r w:rsidR="002B6128" w:rsidRPr="00B855CB">
        <w:rPr>
          <w:lang w:val="eu-ES"/>
        </w:rPr>
        <w:t>erabili d</w:t>
      </w:r>
      <w:r w:rsidRPr="00B855CB">
        <w:rPr>
          <w:lang w:val="eu-ES"/>
        </w:rPr>
        <w:t>ira</w:t>
      </w:r>
      <w:r w:rsidR="002B6128" w:rsidRPr="00B855CB">
        <w:rPr>
          <w:lang w:val="eu-ES"/>
        </w:rPr>
        <w:t xml:space="preserve"> </w:t>
      </w:r>
      <w:r w:rsidR="00A6608E" w:rsidRPr="00B855CB">
        <w:rPr>
          <w:lang w:val="eu-ES"/>
        </w:rPr>
        <w:t>memoriaren</w:t>
      </w:r>
      <w:r w:rsidR="002B6128" w:rsidRPr="00B855CB">
        <w:rPr>
          <w:lang w:val="eu-ES"/>
        </w:rPr>
        <w:t xml:space="preserve"> </w:t>
      </w:r>
      <w:r w:rsidR="005C6032" w:rsidRPr="00B855CB">
        <w:rPr>
          <w:lang w:val="eu-ES"/>
        </w:rPr>
        <w:t xml:space="preserve">eta proiektuaren webgunearen </w:t>
      </w:r>
      <w:r w:rsidRPr="00B855CB">
        <w:rPr>
          <w:lang w:val="eu-ES"/>
        </w:rPr>
        <w:t>atalak definitzeko.</w:t>
      </w:r>
    </w:p>
    <w:p w14:paraId="6CE80426" w14:textId="79610301" w:rsidR="005C6032" w:rsidRPr="00B855CB" w:rsidRDefault="005C6032" w:rsidP="005C6032">
      <w:pPr>
        <w:jc w:val="both"/>
        <w:rPr>
          <w:lang w:val="eu-ES"/>
        </w:rPr>
      </w:pPr>
      <w:r w:rsidRPr="00B855CB">
        <w:rPr>
          <w:lang w:val="eu-ES"/>
        </w:rPr>
        <w:t xml:space="preserve">Proiektuaren </w:t>
      </w:r>
      <w:r w:rsidR="009E2D21" w:rsidRPr="00B855CB">
        <w:rPr>
          <w:lang w:val="eu-ES"/>
        </w:rPr>
        <w:t xml:space="preserve">webgunea honakoa da: </w:t>
      </w:r>
      <w:hyperlink r:id="rId14" w:history="1">
        <w:r w:rsidRPr="00B855CB">
          <w:rPr>
            <w:rStyle w:val="Hipervnculo"/>
            <w:lang w:val="eu-ES"/>
          </w:rPr>
          <w:t>https://juletx.github.io/ProMeta/</w:t>
        </w:r>
      </w:hyperlink>
      <w:r w:rsidRPr="00B855CB">
        <w:rPr>
          <w:lang w:val="eu-ES"/>
        </w:rPr>
        <w:t xml:space="preserve">. </w:t>
      </w:r>
      <w:r w:rsidR="009E2D21" w:rsidRPr="00B855CB">
        <w:rPr>
          <w:lang w:val="eu-ES"/>
        </w:rPr>
        <w:t>Webgune honen helburua Pro</w:t>
      </w:r>
      <w:r w:rsidR="00A6608E" w:rsidRPr="00B855CB">
        <w:rPr>
          <w:lang w:val="eu-ES"/>
        </w:rPr>
        <w:t>Meta</w:t>
      </w:r>
      <w:r w:rsidR="009E2D21" w:rsidRPr="00B855CB">
        <w:rPr>
          <w:lang w:val="eu-ES"/>
        </w:rPr>
        <w:t xml:space="preserve"> proiektuaren dokumentazio guztia biltzea eta proiektuko bezero zein interesdunek eskura izatea da.</w:t>
      </w:r>
      <w:r w:rsidR="009D4474" w:rsidRPr="00B855CB">
        <w:rPr>
          <w:lang w:val="eu-ES"/>
        </w:rPr>
        <w:t xml:space="preserve"> Memorian atal batzuetan webgunean dauden eranskinak aipatuko dira.</w:t>
      </w:r>
    </w:p>
    <w:p w14:paraId="612EEBEE" w14:textId="527D3757" w:rsidR="001A3389" w:rsidRPr="00B855CB" w:rsidRDefault="001314E7" w:rsidP="005C6032">
      <w:pPr>
        <w:jc w:val="both"/>
        <w:rPr>
          <w:lang w:val="eu-ES"/>
        </w:rPr>
      </w:pPr>
      <w:r w:rsidRPr="00B855CB">
        <w:rPr>
          <w:lang w:val="eu-ES"/>
        </w:rPr>
        <w:t>W</w:t>
      </w:r>
      <w:r w:rsidR="00FD5301" w:rsidRPr="00B855CB">
        <w:rPr>
          <w:lang w:val="eu-ES"/>
        </w:rPr>
        <w:t xml:space="preserve">ebgunea bi </w:t>
      </w:r>
      <w:r w:rsidRPr="00B855CB">
        <w:rPr>
          <w:lang w:val="eu-ES"/>
        </w:rPr>
        <w:t>zatitan</w:t>
      </w:r>
      <w:r w:rsidR="00FD5301" w:rsidRPr="00B855CB">
        <w:rPr>
          <w:lang w:val="eu-ES"/>
        </w:rPr>
        <w:t xml:space="preserve"> dago banatuta</w:t>
      </w:r>
      <w:r w:rsidRPr="00B855CB">
        <w:rPr>
          <w:lang w:val="eu-ES"/>
        </w:rPr>
        <w:t>, e</w:t>
      </w:r>
      <w:r w:rsidR="00FD5301" w:rsidRPr="00B855CB">
        <w:rPr>
          <w:lang w:val="eu-ES"/>
        </w:rPr>
        <w:t xml:space="preserve">zkerrean nabigazio menua </w:t>
      </w:r>
      <w:r w:rsidRPr="00B855CB">
        <w:rPr>
          <w:lang w:val="eu-ES"/>
        </w:rPr>
        <w:t>dago eta eskuinean</w:t>
      </w:r>
      <w:r w:rsidR="00FD5301" w:rsidRPr="00B855CB">
        <w:rPr>
          <w:lang w:val="eu-ES"/>
        </w:rPr>
        <w:t xml:space="preserve"> nabigazio menuan aukeratutakoa agertuko da.</w:t>
      </w:r>
      <w:r w:rsidRPr="00B855CB">
        <w:rPr>
          <w:lang w:val="eu-ES"/>
        </w:rPr>
        <w:t xml:space="preserve"> Ezkerreko menua erabiliz, proiektuko edozein dokumentu ikustea lortu daiteke: memoria, eranskinak, posterra, barne kudeaketarako dokumentuak etab. Gainera, webguneak CCII-N2016-02 estandarra betetzen duenez, </w:t>
      </w:r>
      <w:r w:rsidR="007B2CA2">
        <w:rPr>
          <w:lang w:val="eu-ES"/>
        </w:rPr>
        <w:t>bezero aldeko teknikari</w:t>
      </w:r>
      <w:r w:rsidR="00602492">
        <w:rPr>
          <w:lang w:val="eu-ES"/>
        </w:rPr>
        <w:t xml:space="preserve"> edo ebaluatzaileak</w:t>
      </w:r>
      <w:r w:rsidRPr="00B855CB">
        <w:rPr>
          <w:lang w:val="eu-ES"/>
        </w:rPr>
        <w:t xml:space="preserve"> oso azkar identifikatuko du behar duen dokumentua. Behin menuko aukera batean klikatzen denean, zati nagusian PDF formatu gisa irekiko da dokumentua.</w:t>
      </w:r>
    </w:p>
    <w:p w14:paraId="003B1748" w14:textId="43376A1A" w:rsidR="00FD5301" w:rsidRPr="00B855CB" w:rsidRDefault="009D4474" w:rsidP="005C6032">
      <w:pPr>
        <w:jc w:val="both"/>
        <w:rPr>
          <w:lang w:val="eu-ES"/>
        </w:rPr>
      </w:pPr>
      <w:r w:rsidRPr="00B855CB">
        <w:rPr>
          <w:lang w:val="eu-ES"/>
        </w:rPr>
        <w:t xml:space="preserve">Adibidez, </w:t>
      </w:r>
      <w:r w:rsidR="001314E7" w:rsidRPr="00B855CB">
        <w:rPr>
          <w:lang w:val="eu-ES"/>
        </w:rPr>
        <w:fldChar w:fldCharType="begin"/>
      </w:r>
      <w:r w:rsidR="001314E7" w:rsidRPr="00B855CB">
        <w:rPr>
          <w:lang w:val="eu-ES"/>
        </w:rPr>
        <w:instrText xml:space="preserve"> REF _Ref73717575 \h </w:instrText>
      </w:r>
      <w:r w:rsidR="001314E7" w:rsidRPr="00B855CB">
        <w:rPr>
          <w:lang w:val="eu-ES"/>
        </w:rPr>
      </w:r>
      <w:r w:rsidR="001314E7" w:rsidRPr="00B855CB">
        <w:rPr>
          <w:lang w:val="eu-ES"/>
        </w:rPr>
        <w:fldChar w:fldCharType="separate"/>
      </w:r>
      <w:ins w:id="98" w:author="Julen Etxaniz Aragoneses" w:date="2021-08-23T12:18:00Z">
        <w:r w:rsidR="006F125A">
          <w:rPr>
            <w:noProof/>
            <w:lang w:val="eu-ES"/>
          </w:rPr>
          <w:t>1</w:t>
        </w:r>
        <w:r w:rsidR="006F125A" w:rsidRPr="00B855CB">
          <w:rPr>
            <w:lang w:val="eu-ES"/>
          </w:rPr>
          <w:t>.</w:t>
        </w:r>
        <w:r w:rsidR="006F125A">
          <w:rPr>
            <w:noProof/>
            <w:lang w:val="eu-ES"/>
          </w:rPr>
          <w:t>1</w:t>
        </w:r>
        <w:r w:rsidR="006F125A" w:rsidRPr="00B855CB">
          <w:rPr>
            <w:lang w:val="eu-ES"/>
          </w:rPr>
          <w:t>. Irudia</w:t>
        </w:r>
      </w:ins>
      <w:del w:id="99" w:author="Julen Etxaniz Aragoneses" w:date="2021-08-23T12:16:00Z">
        <w:r w:rsidR="00B94161" w:rsidDel="006B278F">
          <w:rPr>
            <w:noProof/>
            <w:lang w:val="eu-ES"/>
          </w:rPr>
          <w:delText>1</w:delText>
        </w:r>
        <w:r w:rsidR="00B94161" w:rsidRPr="00B855CB" w:rsidDel="006B278F">
          <w:rPr>
            <w:lang w:val="eu-ES"/>
          </w:rPr>
          <w:delText>.</w:delText>
        </w:r>
        <w:r w:rsidR="00B94161" w:rsidDel="006B278F">
          <w:rPr>
            <w:noProof/>
            <w:lang w:val="eu-ES"/>
          </w:rPr>
          <w:delText>1</w:delText>
        </w:r>
        <w:r w:rsidR="00B94161" w:rsidRPr="00B855CB" w:rsidDel="006B278F">
          <w:rPr>
            <w:lang w:val="eu-ES"/>
          </w:rPr>
          <w:delText>. Irudia</w:delText>
        </w:r>
      </w:del>
      <w:r w:rsidR="001314E7" w:rsidRPr="00B855CB">
        <w:rPr>
          <w:lang w:val="eu-ES"/>
        </w:rPr>
        <w:fldChar w:fldCharType="end"/>
      </w:r>
      <w:r w:rsidRPr="00B855CB">
        <w:rPr>
          <w:lang w:val="eu-ES"/>
        </w:rPr>
        <w:t>n</w:t>
      </w:r>
      <w:r w:rsidR="001314E7" w:rsidRPr="00B855CB">
        <w:rPr>
          <w:lang w:val="eu-ES"/>
        </w:rPr>
        <w:t xml:space="preserve"> memoria bistaratzen da eskuineko aldean. Memoriako ataletara nabigatu daiteke </w:t>
      </w:r>
      <w:r w:rsidR="001A3389" w:rsidRPr="00B855CB">
        <w:rPr>
          <w:lang w:val="eu-ES"/>
        </w:rPr>
        <w:t>menuko aukerak erabiliz edo PDF dokumentuko</w:t>
      </w:r>
      <w:r w:rsidR="002D5155" w:rsidRPr="00B855CB">
        <w:rPr>
          <w:lang w:val="eu-ES"/>
        </w:rPr>
        <w:t xml:space="preserve"> menua erabiliz. PDF dokumentuko menuan maila guztietako izenburuak agertzen dira, aurkibide orokorrean bezala.</w:t>
      </w:r>
    </w:p>
    <w:p w14:paraId="572696F5" w14:textId="2515737D" w:rsidR="001314E7" w:rsidRPr="00B855CB" w:rsidRDefault="001314E7" w:rsidP="001314E7">
      <w:pPr>
        <w:keepNext/>
        <w:jc w:val="both"/>
        <w:rPr>
          <w:lang w:val="eu-ES"/>
        </w:rPr>
      </w:pPr>
      <w:r w:rsidRPr="00B855CB">
        <w:rPr>
          <w:noProof/>
          <w:lang w:val="eu-ES" w:eastAsia="eu-ES"/>
        </w:rPr>
        <w:drawing>
          <wp:inline distT="0" distB="0" distL="0" distR="0" wp14:anchorId="42FC4EE9" wp14:editId="3241E912">
            <wp:extent cx="5400040" cy="303720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037205"/>
                    </a:xfrm>
                    <a:prstGeom prst="rect">
                      <a:avLst/>
                    </a:prstGeom>
                  </pic:spPr>
                </pic:pic>
              </a:graphicData>
            </a:graphic>
          </wp:inline>
        </w:drawing>
      </w:r>
    </w:p>
    <w:bookmarkStart w:id="100" w:name="_Ref73717575"/>
    <w:p w14:paraId="728CEEEC" w14:textId="0FD6F011" w:rsidR="0086619F" w:rsidRPr="00B855CB" w:rsidRDefault="00B855CB" w:rsidP="002D5155">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101" w:name="_Toc74928420"/>
      <w:r w:rsidR="006F125A">
        <w:rPr>
          <w:noProof/>
          <w:lang w:val="eu-ES"/>
        </w:rPr>
        <w:t>1</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6F125A">
        <w:rPr>
          <w:noProof/>
          <w:lang w:val="eu-ES"/>
        </w:rPr>
        <w:t>1</w:t>
      </w:r>
      <w:r w:rsidRPr="00B855CB">
        <w:rPr>
          <w:lang w:val="eu-ES"/>
        </w:rPr>
        <w:fldChar w:fldCharType="end"/>
      </w:r>
      <w:r w:rsidR="001314E7" w:rsidRPr="00B855CB">
        <w:rPr>
          <w:lang w:val="eu-ES"/>
        </w:rPr>
        <w:t>. Irudia</w:t>
      </w:r>
      <w:bookmarkEnd w:id="100"/>
      <w:r w:rsidR="001314E7" w:rsidRPr="00B855CB">
        <w:rPr>
          <w:lang w:val="eu-ES"/>
        </w:rPr>
        <w:t>. Proiektuaren webgunean memoria bistaratu.</w:t>
      </w:r>
      <w:bookmarkEnd w:id="101"/>
    </w:p>
    <w:p w14:paraId="43A50797" w14:textId="4E2FD4DA" w:rsidR="00D567F9" w:rsidRPr="00B855CB" w:rsidRDefault="00D567F9" w:rsidP="00A34A86">
      <w:pPr>
        <w:jc w:val="both"/>
        <w:rPr>
          <w:lang w:val="eu-ES"/>
        </w:rPr>
      </w:pPr>
      <w:r w:rsidRPr="00B855CB">
        <w:rPr>
          <w:lang w:val="eu-ES"/>
        </w:rPr>
        <w:lastRenderedPageBreak/>
        <w:t xml:space="preserve">Esan bezala, memoriaz gain dokumentu eta esteka asko daude webgunean. </w:t>
      </w:r>
      <w:r w:rsidR="00A34A86" w:rsidRPr="00B855CB">
        <w:rPr>
          <w:lang w:val="eu-ES"/>
        </w:rPr>
        <w:fldChar w:fldCharType="begin"/>
      </w:r>
      <w:r w:rsidR="00A34A86" w:rsidRPr="00B855CB">
        <w:rPr>
          <w:lang w:val="eu-ES"/>
        </w:rPr>
        <w:instrText xml:space="preserve"> REF _Ref74927188 \h </w:instrText>
      </w:r>
      <w:r w:rsidR="00A34A86" w:rsidRPr="00B855CB">
        <w:rPr>
          <w:lang w:val="eu-ES"/>
        </w:rPr>
      </w:r>
      <w:r w:rsidR="00A34A86" w:rsidRPr="00B855CB">
        <w:rPr>
          <w:lang w:val="eu-ES"/>
        </w:rPr>
        <w:fldChar w:fldCharType="separate"/>
      </w:r>
      <w:ins w:id="102" w:author="Julen Etxaniz Aragoneses" w:date="2021-08-23T12:18:00Z">
        <w:r w:rsidR="006F125A">
          <w:rPr>
            <w:noProof/>
            <w:lang w:val="eu-ES"/>
          </w:rPr>
          <w:t>1</w:t>
        </w:r>
        <w:r w:rsidR="006F125A" w:rsidRPr="00B855CB">
          <w:rPr>
            <w:lang w:val="eu-ES"/>
          </w:rPr>
          <w:t>.</w:t>
        </w:r>
        <w:r w:rsidR="006F125A">
          <w:rPr>
            <w:noProof/>
            <w:lang w:val="eu-ES"/>
          </w:rPr>
          <w:t>2</w:t>
        </w:r>
        <w:r w:rsidR="006F125A" w:rsidRPr="00B855CB">
          <w:rPr>
            <w:lang w:val="eu-ES"/>
          </w:rPr>
          <w:t>. Irudia</w:t>
        </w:r>
      </w:ins>
      <w:del w:id="103" w:author="Julen Etxaniz Aragoneses" w:date="2021-08-23T12:16:00Z">
        <w:r w:rsidR="00B94161" w:rsidDel="006B278F">
          <w:rPr>
            <w:noProof/>
            <w:lang w:val="eu-ES"/>
          </w:rPr>
          <w:delText>1</w:delText>
        </w:r>
        <w:r w:rsidR="00B94161" w:rsidRPr="00B855CB" w:rsidDel="006B278F">
          <w:rPr>
            <w:lang w:val="eu-ES"/>
          </w:rPr>
          <w:delText>.</w:delText>
        </w:r>
        <w:r w:rsidR="00B94161" w:rsidDel="006B278F">
          <w:rPr>
            <w:noProof/>
            <w:lang w:val="eu-ES"/>
          </w:rPr>
          <w:delText>2</w:delText>
        </w:r>
        <w:r w:rsidR="00B94161" w:rsidRPr="00B855CB" w:rsidDel="006B278F">
          <w:rPr>
            <w:lang w:val="eu-ES"/>
          </w:rPr>
          <w:delText>. Irudia</w:delText>
        </w:r>
      </w:del>
      <w:r w:rsidR="00A34A86" w:rsidRPr="00B855CB">
        <w:rPr>
          <w:lang w:val="eu-ES"/>
        </w:rPr>
        <w:fldChar w:fldCharType="end"/>
      </w:r>
      <w:r w:rsidR="00A34A86" w:rsidRPr="00B855CB">
        <w:rPr>
          <w:lang w:val="eu-ES"/>
        </w:rPr>
        <w:t>n menuko dokumentu gehienak ikus daitezke</w:t>
      </w:r>
      <w:r w:rsidR="00B248E0" w:rsidRPr="00B855CB">
        <w:rPr>
          <w:lang w:val="eu-ES"/>
        </w:rPr>
        <w:t>. Ezkerrean memoriaren eranskinak, sistemaren espezifikazioa eta aurrekontua daude, CCII arauak eta OpenUP metodologiak zehazten dituenak. Eskuinean proiektuaren barne informazioa agertzen da</w:t>
      </w:r>
      <w:r w:rsidR="00602492">
        <w:rPr>
          <w:lang w:val="eu-ES"/>
        </w:rPr>
        <w:t>, bezeroari ez zaiona bidaliko</w:t>
      </w:r>
      <w:r w:rsidR="00B248E0" w:rsidRPr="00B855CB">
        <w:rPr>
          <w:lang w:val="eu-ES"/>
        </w:rPr>
        <w:t>. Bertan proiektuaren barne kudeaketa, txantiloiak, aurreko proiektuak, ingurunea, tresnak eta trebatzeko materialak daude.</w:t>
      </w:r>
    </w:p>
    <w:p w14:paraId="417D8A54" w14:textId="10BE1D51" w:rsidR="00A34A86" w:rsidRPr="00B855CB" w:rsidRDefault="007C4701" w:rsidP="00A34A86">
      <w:pPr>
        <w:pStyle w:val="Descripcin"/>
        <w:keepNext/>
        <w:jc w:val="center"/>
        <w:rPr>
          <w:lang w:val="eu-ES"/>
        </w:rPr>
      </w:pPr>
      <w:r w:rsidRPr="00B855CB">
        <w:rPr>
          <w:noProof/>
          <w:lang w:val="eu-ES" w:eastAsia="eu-ES"/>
        </w:rPr>
        <mc:AlternateContent>
          <mc:Choice Requires="wpg">
            <w:drawing>
              <wp:inline distT="0" distB="0" distL="0" distR="0" wp14:anchorId="2638C1EE" wp14:editId="25972757">
                <wp:extent cx="4015740" cy="5021580"/>
                <wp:effectExtent l="0" t="0" r="3810" b="7620"/>
                <wp:docPr id="27" name="Grupo 27"/>
                <wp:cNvGraphicFramePr/>
                <a:graphic xmlns:a="http://schemas.openxmlformats.org/drawingml/2006/main">
                  <a:graphicData uri="http://schemas.microsoft.com/office/word/2010/wordprocessingGroup">
                    <wpg:wgp>
                      <wpg:cNvGrpSpPr/>
                      <wpg:grpSpPr>
                        <a:xfrm>
                          <a:off x="0" y="0"/>
                          <a:ext cx="4015740" cy="5021580"/>
                          <a:chOff x="0" y="0"/>
                          <a:chExt cx="4015740" cy="5021580"/>
                        </a:xfrm>
                      </wpg:grpSpPr>
                      <pic:pic xmlns:pic="http://schemas.openxmlformats.org/drawingml/2006/picture">
                        <pic:nvPicPr>
                          <pic:cNvPr id="25" name="Imagen 25"/>
                          <pic:cNvPicPr>
                            <a:picLocks noChangeAspect="1"/>
                          </pic:cNvPicPr>
                        </pic:nvPicPr>
                        <pic:blipFill rotWithShape="1">
                          <a:blip r:embed="rId16">
                            <a:extLst>
                              <a:ext uri="{28A0092B-C50C-407E-A947-70E740481C1C}">
                                <a14:useLocalDpi xmlns:a14="http://schemas.microsoft.com/office/drawing/2010/main" val="0"/>
                              </a:ext>
                            </a:extLst>
                          </a:blip>
                          <a:srcRect r="4095"/>
                          <a:stretch/>
                        </pic:blipFill>
                        <pic:spPr>
                          <a:xfrm>
                            <a:off x="0" y="0"/>
                            <a:ext cx="2171700" cy="5021580"/>
                          </a:xfrm>
                          <a:prstGeom prst="rect">
                            <a:avLst/>
                          </a:prstGeom>
                        </pic:spPr>
                      </pic:pic>
                      <pic:pic xmlns:pic="http://schemas.openxmlformats.org/drawingml/2006/picture">
                        <pic:nvPicPr>
                          <pic:cNvPr id="26" name="Imagen 2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2171700" y="0"/>
                            <a:ext cx="1844040" cy="5021580"/>
                          </a:xfrm>
                          <a:prstGeom prst="rect">
                            <a:avLst/>
                          </a:prstGeom>
                        </pic:spPr>
                      </pic:pic>
                    </wpg:wgp>
                  </a:graphicData>
                </a:graphic>
              </wp:inline>
            </w:drawing>
          </mc:Choice>
          <mc:Fallback>
            <w:pict>
              <v:group w14:anchorId="5109B65E" id="Grupo 27" o:spid="_x0000_s1026" style="width:316.2pt;height:395.4pt;mso-position-horizontal-relative:char;mso-position-vertical-relative:line" coordsize="40157,50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5" o:spid="_x0000_s1027" type="#_x0000_t75" style="position:absolute;width:21717;height:50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">
                  <v:imagedata r:id="rId18" o:title="" cropright="2684f"/>
                </v:shape>
                <v:shape id="Imagen 26" o:spid="_x0000_s1028" type="#_x0000_t75" style="position:absolute;left:21717;width:18440;height:50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">
                  <v:imagedata r:id="rId19" o:title=""/>
                </v:shape>
                <w10:anchorlock/>
              </v:group>
            </w:pict>
          </mc:Fallback>
        </mc:AlternateContent>
      </w:r>
    </w:p>
    <w:bookmarkStart w:id="104" w:name="_Ref74927188"/>
    <w:p w14:paraId="5A7FC700" w14:textId="6CBA87A8" w:rsidR="0086619F" w:rsidRPr="00B855CB" w:rsidRDefault="00B855CB" w:rsidP="002A5361">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105" w:name="_Toc74928421"/>
      <w:r w:rsidR="006F125A">
        <w:rPr>
          <w:noProof/>
          <w:lang w:val="eu-ES"/>
        </w:rPr>
        <w:t>1</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6F125A">
        <w:rPr>
          <w:noProof/>
          <w:lang w:val="eu-ES"/>
        </w:rPr>
        <w:t>2</w:t>
      </w:r>
      <w:r w:rsidRPr="00B855CB">
        <w:rPr>
          <w:lang w:val="eu-ES"/>
        </w:rPr>
        <w:fldChar w:fldCharType="end"/>
      </w:r>
      <w:r w:rsidR="00A34A86" w:rsidRPr="00B855CB">
        <w:rPr>
          <w:lang w:val="eu-ES"/>
        </w:rPr>
        <w:t>. Irudia</w:t>
      </w:r>
      <w:bookmarkEnd w:id="104"/>
      <w:r w:rsidR="00A34A86" w:rsidRPr="00B855CB">
        <w:rPr>
          <w:lang w:val="eu-ES"/>
        </w:rPr>
        <w:t>. Webguneko eranskinen eta barne informazioaren menuak.</w:t>
      </w:r>
      <w:bookmarkEnd w:id="105"/>
    </w:p>
    <w:p w14:paraId="326FC64D" w14:textId="11B2FC10" w:rsidR="005C6032" w:rsidRPr="00B855CB" w:rsidRDefault="005C6032" w:rsidP="0086619F">
      <w:pPr>
        <w:pStyle w:val="Descripcin"/>
        <w:jc w:val="center"/>
        <w:rPr>
          <w:lang w:val="eu-ES"/>
        </w:rPr>
      </w:pPr>
      <w:r w:rsidRPr="00B855CB">
        <w:rPr>
          <w:lang w:val="eu-ES"/>
        </w:rPr>
        <w:br w:type="page"/>
      </w:r>
    </w:p>
    <w:p w14:paraId="7EF9F49A" w14:textId="3FD47482" w:rsidR="003F1E1E" w:rsidRPr="00B855CB" w:rsidRDefault="003F1E1E" w:rsidP="003273CE">
      <w:pPr>
        <w:pStyle w:val="Ttulo1"/>
        <w:jc w:val="both"/>
        <w:rPr>
          <w:lang w:val="eu-ES"/>
        </w:rPr>
      </w:pPr>
      <w:bookmarkStart w:id="106" w:name="_Toc74928179"/>
      <w:r w:rsidRPr="00B855CB">
        <w:rPr>
          <w:lang w:val="eu-ES"/>
        </w:rPr>
        <w:lastRenderedPageBreak/>
        <w:t>Helburua</w:t>
      </w:r>
      <w:r w:rsidR="005D6FEA" w:rsidRPr="00B855CB">
        <w:rPr>
          <w:lang w:val="eu-ES"/>
        </w:rPr>
        <w:t>k</w:t>
      </w:r>
      <w:bookmarkEnd w:id="106"/>
    </w:p>
    <w:p w14:paraId="428F90EB" w14:textId="0AF2AE7F" w:rsidR="005C6032" w:rsidRPr="00B855CB" w:rsidRDefault="005C6032" w:rsidP="003E0467">
      <w:pPr>
        <w:jc w:val="both"/>
        <w:rPr>
          <w:lang w:val="eu-ES"/>
        </w:rPr>
      </w:pPr>
      <w:r w:rsidRPr="00B855CB">
        <w:rPr>
          <w:lang w:val="eu-ES"/>
        </w:rPr>
        <w:t xml:space="preserve">Izenburuak dioen moduan, ProMeta </w:t>
      </w:r>
      <w:r w:rsidR="003E0467" w:rsidRPr="00B855CB">
        <w:rPr>
          <w:b/>
          <w:bCs/>
          <w:lang w:val="eu-ES"/>
        </w:rPr>
        <w:t>Metaereduetan oinarritutako softwarearen garapenerako prozesuen definizio eta ezarpenerako sistema</w:t>
      </w:r>
      <w:r w:rsidR="003E0467" w:rsidRPr="00B855CB">
        <w:rPr>
          <w:lang w:val="eu-ES"/>
        </w:rPr>
        <w:t xml:space="preserve"> da. </w:t>
      </w:r>
      <w:r w:rsidR="003E0467" w:rsidRPr="00B855CB">
        <w:rPr>
          <w:iCs/>
          <w:lang w:val="eu-ES"/>
        </w:rPr>
        <w:t>Beraz, proiektuak bi helburu nagusi ditu: garapeneko prozesuen definizioa eta prozesuaren ezarpena.</w:t>
      </w:r>
    </w:p>
    <w:p w14:paraId="56EBFE93" w14:textId="27594821" w:rsidR="003E0467" w:rsidRPr="00B855CB" w:rsidRDefault="0014396C" w:rsidP="003E0467">
      <w:pPr>
        <w:jc w:val="both"/>
        <w:rPr>
          <w:lang w:val="eu-ES"/>
        </w:rPr>
      </w:pPr>
      <w:r w:rsidRPr="00B855CB">
        <w:rPr>
          <w:lang w:val="eu-ES"/>
        </w:rPr>
        <w:t>Lehenengo helburuan</w:t>
      </w:r>
      <w:r w:rsidR="003E0467" w:rsidRPr="00B855CB">
        <w:rPr>
          <w:lang w:val="eu-ES"/>
        </w:rPr>
        <w:t xml:space="preserve">, softwarearen garapeneko prozesuak definitzeko metaeredu bat </w:t>
      </w:r>
      <w:r w:rsidRPr="00B855CB">
        <w:rPr>
          <w:lang w:val="eu-ES"/>
        </w:rPr>
        <w:t xml:space="preserve">definitu beharko dugu </w:t>
      </w:r>
      <w:r w:rsidR="003E0467" w:rsidRPr="00B855CB">
        <w:rPr>
          <w:lang w:val="eu-ES"/>
        </w:rPr>
        <w:t>eta gutxienez OpenUP metodologiaren eredua. Eredua aldatu ahal izateko, editore grafiko bat eta testu editore bat sortuko ditugu. Bi editoreen arteko bateragarritasuna bermatu beharko dugu, edozein momentutan bien artean aldatu ahal izateko.</w:t>
      </w:r>
    </w:p>
    <w:p w14:paraId="2A6C78ED" w14:textId="502A2DCD" w:rsidR="003E0467" w:rsidRPr="00B855CB" w:rsidRDefault="0014396C" w:rsidP="003E0467">
      <w:pPr>
        <w:jc w:val="both"/>
        <w:rPr>
          <w:lang w:val="eu-ES"/>
        </w:rPr>
      </w:pPr>
      <w:r w:rsidRPr="00B855CB">
        <w:rPr>
          <w:lang w:val="eu-ES"/>
        </w:rPr>
        <w:t>Bigarrengoan</w:t>
      </w:r>
      <w:r w:rsidR="003E0467" w:rsidRPr="00B855CB">
        <w:rPr>
          <w:lang w:val="eu-ES"/>
        </w:rPr>
        <w:t xml:space="preserve">, metodologien ereduen informazioa erabiliz prozesua ezartzen duen webgune bat sortu beharko dugu. </w:t>
      </w:r>
      <w:r w:rsidRPr="00B855CB">
        <w:rPr>
          <w:lang w:val="eu-ES"/>
        </w:rPr>
        <w:t>Horrek</w:t>
      </w:r>
      <w:r w:rsidR="003E0467" w:rsidRPr="00B855CB">
        <w:rPr>
          <w:lang w:val="eu-ES"/>
        </w:rPr>
        <w:t xml:space="preserve"> garapen taldeari prozesua jarraitzen lagunduko dio, </w:t>
      </w:r>
      <w:r w:rsidRPr="00B855CB">
        <w:rPr>
          <w:lang w:val="eu-ES"/>
        </w:rPr>
        <w:t>bakoitzak uneoro egin behar duena argi utziz. Webguneak prozesuen informazioa eta proiektuena bistaratu eta aldatzeko aukera emango du, garapen prozesurako behar den informazio guztia bateratuz.</w:t>
      </w:r>
    </w:p>
    <w:p w14:paraId="354412CF" w14:textId="55B8006D" w:rsidR="0014396C" w:rsidRPr="00B855CB" w:rsidRDefault="0014396C" w:rsidP="003E0467">
      <w:pPr>
        <w:jc w:val="both"/>
        <w:rPr>
          <w:lang w:val="eu-ES"/>
        </w:rPr>
      </w:pPr>
      <w:r w:rsidRPr="00B855CB">
        <w:rPr>
          <w:lang w:val="eu-ES"/>
        </w:rPr>
        <w:t>Enpresa edo garatzaileen ikuspegitik bi dira helburuak. Alde batetik, ekoizpen-prozesu sistematiko bat izatea, ezinbestekoa etengabeko hobekuntza gauzatu eta kalitatezko produktuak sortzeko. Bestetik, ekoizpen-prozesu hori sistematizatzeko baliabideak metodologia, arau eta estandarretatik ateratzea. Beraz, ekoizpen-prozesuko artefaktuak berrerabili ahal izateko azpiegitura teknologiko bat sortu beharko dugu.</w:t>
      </w:r>
    </w:p>
    <w:p w14:paraId="24B1291D" w14:textId="77777777" w:rsidR="00B94F59" w:rsidRPr="00B855CB" w:rsidRDefault="0014396C" w:rsidP="00FD5301">
      <w:pPr>
        <w:jc w:val="both"/>
        <w:rPr>
          <w:lang w:val="eu-ES"/>
        </w:rPr>
      </w:pPr>
      <w:r w:rsidRPr="00B855CB">
        <w:rPr>
          <w:lang w:val="eu-ES"/>
        </w:rPr>
        <w:t>Informatika Ingeniaritza Graduko ikasle bezala, Software Ingeniaritzan espezializatuta, lan honen egilearen helburua proiektuaren motibazioarekin bat dator: software garapenerako garrantzitsuak diren aspektuak bereganatzea. Adibidez, gaur egungo bezeroen eskakizun ez-funtzionalak betetzea, softwarearen kalitateari dagozkionak</w:t>
      </w:r>
      <w:r w:rsidR="002D5155" w:rsidRPr="00B855CB">
        <w:rPr>
          <w:lang w:val="eu-ES"/>
        </w:rPr>
        <w:t>.</w:t>
      </w:r>
    </w:p>
    <w:p w14:paraId="6D481E77" w14:textId="77777777" w:rsidR="00B94F59" w:rsidRPr="00B855CB" w:rsidRDefault="00B94F59" w:rsidP="00FD5301">
      <w:pPr>
        <w:jc w:val="both"/>
        <w:rPr>
          <w:lang w:val="eu-ES"/>
        </w:rPr>
      </w:pPr>
      <w:r w:rsidRPr="00B855CB">
        <w:rPr>
          <w:lang w:val="eu-ES"/>
        </w:rPr>
        <w:t>Proiektuaren helburuak hobeto ulertzeko, komenigarria da hiru aspektu zehaztea: arazoa, produktua eta interesatuak. Ondorengo azpiataletan deskribatuko dira horiek taulen bidez.</w:t>
      </w:r>
    </w:p>
    <w:p w14:paraId="02C5A4A9" w14:textId="77777777" w:rsidR="00B94F59" w:rsidRPr="00B855CB" w:rsidRDefault="00B94F59" w:rsidP="00B94F59">
      <w:pPr>
        <w:pStyle w:val="Ttulo2"/>
        <w:rPr>
          <w:lang w:val="eu-ES"/>
        </w:rPr>
      </w:pPr>
      <w:bookmarkStart w:id="107" w:name="_Ref72581174"/>
      <w:bookmarkStart w:id="108" w:name="_Toc74928180"/>
      <w:r w:rsidRPr="00B855CB">
        <w:rPr>
          <w:lang w:val="eu-ES"/>
        </w:rPr>
        <w:t>Arazoaren Planteamendua</w:t>
      </w:r>
      <w:bookmarkEnd w:id="107"/>
      <w:bookmarkEnd w:id="108"/>
    </w:p>
    <w:p w14:paraId="734A8A62" w14:textId="34D64D2D" w:rsidR="00B94F59" w:rsidRPr="00B855CB" w:rsidRDefault="00B94F59" w:rsidP="00B94F59">
      <w:pPr>
        <w:jc w:val="both"/>
        <w:rPr>
          <w:lang w:val="eu-ES"/>
        </w:rPr>
      </w:pPr>
      <w:r w:rsidRPr="00B855CB">
        <w:rPr>
          <w:lang w:val="eu-ES"/>
        </w:rPr>
        <w:t xml:space="preserve">Proiektuaren testuingurua ulertu ahal izateko, lehenik konpondu nahi dugun arazoa ulertu behar da. </w:t>
      </w:r>
      <w:r w:rsidR="00EB165E" w:rsidRPr="00B855CB">
        <w:rPr>
          <w:lang w:val="eu-ES"/>
        </w:rPr>
        <w:fldChar w:fldCharType="begin"/>
      </w:r>
      <w:r w:rsidR="00EB165E" w:rsidRPr="00B855CB">
        <w:rPr>
          <w:lang w:val="eu-ES"/>
        </w:rPr>
        <w:instrText xml:space="preserve"> REF _Ref72937230 \h </w:instrText>
      </w:r>
      <w:r w:rsidR="00EB165E" w:rsidRPr="00B855CB">
        <w:rPr>
          <w:lang w:val="eu-ES"/>
        </w:rPr>
      </w:r>
      <w:r w:rsidR="00EB165E" w:rsidRPr="00B855CB">
        <w:rPr>
          <w:lang w:val="eu-ES"/>
        </w:rPr>
        <w:fldChar w:fldCharType="separate"/>
      </w:r>
      <w:ins w:id="109" w:author="Julen Etxaniz Aragoneses" w:date="2021-08-23T12:18:00Z">
        <w:r w:rsidR="006F125A">
          <w:rPr>
            <w:noProof/>
            <w:lang w:val="eu-ES"/>
          </w:rPr>
          <w:t>2</w:t>
        </w:r>
        <w:r w:rsidR="006F125A" w:rsidRPr="00B855CB">
          <w:rPr>
            <w:lang w:val="eu-ES"/>
          </w:rPr>
          <w:t>.</w:t>
        </w:r>
        <w:r w:rsidR="006F125A">
          <w:rPr>
            <w:noProof/>
            <w:lang w:val="eu-ES"/>
          </w:rPr>
          <w:t>2</w:t>
        </w:r>
        <w:r w:rsidR="006F125A" w:rsidRPr="00B855CB">
          <w:rPr>
            <w:lang w:val="eu-ES"/>
          </w:rPr>
          <w:t>. Taula</w:t>
        </w:r>
      </w:ins>
      <w:del w:id="110" w:author="Julen Etxaniz Aragoneses" w:date="2021-08-23T12:16:00Z">
        <w:r w:rsidR="00B94161" w:rsidDel="006B278F">
          <w:rPr>
            <w:noProof/>
            <w:lang w:val="eu-ES"/>
          </w:rPr>
          <w:delText>2</w:delText>
        </w:r>
        <w:r w:rsidR="00B94161" w:rsidRPr="00B855CB" w:rsidDel="006B278F">
          <w:rPr>
            <w:lang w:val="eu-ES"/>
          </w:rPr>
          <w:delText>.</w:delText>
        </w:r>
        <w:r w:rsidR="00B94161" w:rsidDel="006B278F">
          <w:rPr>
            <w:noProof/>
            <w:lang w:val="eu-ES"/>
          </w:rPr>
          <w:delText>2</w:delText>
        </w:r>
        <w:r w:rsidR="00B94161" w:rsidRPr="00B855CB" w:rsidDel="006B278F">
          <w:rPr>
            <w:lang w:val="eu-ES"/>
          </w:rPr>
          <w:delText>. Taula</w:delText>
        </w:r>
      </w:del>
      <w:r w:rsidR="00EB165E" w:rsidRPr="00B855CB">
        <w:rPr>
          <w:lang w:val="eu-ES"/>
        </w:rPr>
        <w:fldChar w:fldCharType="end"/>
      </w:r>
      <w:r w:rsidR="00EB165E" w:rsidRPr="00B855CB">
        <w:rPr>
          <w:lang w:val="eu-ES"/>
        </w:rPr>
        <w:t xml:space="preserve">n agertzen den informazioa </w:t>
      </w:r>
      <w:r w:rsidRPr="00B855CB">
        <w:rPr>
          <w:lang w:val="eu-ES"/>
        </w:rPr>
        <w:t>jakin behar dugu: arazoa zein den, nori eta nola eragiten dion eta gure soluzioa zein den.</w:t>
      </w:r>
    </w:p>
    <w:tbl>
      <w:tblPr>
        <w:tblW w:w="8505" w:type="dxa"/>
        <w:tblInd w:w="-15" w:type="dxa"/>
        <w:tblLayout w:type="fixed"/>
        <w:tblLook w:val="0000" w:firstRow="0" w:lastRow="0" w:firstColumn="0" w:lastColumn="0" w:noHBand="0" w:noVBand="0"/>
      </w:tblPr>
      <w:tblGrid>
        <w:gridCol w:w="2268"/>
        <w:gridCol w:w="6237"/>
      </w:tblGrid>
      <w:tr w:rsidR="00B94F59" w:rsidRPr="00B855CB" w14:paraId="274DE584" w14:textId="77777777" w:rsidTr="00B92625">
        <w:tc>
          <w:tcPr>
            <w:tcW w:w="2268" w:type="dxa"/>
            <w:tcBorders>
              <w:top w:val="single" w:sz="12" w:space="0" w:color="auto"/>
              <w:left w:val="single" w:sz="12" w:space="0" w:color="auto"/>
              <w:bottom w:val="single" w:sz="6" w:space="0" w:color="auto"/>
              <w:right w:val="single" w:sz="12" w:space="0" w:color="auto"/>
            </w:tcBorders>
            <w:shd w:val="pct25" w:color="auto" w:fill="auto"/>
          </w:tcPr>
          <w:p w14:paraId="0DABCB24" w14:textId="77777777" w:rsidR="00B94F59" w:rsidRPr="00B855CB" w:rsidRDefault="00B94F59" w:rsidP="00B92625">
            <w:pPr>
              <w:jc w:val="both"/>
              <w:rPr>
                <w:b/>
                <w:bCs/>
                <w:lang w:val="eu-ES"/>
              </w:rPr>
            </w:pPr>
            <w:r w:rsidRPr="00B855CB">
              <w:rPr>
                <w:b/>
                <w:bCs/>
                <w:lang w:val="eu-ES"/>
              </w:rPr>
              <w:t>Arazoaren Deskribapena</w:t>
            </w:r>
          </w:p>
        </w:tc>
        <w:tc>
          <w:tcPr>
            <w:tcW w:w="6237" w:type="dxa"/>
            <w:tcBorders>
              <w:top w:val="single" w:sz="12" w:space="0" w:color="auto"/>
              <w:bottom w:val="single" w:sz="6" w:space="0" w:color="auto"/>
              <w:right w:val="single" w:sz="12" w:space="0" w:color="auto"/>
            </w:tcBorders>
          </w:tcPr>
          <w:p w14:paraId="129CE019" w14:textId="52AD43C2" w:rsidR="00B94F59" w:rsidRPr="00B855CB" w:rsidRDefault="00B94F59" w:rsidP="00B92625">
            <w:pPr>
              <w:jc w:val="both"/>
              <w:rPr>
                <w:lang w:val="eu-ES"/>
              </w:rPr>
            </w:pPr>
            <w:r w:rsidRPr="00B855CB">
              <w:rPr>
                <w:lang w:val="eu-ES"/>
              </w:rPr>
              <w:t>Proiektu informatikoen elaboraziorako ezagutza erabilgarria pilatzen da zenbait jarduera modu automatikoan egiteko, adostutako gida bati jarraituz. Gida hauek softwarea garatzeko prozesuetan, metodologietan eta estandarretan oinarritzen dira. Beharrezkoa da gida hauek definitu eta kudeatu ahal izatea, mantendu eta hobetu ahal izateko. Horrek giden edukia eta horiek exekutatzen dituen sistema definitzea eskatzen du.</w:t>
            </w:r>
            <w:r w:rsidR="00602492">
              <w:rPr>
                <w:lang w:val="eu-ES"/>
              </w:rPr>
              <w:t xml:space="preserve"> Honetan oinarrituta bezeroen CMMI eskaerak bete daitezke.</w:t>
            </w:r>
          </w:p>
        </w:tc>
      </w:tr>
      <w:tr w:rsidR="00B94F59" w:rsidRPr="00B855CB" w14:paraId="697A53D7" w14:textId="77777777" w:rsidTr="00B92625">
        <w:tc>
          <w:tcPr>
            <w:tcW w:w="2268" w:type="dxa"/>
            <w:tcBorders>
              <w:top w:val="single" w:sz="6" w:space="0" w:color="auto"/>
              <w:left w:val="single" w:sz="12" w:space="0" w:color="auto"/>
              <w:bottom w:val="single" w:sz="6" w:space="0" w:color="auto"/>
              <w:right w:val="single" w:sz="12" w:space="0" w:color="auto"/>
            </w:tcBorders>
            <w:shd w:val="pct25" w:color="auto" w:fill="auto"/>
          </w:tcPr>
          <w:p w14:paraId="726AC8E6" w14:textId="77777777" w:rsidR="00B94F59" w:rsidRPr="00B855CB" w:rsidRDefault="00B94F59" w:rsidP="00B92625">
            <w:pPr>
              <w:jc w:val="both"/>
              <w:rPr>
                <w:b/>
                <w:bCs/>
                <w:lang w:val="eu-ES"/>
              </w:rPr>
            </w:pPr>
            <w:r w:rsidRPr="00B855CB">
              <w:rPr>
                <w:b/>
                <w:bCs/>
                <w:lang w:val="eu-ES"/>
              </w:rPr>
              <w:t>Interesatu Kaltetuak</w:t>
            </w:r>
          </w:p>
        </w:tc>
        <w:tc>
          <w:tcPr>
            <w:tcW w:w="6237" w:type="dxa"/>
            <w:tcBorders>
              <w:top w:val="single" w:sz="6" w:space="0" w:color="auto"/>
              <w:bottom w:val="single" w:sz="6" w:space="0" w:color="auto"/>
              <w:right w:val="single" w:sz="12" w:space="0" w:color="auto"/>
            </w:tcBorders>
          </w:tcPr>
          <w:p w14:paraId="05AA187E" w14:textId="77777777" w:rsidR="00B94F59" w:rsidRPr="00B855CB" w:rsidRDefault="00B94F59" w:rsidP="00B92625">
            <w:pPr>
              <w:jc w:val="both"/>
              <w:rPr>
                <w:lang w:val="eu-ES"/>
              </w:rPr>
            </w:pPr>
            <w:r w:rsidRPr="00B855CB">
              <w:rPr>
                <w:lang w:val="eu-ES"/>
              </w:rPr>
              <w:t>Proiektu informatikoak garatzen dituzten erakundeak.</w:t>
            </w:r>
          </w:p>
        </w:tc>
      </w:tr>
      <w:tr w:rsidR="00B94F59" w:rsidRPr="001E16DC" w14:paraId="3FE64FB2" w14:textId="77777777" w:rsidTr="00B92625">
        <w:tc>
          <w:tcPr>
            <w:tcW w:w="2268" w:type="dxa"/>
            <w:tcBorders>
              <w:top w:val="single" w:sz="6" w:space="0" w:color="auto"/>
              <w:left w:val="single" w:sz="12" w:space="0" w:color="auto"/>
              <w:bottom w:val="single" w:sz="6" w:space="0" w:color="auto"/>
              <w:right w:val="single" w:sz="12" w:space="0" w:color="auto"/>
            </w:tcBorders>
            <w:shd w:val="pct25" w:color="auto" w:fill="auto"/>
          </w:tcPr>
          <w:p w14:paraId="14EF568B" w14:textId="77777777" w:rsidR="00B94F59" w:rsidRPr="00B855CB" w:rsidRDefault="00B94F59" w:rsidP="00B92625">
            <w:pPr>
              <w:jc w:val="both"/>
              <w:rPr>
                <w:b/>
                <w:bCs/>
                <w:lang w:val="eu-ES"/>
              </w:rPr>
            </w:pPr>
            <w:r w:rsidRPr="00B855CB">
              <w:rPr>
                <w:b/>
                <w:bCs/>
                <w:lang w:val="eu-ES"/>
              </w:rPr>
              <w:t>Arazoaren Eragina</w:t>
            </w:r>
          </w:p>
        </w:tc>
        <w:tc>
          <w:tcPr>
            <w:tcW w:w="6237" w:type="dxa"/>
            <w:tcBorders>
              <w:top w:val="single" w:sz="6" w:space="0" w:color="auto"/>
              <w:bottom w:val="single" w:sz="6" w:space="0" w:color="auto"/>
              <w:right w:val="single" w:sz="12" w:space="0" w:color="auto"/>
            </w:tcBorders>
          </w:tcPr>
          <w:p w14:paraId="3CD7DA81" w14:textId="77777777" w:rsidR="00B94F59" w:rsidRPr="00B855CB" w:rsidRDefault="00B94F59" w:rsidP="00B92625">
            <w:pPr>
              <w:jc w:val="both"/>
              <w:rPr>
                <w:lang w:val="eu-ES"/>
              </w:rPr>
            </w:pPr>
            <w:r w:rsidRPr="00B855CB">
              <w:rPr>
                <w:lang w:val="eu-ES"/>
              </w:rPr>
              <w:t xml:space="preserve">Estandarizazio maila baxua software proiektuen garapen prozesuan. Desadostasunak, atzerapenak eta akatsak eragiten ditu honek. </w:t>
            </w:r>
          </w:p>
        </w:tc>
      </w:tr>
      <w:tr w:rsidR="00B94F59" w:rsidRPr="001E16DC" w14:paraId="48EAA117" w14:textId="77777777" w:rsidTr="00B92625">
        <w:tc>
          <w:tcPr>
            <w:tcW w:w="2268" w:type="dxa"/>
            <w:tcBorders>
              <w:top w:val="single" w:sz="6" w:space="0" w:color="auto"/>
              <w:left w:val="single" w:sz="12" w:space="0" w:color="auto"/>
              <w:bottom w:val="single" w:sz="12" w:space="0" w:color="auto"/>
              <w:right w:val="single" w:sz="12" w:space="0" w:color="auto"/>
            </w:tcBorders>
            <w:shd w:val="pct25" w:color="auto" w:fill="auto"/>
          </w:tcPr>
          <w:p w14:paraId="018C286C" w14:textId="77777777" w:rsidR="00B94F59" w:rsidRPr="00B855CB" w:rsidRDefault="00B94F59" w:rsidP="00B92625">
            <w:pPr>
              <w:jc w:val="both"/>
              <w:rPr>
                <w:b/>
                <w:bCs/>
                <w:lang w:val="eu-ES"/>
              </w:rPr>
            </w:pPr>
            <w:r w:rsidRPr="00B855CB">
              <w:rPr>
                <w:b/>
                <w:bCs/>
                <w:lang w:val="eu-ES"/>
              </w:rPr>
              <w:t>Soluzioaren Abantailak</w:t>
            </w:r>
          </w:p>
        </w:tc>
        <w:tc>
          <w:tcPr>
            <w:tcW w:w="6237" w:type="dxa"/>
            <w:tcBorders>
              <w:top w:val="single" w:sz="6" w:space="0" w:color="auto"/>
              <w:bottom w:val="single" w:sz="12" w:space="0" w:color="auto"/>
              <w:right w:val="single" w:sz="12" w:space="0" w:color="auto"/>
            </w:tcBorders>
          </w:tcPr>
          <w:p w14:paraId="78F77905" w14:textId="77777777" w:rsidR="00B94F59" w:rsidRPr="00B855CB" w:rsidRDefault="00B94F59" w:rsidP="00B92625">
            <w:pPr>
              <w:keepNext/>
              <w:jc w:val="both"/>
              <w:rPr>
                <w:lang w:val="eu-ES"/>
              </w:rPr>
            </w:pPr>
            <w:r w:rsidRPr="00B855CB">
              <w:rPr>
                <w:lang w:val="eu-ES"/>
              </w:rPr>
              <w:t>Softwarea garatzeko prozesua definitu, kudeatu, mantendu eta hobetzeko erraztasuna. Garapen denbora asko gutxituko du eta bizi-ziklorako metodologia bat erabiliz estandarizazio-maila handituko du.</w:t>
            </w:r>
          </w:p>
        </w:tc>
      </w:tr>
    </w:tbl>
    <w:bookmarkStart w:id="111" w:name="_Ref73280149"/>
    <w:p w14:paraId="6C32C080" w14:textId="37FCF3D6" w:rsidR="00B94F59" w:rsidRPr="00B855CB" w:rsidRDefault="005878E1" w:rsidP="00B94F59">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112" w:name="_Toc74928459"/>
      <w:r w:rsidR="006F125A">
        <w:rPr>
          <w:noProof/>
          <w:lang w:val="eu-ES"/>
        </w:rPr>
        <w:t>2</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6F125A">
        <w:rPr>
          <w:noProof/>
          <w:lang w:val="eu-ES"/>
        </w:rPr>
        <w:t>1</w:t>
      </w:r>
      <w:r w:rsidRPr="00B855CB">
        <w:rPr>
          <w:lang w:val="eu-ES"/>
        </w:rPr>
        <w:fldChar w:fldCharType="end"/>
      </w:r>
      <w:r w:rsidR="00B94F59" w:rsidRPr="00B855CB">
        <w:rPr>
          <w:lang w:val="eu-ES"/>
        </w:rPr>
        <w:t>. Taula</w:t>
      </w:r>
      <w:bookmarkEnd w:id="111"/>
      <w:r w:rsidR="00B94F59" w:rsidRPr="00B855CB">
        <w:rPr>
          <w:lang w:val="eu-ES"/>
        </w:rPr>
        <w:t>. Arazoaren Planteamendua.</w:t>
      </w:r>
      <w:bookmarkEnd w:id="112"/>
    </w:p>
    <w:p w14:paraId="720FE3D6" w14:textId="77777777" w:rsidR="00B94F59" w:rsidRPr="00B855CB" w:rsidRDefault="00B94F59" w:rsidP="00B94F59">
      <w:pPr>
        <w:pStyle w:val="Ttulo2"/>
        <w:rPr>
          <w:lang w:val="eu-ES"/>
        </w:rPr>
      </w:pPr>
      <w:bookmarkStart w:id="113" w:name="_Toc74928181"/>
      <w:r w:rsidRPr="00B855CB">
        <w:rPr>
          <w:lang w:val="eu-ES"/>
        </w:rPr>
        <w:lastRenderedPageBreak/>
        <w:t>Produktuaren Planteamendua</w:t>
      </w:r>
      <w:bookmarkEnd w:id="113"/>
    </w:p>
    <w:p w14:paraId="66A473F6" w14:textId="0062F838" w:rsidR="00B94F59" w:rsidRPr="00B855CB" w:rsidRDefault="00B94F59" w:rsidP="00B94F59">
      <w:pPr>
        <w:jc w:val="both"/>
        <w:rPr>
          <w:lang w:val="eu-ES"/>
        </w:rPr>
      </w:pPr>
      <w:r w:rsidRPr="00B855CB">
        <w:rPr>
          <w:lang w:val="eu-ES"/>
        </w:rPr>
        <w:t>Arazoa ulertu ondoren, produktuaren inguruko planteamendua azalduko dugu</w:t>
      </w:r>
      <w:r w:rsidR="00EB165E" w:rsidRPr="00B855CB">
        <w:rPr>
          <w:lang w:val="eu-ES"/>
        </w:rPr>
        <w:t xml:space="preserve"> </w:t>
      </w:r>
      <w:r w:rsidR="00EB165E" w:rsidRPr="00B855CB">
        <w:rPr>
          <w:lang w:val="eu-ES"/>
        </w:rPr>
        <w:fldChar w:fldCharType="begin"/>
      </w:r>
      <w:r w:rsidR="00EB165E" w:rsidRPr="00B855CB">
        <w:rPr>
          <w:lang w:val="eu-ES"/>
        </w:rPr>
        <w:instrText xml:space="preserve"> REF _Ref72937230 \h </w:instrText>
      </w:r>
      <w:r w:rsidR="00EB165E" w:rsidRPr="00B855CB">
        <w:rPr>
          <w:lang w:val="eu-ES"/>
        </w:rPr>
      </w:r>
      <w:r w:rsidR="00EB165E" w:rsidRPr="00B855CB">
        <w:rPr>
          <w:lang w:val="eu-ES"/>
        </w:rPr>
        <w:fldChar w:fldCharType="separate"/>
      </w:r>
      <w:ins w:id="114" w:author="Julen Etxaniz Aragoneses" w:date="2021-08-23T12:18:00Z">
        <w:r w:rsidR="006F125A">
          <w:rPr>
            <w:noProof/>
            <w:lang w:val="eu-ES"/>
          </w:rPr>
          <w:t>2</w:t>
        </w:r>
        <w:r w:rsidR="006F125A" w:rsidRPr="00B855CB">
          <w:rPr>
            <w:lang w:val="eu-ES"/>
          </w:rPr>
          <w:t>.</w:t>
        </w:r>
        <w:r w:rsidR="006F125A">
          <w:rPr>
            <w:noProof/>
            <w:lang w:val="eu-ES"/>
          </w:rPr>
          <w:t>2</w:t>
        </w:r>
        <w:r w:rsidR="006F125A" w:rsidRPr="00B855CB">
          <w:rPr>
            <w:lang w:val="eu-ES"/>
          </w:rPr>
          <w:t>. Taula</w:t>
        </w:r>
      </w:ins>
      <w:del w:id="115" w:author="Julen Etxaniz Aragoneses" w:date="2021-08-23T12:16:00Z">
        <w:r w:rsidR="00B94161" w:rsidDel="006B278F">
          <w:rPr>
            <w:noProof/>
            <w:lang w:val="eu-ES"/>
          </w:rPr>
          <w:delText>2</w:delText>
        </w:r>
        <w:r w:rsidR="00B94161" w:rsidRPr="00B855CB" w:rsidDel="006B278F">
          <w:rPr>
            <w:lang w:val="eu-ES"/>
          </w:rPr>
          <w:delText>.</w:delText>
        </w:r>
        <w:r w:rsidR="00B94161" w:rsidDel="006B278F">
          <w:rPr>
            <w:noProof/>
            <w:lang w:val="eu-ES"/>
          </w:rPr>
          <w:delText>2</w:delText>
        </w:r>
        <w:r w:rsidR="00B94161" w:rsidRPr="00B855CB" w:rsidDel="006B278F">
          <w:rPr>
            <w:lang w:val="eu-ES"/>
          </w:rPr>
          <w:delText>. Taula</w:delText>
        </w:r>
      </w:del>
      <w:r w:rsidR="00EB165E" w:rsidRPr="00B855CB">
        <w:rPr>
          <w:lang w:val="eu-ES"/>
        </w:rPr>
        <w:fldChar w:fldCharType="end"/>
      </w:r>
      <w:r w:rsidR="00EB165E" w:rsidRPr="00B855CB">
        <w:rPr>
          <w:lang w:val="eu-ES"/>
        </w:rPr>
        <w:t>n</w:t>
      </w:r>
      <w:r w:rsidRPr="00B855CB">
        <w:rPr>
          <w:lang w:val="eu-ES"/>
        </w:rPr>
        <w:t>. Bezeroa eta beharra, gure produktua, alternatibak eta horiekiko abantaila eta hobekuntzak zein diren jakin behar dugu.</w:t>
      </w:r>
    </w:p>
    <w:tbl>
      <w:tblPr>
        <w:tblW w:w="8505" w:type="dxa"/>
        <w:tblInd w:w="-15" w:type="dxa"/>
        <w:tblLayout w:type="fixed"/>
        <w:tblLook w:val="0000" w:firstRow="0" w:lastRow="0" w:firstColumn="0" w:lastColumn="0" w:noHBand="0" w:noVBand="0"/>
      </w:tblPr>
      <w:tblGrid>
        <w:gridCol w:w="2268"/>
        <w:gridCol w:w="6237"/>
      </w:tblGrid>
      <w:tr w:rsidR="00B94F59" w:rsidRPr="006B278F" w14:paraId="6CA5A971" w14:textId="77777777" w:rsidTr="00B92625">
        <w:tc>
          <w:tcPr>
            <w:tcW w:w="2268" w:type="dxa"/>
            <w:tcBorders>
              <w:top w:val="single" w:sz="12" w:space="0" w:color="auto"/>
              <w:left w:val="single" w:sz="12" w:space="0" w:color="auto"/>
              <w:bottom w:val="single" w:sz="6" w:space="0" w:color="auto"/>
              <w:right w:val="single" w:sz="12" w:space="0" w:color="auto"/>
            </w:tcBorders>
            <w:shd w:val="pct25" w:color="auto" w:fill="auto"/>
          </w:tcPr>
          <w:p w14:paraId="4E01A1DF" w14:textId="77777777" w:rsidR="00B94F59" w:rsidRPr="00B855CB" w:rsidRDefault="00B94F59" w:rsidP="00B92625">
            <w:pPr>
              <w:jc w:val="both"/>
              <w:rPr>
                <w:b/>
                <w:bCs/>
                <w:lang w:val="eu-ES"/>
              </w:rPr>
            </w:pPr>
            <w:r w:rsidRPr="00B855CB">
              <w:rPr>
                <w:b/>
                <w:bCs/>
                <w:lang w:val="eu-ES"/>
              </w:rPr>
              <w:t>Bezeroa</w:t>
            </w:r>
          </w:p>
        </w:tc>
        <w:tc>
          <w:tcPr>
            <w:tcW w:w="6237" w:type="dxa"/>
            <w:tcBorders>
              <w:top w:val="single" w:sz="12" w:space="0" w:color="auto"/>
              <w:bottom w:val="single" w:sz="6" w:space="0" w:color="auto"/>
              <w:right w:val="single" w:sz="12" w:space="0" w:color="auto"/>
            </w:tcBorders>
          </w:tcPr>
          <w:p w14:paraId="2FABCB5E" w14:textId="3D4052D9" w:rsidR="00B94F59" w:rsidRPr="00B855CB" w:rsidRDefault="00B94F59" w:rsidP="00B92625">
            <w:pPr>
              <w:jc w:val="both"/>
              <w:rPr>
                <w:lang w:val="eu-ES"/>
              </w:rPr>
            </w:pPr>
            <w:r w:rsidRPr="00B855CB">
              <w:rPr>
                <w:lang w:val="eu-ES"/>
              </w:rPr>
              <w:t>Software proiektuak garatzen dituen enpresa.</w:t>
            </w:r>
            <w:r w:rsidR="006F5C45">
              <w:rPr>
                <w:lang w:val="eu-ES"/>
              </w:rPr>
              <w:t xml:space="preserve"> Bere domeinuko bezeroen </w:t>
            </w:r>
            <w:r w:rsidR="006368E5">
              <w:rPr>
                <w:lang w:val="eu-ES"/>
              </w:rPr>
              <w:t>e</w:t>
            </w:r>
            <w:r w:rsidR="006F5C45">
              <w:rPr>
                <w:lang w:val="eu-ES"/>
              </w:rPr>
              <w:t>paien menpe dagoena.</w:t>
            </w:r>
          </w:p>
        </w:tc>
      </w:tr>
      <w:tr w:rsidR="00B94F59" w:rsidRPr="006B278F" w14:paraId="08971F8A" w14:textId="77777777" w:rsidTr="00B92625">
        <w:tc>
          <w:tcPr>
            <w:tcW w:w="2268" w:type="dxa"/>
            <w:tcBorders>
              <w:top w:val="single" w:sz="6" w:space="0" w:color="auto"/>
              <w:left w:val="single" w:sz="12" w:space="0" w:color="auto"/>
              <w:bottom w:val="single" w:sz="6" w:space="0" w:color="auto"/>
              <w:right w:val="single" w:sz="12" w:space="0" w:color="auto"/>
            </w:tcBorders>
            <w:shd w:val="pct25" w:color="auto" w:fill="auto"/>
          </w:tcPr>
          <w:p w14:paraId="2A623B27" w14:textId="77777777" w:rsidR="00B94F59" w:rsidRPr="00B855CB" w:rsidRDefault="00B94F59" w:rsidP="00B92625">
            <w:pPr>
              <w:jc w:val="both"/>
              <w:rPr>
                <w:b/>
                <w:bCs/>
                <w:lang w:val="eu-ES"/>
              </w:rPr>
            </w:pPr>
            <w:r w:rsidRPr="00B855CB">
              <w:rPr>
                <w:b/>
                <w:bCs/>
                <w:lang w:val="eu-ES"/>
              </w:rPr>
              <w:t>Beharra</w:t>
            </w:r>
          </w:p>
        </w:tc>
        <w:tc>
          <w:tcPr>
            <w:tcW w:w="6237" w:type="dxa"/>
            <w:tcBorders>
              <w:top w:val="single" w:sz="6" w:space="0" w:color="auto"/>
              <w:bottom w:val="single" w:sz="6" w:space="0" w:color="auto"/>
              <w:right w:val="single" w:sz="12" w:space="0" w:color="auto"/>
            </w:tcBorders>
          </w:tcPr>
          <w:p w14:paraId="15841E9D" w14:textId="77777777" w:rsidR="00B94F59" w:rsidRPr="00B855CB" w:rsidRDefault="00B94F59" w:rsidP="00B92625">
            <w:pPr>
              <w:jc w:val="both"/>
              <w:rPr>
                <w:lang w:val="eu-ES"/>
              </w:rPr>
            </w:pPr>
            <w:r w:rsidRPr="00B855CB">
              <w:rPr>
                <w:lang w:val="eu-ES"/>
              </w:rPr>
              <w:t>Softwarea garatzeko prozesuaren bizi-zikloa definitu eta exekutatzen duen sistemaren beharra, prozesua mantendu eta hobetu ahal izateko.</w:t>
            </w:r>
          </w:p>
        </w:tc>
      </w:tr>
      <w:tr w:rsidR="00B94F59" w:rsidRPr="00B855CB" w14:paraId="57A02386" w14:textId="77777777" w:rsidTr="00B92625">
        <w:tc>
          <w:tcPr>
            <w:tcW w:w="2268" w:type="dxa"/>
            <w:tcBorders>
              <w:top w:val="single" w:sz="6" w:space="0" w:color="auto"/>
              <w:left w:val="single" w:sz="12" w:space="0" w:color="auto"/>
              <w:bottom w:val="single" w:sz="6" w:space="0" w:color="auto"/>
              <w:right w:val="single" w:sz="12" w:space="0" w:color="auto"/>
            </w:tcBorders>
            <w:shd w:val="pct25" w:color="auto" w:fill="auto"/>
          </w:tcPr>
          <w:p w14:paraId="28A1B4F2" w14:textId="77777777" w:rsidR="00B94F59" w:rsidRPr="00B855CB" w:rsidRDefault="00B94F59" w:rsidP="00B92625">
            <w:pPr>
              <w:jc w:val="both"/>
              <w:rPr>
                <w:b/>
                <w:bCs/>
                <w:lang w:val="eu-ES"/>
              </w:rPr>
            </w:pPr>
            <w:r w:rsidRPr="00B855CB">
              <w:rPr>
                <w:b/>
                <w:bCs/>
                <w:lang w:val="eu-ES"/>
              </w:rPr>
              <w:t>Produktua</w:t>
            </w:r>
          </w:p>
        </w:tc>
        <w:tc>
          <w:tcPr>
            <w:tcW w:w="6237" w:type="dxa"/>
            <w:tcBorders>
              <w:top w:val="single" w:sz="6" w:space="0" w:color="auto"/>
              <w:bottom w:val="single" w:sz="6" w:space="0" w:color="auto"/>
              <w:right w:val="single" w:sz="12" w:space="0" w:color="auto"/>
            </w:tcBorders>
          </w:tcPr>
          <w:p w14:paraId="5EA76A26" w14:textId="77777777" w:rsidR="00B94F59" w:rsidRPr="00B855CB" w:rsidRDefault="00B94F59" w:rsidP="00B92625">
            <w:pPr>
              <w:jc w:val="both"/>
              <w:rPr>
                <w:lang w:val="eu-ES"/>
              </w:rPr>
            </w:pPr>
            <w:r w:rsidRPr="00B855CB">
              <w:rPr>
                <w:lang w:val="eu-ES"/>
              </w:rPr>
              <w:t>ProMeta: Metaereduetan oinarritutako softwarearen garapenerako prozesuen definizio eta ezarpenerako sistema.</w:t>
            </w:r>
          </w:p>
        </w:tc>
      </w:tr>
      <w:tr w:rsidR="00B94F59" w:rsidRPr="001E16DC" w14:paraId="5500E308" w14:textId="77777777" w:rsidTr="00B92625">
        <w:tc>
          <w:tcPr>
            <w:tcW w:w="2268" w:type="dxa"/>
            <w:tcBorders>
              <w:top w:val="single" w:sz="6" w:space="0" w:color="auto"/>
              <w:left w:val="single" w:sz="12" w:space="0" w:color="auto"/>
              <w:bottom w:val="single" w:sz="6" w:space="0" w:color="auto"/>
              <w:right w:val="single" w:sz="12" w:space="0" w:color="auto"/>
            </w:tcBorders>
            <w:shd w:val="pct25" w:color="auto" w:fill="auto"/>
          </w:tcPr>
          <w:p w14:paraId="357F9EDA" w14:textId="77777777" w:rsidR="00B94F59" w:rsidRPr="00B855CB" w:rsidRDefault="00B94F59" w:rsidP="00B92625">
            <w:pPr>
              <w:jc w:val="both"/>
              <w:rPr>
                <w:b/>
                <w:bCs/>
                <w:lang w:val="eu-ES"/>
              </w:rPr>
            </w:pPr>
            <w:r w:rsidRPr="00B855CB">
              <w:rPr>
                <w:b/>
                <w:bCs/>
                <w:lang w:val="eu-ES"/>
              </w:rPr>
              <w:t>Abantaila</w:t>
            </w:r>
          </w:p>
        </w:tc>
        <w:tc>
          <w:tcPr>
            <w:tcW w:w="6237" w:type="dxa"/>
            <w:tcBorders>
              <w:top w:val="single" w:sz="6" w:space="0" w:color="auto"/>
              <w:bottom w:val="single" w:sz="6" w:space="0" w:color="auto"/>
              <w:right w:val="single" w:sz="12" w:space="0" w:color="auto"/>
            </w:tcBorders>
          </w:tcPr>
          <w:p w14:paraId="7BFDDC7F" w14:textId="77777777" w:rsidR="00B94F59" w:rsidRPr="00B855CB" w:rsidRDefault="00B94F59" w:rsidP="00B92625">
            <w:pPr>
              <w:jc w:val="both"/>
              <w:rPr>
                <w:lang w:val="eu-ES"/>
              </w:rPr>
            </w:pPr>
            <w:r w:rsidRPr="00B855CB">
              <w:rPr>
                <w:lang w:val="eu-ES"/>
              </w:rPr>
              <w:t>Softwarea garatzeko prozesua definitu, kudeatu, mantendu eta hobetzeko erraztasuna.</w:t>
            </w:r>
          </w:p>
        </w:tc>
      </w:tr>
      <w:tr w:rsidR="00B94F59" w:rsidRPr="001E16DC" w14:paraId="3BEE9A76" w14:textId="77777777" w:rsidTr="00B92625">
        <w:tc>
          <w:tcPr>
            <w:tcW w:w="2268" w:type="dxa"/>
            <w:tcBorders>
              <w:top w:val="single" w:sz="6" w:space="0" w:color="auto"/>
              <w:left w:val="single" w:sz="12" w:space="0" w:color="auto"/>
              <w:bottom w:val="single" w:sz="6" w:space="0" w:color="auto"/>
              <w:right w:val="single" w:sz="12" w:space="0" w:color="auto"/>
            </w:tcBorders>
            <w:shd w:val="pct25" w:color="auto" w:fill="auto"/>
          </w:tcPr>
          <w:p w14:paraId="1E127D27" w14:textId="77777777" w:rsidR="00B94F59" w:rsidRPr="00B855CB" w:rsidRDefault="00B94F59" w:rsidP="00B92625">
            <w:pPr>
              <w:jc w:val="both"/>
              <w:rPr>
                <w:b/>
                <w:bCs/>
                <w:lang w:val="eu-ES"/>
              </w:rPr>
            </w:pPr>
            <w:r w:rsidRPr="00B855CB">
              <w:rPr>
                <w:b/>
                <w:bCs/>
                <w:lang w:val="eu-ES"/>
              </w:rPr>
              <w:t>Alternatiba</w:t>
            </w:r>
          </w:p>
        </w:tc>
        <w:tc>
          <w:tcPr>
            <w:tcW w:w="6237" w:type="dxa"/>
            <w:tcBorders>
              <w:top w:val="single" w:sz="6" w:space="0" w:color="auto"/>
              <w:bottom w:val="single" w:sz="6" w:space="0" w:color="auto"/>
              <w:right w:val="single" w:sz="12" w:space="0" w:color="auto"/>
            </w:tcBorders>
          </w:tcPr>
          <w:p w14:paraId="46581370" w14:textId="77777777" w:rsidR="00B94F59" w:rsidRPr="00B855CB" w:rsidRDefault="00B94F59" w:rsidP="00B92625">
            <w:pPr>
              <w:jc w:val="both"/>
              <w:rPr>
                <w:lang w:val="eu-ES"/>
              </w:rPr>
            </w:pPr>
            <w:r w:rsidRPr="00B855CB">
              <w:rPr>
                <w:lang w:val="eu-ES"/>
              </w:rPr>
              <w:t>ProWF: Software proiektuen elaboraziorako workflowetan oinarritutako sistemaren sorkuntza eta bizi-zikloa definitzeko metodologia baten ezarpena. Ez ditu OpenUp bizi-zikloaren fase guztiak, hasiera eta elaborazio fasearen zati bat bakarrik.</w:t>
            </w:r>
          </w:p>
        </w:tc>
      </w:tr>
      <w:tr w:rsidR="00B94F59" w:rsidRPr="006B278F" w14:paraId="74EB310F" w14:textId="77777777" w:rsidTr="00B92625">
        <w:tc>
          <w:tcPr>
            <w:tcW w:w="2268" w:type="dxa"/>
            <w:tcBorders>
              <w:top w:val="single" w:sz="6" w:space="0" w:color="auto"/>
              <w:left w:val="single" w:sz="12" w:space="0" w:color="auto"/>
              <w:bottom w:val="single" w:sz="12" w:space="0" w:color="auto"/>
              <w:right w:val="single" w:sz="12" w:space="0" w:color="auto"/>
            </w:tcBorders>
            <w:shd w:val="pct25" w:color="auto" w:fill="auto"/>
          </w:tcPr>
          <w:p w14:paraId="4BA8747D" w14:textId="77777777" w:rsidR="00B94F59" w:rsidRPr="00B855CB" w:rsidRDefault="00B94F59" w:rsidP="00B92625">
            <w:pPr>
              <w:jc w:val="both"/>
              <w:rPr>
                <w:b/>
                <w:bCs/>
                <w:lang w:val="eu-ES"/>
              </w:rPr>
            </w:pPr>
            <w:r w:rsidRPr="00B855CB">
              <w:rPr>
                <w:b/>
                <w:bCs/>
                <w:lang w:val="eu-ES"/>
              </w:rPr>
              <w:t>Hobekuntzak</w:t>
            </w:r>
          </w:p>
        </w:tc>
        <w:tc>
          <w:tcPr>
            <w:tcW w:w="6237" w:type="dxa"/>
            <w:tcBorders>
              <w:top w:val="single" w:sz="6" w:space="0" w:color="auto"/>
              <w:bottom w:val="single" w:sz="12" w:space="0" w:color="auto"/>
              <w:right w:val="single" w:sz="12" w:space="0" w:color="auto"/>
            </w:tcBorders>
          </w:tcPr>
          <w:p w14:paraId="1889AE2A" w14:textId="77777777" w:rsidR="00B94F59" w:rsidRPr="00B855CB" w:rsidRDefault="00B94F59" w:rsidP="00B92625">
            <w:pPr>
              <w:keepNext/>
              <w:jc w:val="both"/>
              <w:rPr>
                <w:lang w:val="eu-ES"/>
              </w:rPr>
            </w:pPr>
            <w:r w:rsidRPr="00B855CB">
              <w:rPr>
                <w:lang w:val="eu-ES"/>
              </w:rPr>
              <w:t>ProMeta sistemak metaereduak erabiltzen dituenez erraztasuna ematen du aldaketak egiteko. Etorkizunean sistemaren atal bat aldatzea erabakitzen bada, metaeredua edo ereduak aldatzea nahikoa da. OpenUp metodologiaren bizi-zikloa osatzea du helburu. IO-System sistemaren editorea hobetzea ere aurreikusten da. Gainera, sistema zerbitzari batean jarriko da, edozein erabiltzailerentzat eskuragarri egon dadin.</w:t>
            </w:r>
          </w:p>
        </w:tc>
      </w:tr>
    </w:tbl>
    <w:bookmarkStart w:id="116" w:name="_Ref72581369"/>
    <w:bookmarkStart w:id="117" w:name="_Ref72937230"/>
    <w:bookmarkStart w:id="118" w:name="_Ref73183065"/>
    <w:p w14:paraId="7DC6084D" w14:textId="4BB2DE4C" w:rsidR="00B94F59" w:rsidRPr="00B855CB" w:rsidRDefault="005878E1" w:rsidP="00B94F59">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119" w:name="_Toc74928460"/>
      <w:r w:rsidR="006F125A">
        <w:rPr>
          <w:noProof/>
          <w:lang w:val="eu-ES"/>
        </w:rPr>
        <w:t>2</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6F125A">
        <w:rPr>
          <w:noProof/>
          <w:lang w:val="eu-ES"/>
        </w:rPr>
        <w:t>2</w:t>
      </w:r>
      <w:r w:rsidRPr="00B855CB">
        <w:rPr>
          <w:lang w:val="eu-ES"/>
        </w:rPr>
        <w:fldChar w:fldCharType="end"/>
      </w:r>
      <w:bookmarkEnd w:id="116"/>
      <w:r w:rsidR="00B94F59" w:rsidRPr="00B855CB">
        <w:rPr>
          <w:lang w:val="eu-ES"/>
        </w:rPr>
        <w:t>. Taula</w:t>
      </w:r>
      <w:bookmarkEnd w:id="117"/>
      <w:r w:rsidR="00B94F59" w:rsidRPr="00B855CB">
        <w:rPr>
          <w:lang w:val="eu-ES"/>
        </w:rPr>
        <w:t>. Produktuaren Planteamendua.</w:t>
      </w:r>
      <w:bookmarkEnd w:id="118"/>
      <w:bookmarkEnd w:id="119"/>
    </w:p>
    <w:p w14:paraId="31397BEB" w14:textId="77777777" w:rsidR="00B94F59" w:rsidRPr="00B855CB" w:rsidRDefault="00B94F59" w:rsidP="00B94F59">
      <w:pPr>
        <w:pStyle w:val="Ttulo2"/>
        <w:rPr>
          <w:lang w:val="eu-ES"/>
        </w:rPr>
      </w:pPr>
      <w:bookmarkStart w:id="120" w:name="_Toc74928182"/>
      <w:r w:rsidRPr="00B855CB">
        <w:rPr>
          <w:lang w:val="eu-ES"/>
        </w:rPr>
        <w:t>Interesatuen Deskribapena</w:t>
      </w:r>
      <w:bookmarkEnd w:id="120"/>
    </w:p>
    <w:p w14:paraId="0553A949" w14:textId="5C6FF915" w:rsidR="00B94F59" w:rsidRPr="00B855CB" w:rsidRDefault="00EB165E" w:rsidP="00EB165E">
      <w:pPr>
        <w:jc w:val="both"/>
        <w:rPr>
          <w:lang w:val="eu-ES"/>
        </w:rPr>
      </w:pPr>
      <w:r w:rsidRPr="00B855CB">
        <w:rPr>
          <w:lang w:val="eu-ES"/>
        </w:rPr>
        <w:t>Arazoa eta produktuaren planteamendua jakinik, proiektuaren interesatuak eta</w:t>
      </w:r>
      <w:r w:rsidR="00B94F59" w:rsidRPr="00B855CB">
        <w:rPr>
          <w:lang w:val="eu-ES"/>
        </w:rPr>
        <w:t xml:space="preserve"> horien erantzukizunak deskribatzen dira</w:t>
      </w:r>
      <w:r w:rsidRPr="00B855CB">
        <w:rPr>
          <w:lang w:val="eu-ES"/>
        </w:rPr>
        <w:t xml:space="preserve"> </w:t>
      </w:r>
      <w:commentRangeStart w:id="121"/>
      <w:r w:rsidRPr="00B855CB">
        <w:rPr>
          <w:lang w:val="eu-ES"/>
        </w:rPr>
        <w:fldChar w:fldCharType="begin"/>
      </w:r>
      <w:r w:rsidRPr="00B855CB">
        <w:rPr>
          <w:lang w:val="eu-ES"/>
        </w:rPr>
        <w:instrText xml:space="preserve"> REF _Ref73367977 \h </w:instrText>
      </w:r>
      <w:r w:rsidRPr="00B855CB">
        <w:rPr>
          <w:lang w:val="eu-ES"/>
        </w:rPr>
      </w:r>
      <w:r w:rsidRPr="00B855CB">
        <w:rPr>
          <w:lang w:val="eu-ES"/>
        </w:rPr>
        <w:fldChar w:fldCharType="separate"/>
      </w:r>
      <w:ins w:id="122" w:author="Julen Etxaniz Aragoneses" w:date="2021-08-23T12:18:00Z">
        <w:r w:rsidR="006F125A">
          <w:rPr>
            <w:noProof/>
            <w:lang w:val="eu-ES"/>
          </w:rPr>
          <w:t>2</w:t>
        </w:r>
        <w:r w:rsidR="006F125A" w:rsidRPr="00B855CB">
          <w:rPr>
            <w:lang w:val="eu-ES"/>
          </w:rPr>
          <w:t>.</w:t>
        </w:r>
        <w:r w:rsidR="006F125A">
          <w:rPr>
            <w:noProof/>
            <w:lang w:val="eu-ES"/>
          </w:rPr>
          <w:t>3</w:t>
        </w:r>
        <w:r w:rsidR="006F125A" w:rsidRPr="00B855CB">
          <w:rPr>
            <w:lang w:val="eu-ES"/>
          </w:rPr>
          <w:t>. Taula</w:t>
        </w:r>
      </w:ins>
      <w:del w:id="123" w:author="Julen Etxaniz Aragoneses" w:date="2021-08-23T12:16:00Z">
        <w:r w:rsidR="00B94161" w:rsidDel="006B278F">
          <w:rPr>
            <w:noProof/>
            <w:lang w:val="eu-ES"/>
          </w:rPr>
          <w:delText>2</w:delText>
        </w:r>
        <w:r w:rsidR="00B94161" w:rsidRPr="00B855CB" w:rsidDel="006B278F">
          <w:rPr>
            <w:lang w:val="eu-ES"/>
          </w:rPr>
          <w:delText>.</w:delText>
        </w:r>
        <w:r w:rsidR="00B94161" w:rsidDel="006B278F">
          <w:rPr>
            <w:noProof/>
            <w:lang w:val="eu-ES"/>
          </w:rPr>
          <w:delText>3</w:delText>
        </w:r>
        <w:r w:rsidR="00B94161" w:rsidRPr="00B855CB" w:rsidDel="006B278F">
          <w:rPr>
            <w:lang w:val="eu-ES"/>
          </w:rPr>
          <w:delText>. Taula</w:delText>
        </w:r>
      </w:del>
      <w:r w:rsidRPr="00B855CB">
        <w:rPr>
          <w:lang w:val="eu-ES"/>
        </w:rPr>
        <w:fldChar w:fldCharType="end"/>
      </w:r>
      <w:r w:rsidRPr="00B855CB">
        <w:rPr>
          <w:lang w:val="eu-ES"/>
        </w:rPr>
        <w:t>n</w:t>
      </w:r>
      <w:commentRangeEnd w:id="121"/>
      <w:r w:rsidR="006A4801">
        <w:rPr>
          <w:rStyle w:val="Refdecomentario"/>
        </w:rPr>
        <w:commentReference w:id="121"/>
      </w:r>
      <w:r w:rsidR="00B94F59" w:rsidRPr="00B855CB">
        <w:rPr>
          <w:lang w:val="eu-ES"/>
        </w:rPr>
        <w:t>.</w:t>
      </w:r>
      <w:ins w:id="124" w:author="JUAN MANUEL PIKATZA" w:date="2021-08-14T10:40:00Z">
        <w:r w:rsidR="006A4801">
          <w:rPr>
            <w:lang w:val="eu-ES"/>
          </w:rPr>
          <w:t xml:space="preserve"> </w:t>
        </w:r>
      </w:ins>
    </w:p>
    <w:tbl>
      <w:tblPr>
        <w:tblW w:w="8498" w:type="dxa"/>
        <w:tblInd w:w="-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1694"/>
        <w:gridCol w:w="3686"/>
        <w:gridCol w:w="3118"/>
      </w:tblGrid>
      <w:tr w:rsidR="00B94F59" w:rsidRPr="00B855CB" w14:paraId="718B65D0" w14:textId="77777777" w:rsidTr="006368E5">
        <w:trPr>
          <w:tblHeader/>
        </w:trPr>
        <w:tc>
          <w:tcPr>
            <w:tcW w:w="1694" w:type="dxa"/>
            <w:shd w:val="clear" w:color="auto" w:fill="D9D9D9" w:themeFill="background1" w:themeFillShade="D9"/>
          </w:tcPr>
          <w:p w14:paraId="759210DC" w14:textId="77777777" w:rsidR="00B94F59" w:rsidRPr="006368E5" w:rsidRDefault="00B94F59" w:rsidP="00B92625">
            <w:pPr>
              <w:rPr>
                <w:b/>
                <w:bCs/>
                <w:sz w:val="18"/>
                <w:szCs w:val="20"/>
                <w:lang w:val="eu-ES"/>
              </w:rPr>
            </w:pPr>
            <w:commentRangeStart w:id="125"/>
            <w:r w:rsidRPr="006368E5">
              <w:rPr>
                <w:b/>
                <w:bCs/>
                <w:sz w:val="18"/>
                <w:szCs w:val="20"/>
                <w:lang w:val="eu-ES"/>
              </w:rPr>
              <w:t>Izena</w:t>
            </w:r>
          </w:p>
        </w:tc>
        <w:tc>
          <w:tcPr>
            <w:tcW w:w="3686" w:type="dxa"/>
            <w:shd w:val="clear" w:color="auto" w:fill="D9D9D9" w:themeFill="background1" w:themeFillShade="D9"/>
          </w:tcPr>
          <w:p w14:paraId="7F9DC2BA" w14:textId="77777777" w:rsidR="00B94F59" w:rsidRPr="006368E5" w:rsidRDefault="00B94F59" w:rsidP="00B92625">
            <w:pPr>
              <w:rPr>
                <w:b/>
                <w:bCs/>
                <w:sz w:val="18"/>
                <w:szCs w:val="20"/>
                <w:lang w:val="eu-ES"/>
              </w:rPr>
            </w:pPr>
            <w:r w:rsidRPr="006368E5">
              <w:rPr>
                <w:b/>
                <w:bCs/>
                <w:sz w:val="18"/>
                <w:szCs w:val="20"/>
                <w:lang w:val="eu-ES"/>
              </w:rPr>
              <w:t>Deskribapena</w:t>
            </w:r>
          </w:p>
        </w:tc>
        <w:tc>
          <w:tcPr>
            <w:tcW w:w="3118" w:type="dxa"/>
            <w:shd w:val="clear" w:color="auto" w:fill="D9D9D9" w:themeFill="background1" w:themeFillShade="D9"/>
          </w:tcPr>
          <w:p w14:paraId="62444EAE" w14:textId="77777777" w:rsidR="00B94F59" w:rsidRPr="006368E5" w:rsidRDefault="00B94F59" w:rsidP="00B92625">
            <w:pPr>
              <w:rPr>
                <w:b/>
                <w:bCs/>
                <w:sz w:val="18"/>
                <w:szCs w:val="20"/>
                <w:lang w:val="eu-ES"/>
              </w:rPr>
            </w:pPr>
            <w:r w:rsidRPr="006368E5">
              <w:rPr>
                <w:b/>
                <w:bCs/>
                <w:sz w:val="18"/>
                <w:szCs w:val="20"/>
                <w:lang w:val="eu-ES"/>
              </w:rPr>
              <w:t>Erantzukizunak</w:t>
            </w:r>
          </w:p>
        </w:tc>
      </w:tr>
      <w:tr w:rsidR="00B94F59" w:rsidRPr="00B855CB" w14:paraId="605438C6" w14:textId="77777777" w:rsidTr="006368E5">
        <w:tc>
          <w:tcPr>
            <w:tcW w:w="1694" w:type="dxa"/>
          </w:tcPr>
          <w:p w14:paraId="0BCDDF64" w14:textId="77777777" w:rsidR="00B94F59" w:rsidRPr="006368E5" w:rsidRDefault="00B94F59" w:rsidP="00B92625">
            <w:pPr>
              <w:rPr>
                <w:sz w:val="18"/>
                <w:szCs w:val="20"/>
                <w:lang w:val="eu-ES"/>
              </w:rPr>
            </w:pPr>
            <w:r w:rsidRPr="006368E5">
              <w:rPr>
                <w:sz w:val="18"/>
                <w:szCs w:val="20"/>
                <w:lang w:val="eu-ES"/>
              </w:rPr>
              <w:t>Software Enpresa</w:t>
            </w:r>
          </w:p>
        </w:tc>
        <w:tc>
          <w:tcPr>
            <w:tcW w:w="3686" w:type="dxa"/>
          </w:tcPr>
          <w:p w14:paraId="73FFB87F" w14:textId="77777777" w:rsidR="00B94F59" w:rsidRPr="006368E5" w:rsidRDefault="00B94F59" w:rsidP="00B92625">
            <w:pPr>
              <w:rPr>
                <w:sz w:val="18"/>
                <w:szCs w:val="20"/>
                <w:lang w:val="eu-ES"/>
              </w:rPr>
            </w:pPr>
            <w:r w:rsidRPr="006368E5">
              <w:rPr>
                <w:sz w:val="18"/>
                <w:szCs w:val="20"/>
                <w:lang w:val="eu-ES"/>
              </w:rPr>
              <w:t>Software proiektuak sortu eta sortutako proiektuaren partaideak aukeratzen ditu.</w:t>
            </w:r>
          </w:p>
        </w:tc>
        <w:tc>
          <w:tcPr>
            <w:tcW w:w="3118" w:type="dxa"/>
          </w:tcPr>
          <w:p w14:paraId="3455D0AE" w14:textId="77777777" w:rsidR="00B94F59" w:rsidRPr="006368E5" w:rsidRDefault="00B94F59" w:rsidP="00B92625">
            <w:pPr>
              <w:rPr>
                <w:sz w:val="18"/>
                <w:szCs w:val="20"/>
                <w:lang w:val="eu-ES"/>
              </w:rPr>
            </w:pPr>
            <w:r w:rsidRPr="006368E5">
              <w:rPr>
                <w:sz w:val="18"/>
                <w:szCs w:val="20"/>
                <w:lang w:val="eu-ES"/>
              </w:rPr>
              <w:t>Proiektua sortu</w:t>
            </w:r>
          </w:p>
          <w:p w14:paraId="5B337674" w14:textId="77777777" w:rsidR="00B94F59" w:rsidRPr="006368E5" w:rsidRDefault="00B94F59" w:rsidP="00B92625">
            <w:pPr>
              <w:rPr>
                <w:sz w:val="18"/>
                <w:szCs w:val="20"/>
                <w:lang w:val="eu-ES"/>
              </w:rPr>
            </w:pPr>
            <w:r w:rsidRPr="006368E5">
              <w:rPr>
                <w:sz w:val="18"/>
                <w:szCs w:val="20"/>
                <w:lang w:val="eu-ES"/>
              </w:rPr>
              <w:t>Partaideak aukeratu</w:t>
            </w:r>
          </w:p>
        </w:tc>
      </w:tr>
      <w:tr w:rsidR="00B94F59" w:rsidRPr="006B278F" w14:paraId="6E13C0EC" w14:textId="77777777" w:rsidTr="006368E5">
        <w:tc>
          <w:tcPr>
            <w:tcW w:w="1694" w:type="dxa"/>
          </w:tcPr>
          <w:p w14:paraId="1A12EEB5" w14:textId="77777777" w:rsidR="00B94F59" w:rsidRPr="006368E5" w:rsidRDefault="00B94F59" w:rsidP="00B92625">
            <w:pPr>
              <w:rPr>
                <w:sz w:val="18"/>
                <w:szCs w:val="20"/>
                <w:lang w:val="eu-ES"/>
              </w:rPr>
            </w:pPr>
            <w:r w:rsidRPr="006368E5">
              <w:rPr>
                <w:sz w:val="18"/>
                <w:szCs w:val="20"/>
                <w:lang w:val="eu-ES"/>
              </w:rPr>
              <w:t>Administratzailea</w:t>
            </w:r>
          </w:p>
        </w:tc>
        <w:tc>
          <w:tcPr>
            <w:tcW w:w="3686" w:type="dxa"/>
          </w:tcPr>
          <w:p w14:paraId="635C4302" w14:textId="77777777" w:rsidR="00B94F59" w:rsidRPr="006368E5" w:rsidRDefault="00B94F59" w:rsidP="00B92625">
            <w:pPr>
              <w:rPr>
                <w:sz w:val="18"/>
                <w:szCs w:val="20"/>
                <w:lang w:val="eu-ES"/>
              </w:rPr>
            </w:pPr>
            <w:r w:rsidRPr="006368E5">
              <w:rPr>
                <w:sz w:val="18"/>
                <w:szCs w:val="20"/>
                <w:lang w:val="eu-ES"/>
              </w:rPr>
              <w:t>Sistema kudeatzeaz arduratzen da.</w:t>
            </w:r>
          </w:p>
        </w:tc>
        <w:tc>
          <w:tcPr>
            <w:tcW w:w="3118" w:type="dxa"/>
          </w:tcPr>
          <w:p w14:paraId="658398D6" w14:textId="77777777" w:rsidR="00B94F59" w:rsidRPr="006368E5" w:rsidRDefault="00B94F59" w:rsidP="00B92625">
            <w:pPr>
              <w:rPr>
                <w:sz w:val="18"/>
                <w:szCs w:val="20"/>
                <w:lang w:val="eu-ES"/>
              </w:rPr>
            </w:pPr>
            <w:r w:rsidRPr="006368E5">
              <w:rPr>
                <w:sz w:val="18"/>
                <w:szCs w:val="20"/>
                <w:lang w:val="eu-ES"/>
              </w:rPr>
              <w:t>Erabiltzaileen kontuak kudeatu</w:t>
            </w:r>
          </w:p>
          <w:p w14:paraId="048B4647" w14:textId="77777777" w:rsidR="00B94F59" w:rsidRPr="006368E5" w:rsidRDefault="00B94F59" w:rsidP="00B92625">
            <w:pPr>
              <w:rPr>
                <w:sz w:val="18"/>
                <w:szCs w:val="20"/>
                <w:lang w:val="eu-ES"/>
              </w:rPr>
            </w:pPr>
            <w:r w:rsidRPr="006368E5">
              <w:rPr>
                <w:sz w:val="18"/>
                <w:szCs w:val="20"/>
                <w:lang w:val="eu-ES"/>
              </w:rPr>
              <w:t>Sisteman aldaketak egin</w:t>
            </w:r>
          </w:p>
        </w:tc>
      </w:tr>
      <w:tr w:rsidR="00B94F59" w:rsidRPr="001E16DC" w14:paraId="7D43194F" w14:textId="77777777" w:rsidTr="006368E5">
        <w:tc>
          <w:tcPr>
            <w:tcW w:w="1694" w:type="dxa"/>
          </w:tcPr>
          <w:p w14:paraId="06DD013E" w14:textId="77777777" w:rsidR="00B94F59" w:rsidRPr="006368E5" w:rsidRDefault="00B94F59" w:rsidP="00B92625">
            <w:pPr>
              <w:rPr>
                <w:sz w:val="18"/>
                <w:szCs w:val="20"/>
                <w:lang w:val="eu-ES"/>
              </w:rPr>
            </w:pPr>
            <w:r w:rsidRPr="006368E5">
              <w:rPr>
                <w:sz w:val="18"/>
                <w:szCs w:val="20"/>
                <w:lang w:val="eu-ES"/>
              </w:rPr>
              <w:t>Proiektuko Kudeatzailea</w:t>
            </w:r>
          </w:p>
        </w:tc>
        <w:tc>
          <w:tcPr>
            <w:tcW w:w="3686" w:type="dxa"/>
          </w:tcPr>
          <w:p w14:paraId="67856364" w14:textId="77777777" w:rsidR="00B94F59" w:rsidRPr="006368E5" w:rsidRDefault="00B94F59" w:rsidP="00B92625">
            <w:pPr>
              <w:rPr>
                <w:sz w:val="18"/>
                <w:szCs w:val="20"/>
                <w:lang w:val="eu-ES"/>
              </w:rPr>
            </w:pPr>
            <w:r w:rsidRPr="006368E5">
              <w:rPr>
                <w:sz w:val="18"/>
                <w:szCs w:val="20"/>
                <w:lang w:val="eu-ES"/>
              </w:rPr>
              <w:t xml:space="preserve">Software proiektuaren liderra da, interesdunen arteko harremanak koordinatzen ditu, eta proiektuko taldea helburuetan enfokatuta egotea du ardura. </w:t>
            </w:r>
          </w:p>
        </w:tc>
        <w:tc>
          <w:tcPr>
            <w:tcW w:w="3118" w:type="dxa"/>
          </w:tcPr>
          <w:p w14:paraId="0342D231" w14:textId="77777777" w:rsidR="00B94F59" w:rsidRPr="006368E5" w:rsidRDefault="00B94F59" w:rsidP="00B92625">
            <w:pPr>
              <w:rPr>
                <w:sz w:val="18"/>
                <w:szCs w:val="20"/>
                <w:lang w:val="eu-ES"/>
              </w:rPr>
            </w:pPr>
            <w:r w:rsidRPr="006368E5">
              <w:rPr>
                <w:sz w:val="18"/>
                <w:szCs w:val="20"/>
                <w:lang w:val="eu-ES"/>
              </w:rPr>
              <w:t>Proiektuaren ardurak eta rolak esleitu</w:t>
            </w:r>
          </w:p>
          <w:p w14:paraId="358653A1" w14:textId="77777777" w:rsidR="00B94F59" w:rsidRPr="006368E5" w:rsidRDefault="00B94F59" w:rsidP="00B92625">
            <w:pPr>
              <w:rPr>
                <w:sz w:val="18"/>
                <w:szCs w:val="20"/>
                <w:lang w:val="eu-ES"/>
              </w:rPr>
            </w:pPr>
            <w:r w:rsidRPr="006368E5">
              <w:rPr>
                <w:sz w:val="18"/>
                <w:szCs w:val="20"/>
                <w:lang w:val="eu-ES"/>
              </w:rPr>
              <w:t>Prozesuaren gida automatikoak jarraitu</w:t>
            </w:r>
          </w:p>
        </w:tc>
      </w:tr>
      <w:tr w:rsidR="00B94F59" w:rsidRPr="006B278F" w14:paraId="52D06F78" w14:textId="77777777" w:rsidTr="006368E5">
        <w:tc>
          <w:tcPr>
            <w:tcW w:w="1694" w:type="dxa"/>
          </w:tcPr>
          <w:p w14:paraId="122EEA08" w14:textId="77777777" w:rsidR="00B94F59" w:rsidRPr="006368E5" w:rsidRDefault="00B94F59" w:rsidP="00B92625">
            <w:pPr>
              <w:rPr>
                <w:sz w:val="18"/>
                <w:szCs w:val="20"/>
                <w:lang w:val="eu-ES"/>
              </w:rPr>
            </w:pPr>
            <w:r w:rsidRPr="006368E5">
              <w:rPr>
                <w:sz w:val="18"/>
                <w:szCs w:val="20"/>
                <w:lang w:val="eu-ES"/>
              </w:rPr>
              <w:t>Proiektuko Analista</w:t>
            </w:r>
          </w:p>
        </w:tc>
        <w:tc>
          <w:tcPr>
            <w:tcW w:w="3686" w:type="dxa"/>
          </w:tcPr>
          <w:p w14:paraId="2CD4F1F9" w14:textId="77777777" w:rsidR="00B94F59" w:rsidRPr="006368E5" w:rsidRDefault="00B94F59" w:rsidP="00B92625">
            <w:pPr>
              <w:rPr>
                <w:sz w:val="18"/>
                <w:szCs w:val="20"/>
                <w:lang w:val="eu-ES"/>
              </w:rPr>
            </w:pPr>
            <w:r w:rsidRPr="006368E5">
              <w:rPr>
                <w:sz w:val="18"/>
                <w:szCs w:val="20"/>
                <w:lang w:val="eu-ES"/>
              </w:rPr>
              <w:t>Software proiektuaren eskakizunak eta betebeharrak harrapatzen ditu.</w:t>
            </w:r>
          </w:p>
        </w:tc>
        <w:tc>
          <w:tcPr>
            <w:tcW w:w="3118" w:type="dxa"/>
          </w:tcPr>
          <w:p w14:paraId="0053B8B9" w14:textId="77777777" w:rsidR="00B94F59" w:rsidRPr="006368E5" w:rsidRDefault="00B94F59" w:rsidP="00B92625">
            <w:pPr>
              <w:rPr>
                <w:sz w:val="18"/>
                <w:szCs w:val="20"/>
                <w:lang w:val="eu-ES"/>
              </w:rPr>
            </w:pPr>
            <w:r w:rsidRPr="006368E5">
              <w:rPr>
                <w:sz w:val="18"/>
                <w:szCs w:val="20"/>
                <w:lang w:val="eu-ES"/>
              </w:rPr>
              <w:t>Proiektuaren eskakizunak eta beharrak eskuratu</w:t>
            </w:r>
          </w:p>
          <w:p w14:paraId="26E24DD3" w14:textId="77777777" w:rsidR="00B94F59" w:rsidRPr="006368E5" w:rsidRDefault="00B94F59" w:rsidP="00B92625">
            <w:pPr>
              <w:rPr>
                <w:sz w:val="18"/>
                <w:szCs w:val="20"/>
                <w:lang w:val="eu-ES"/>
              </w:rPr>
            </w:pPr>
            <w:r w:rsidRPr="006368E5">
              <w:rPr>
                <w:sz w:val="18"/>
                <w:szCs w:val="20"/>
                <w:lang w:val="eu-ES"/>
              </w:rPr>
              <w:t>Prozesuaren gida automatikoak jarraitu</w:t>
            </w:r>
          </w:p>
        </w:tc>
      </w:tr>
      <w:tr w:rsidR="00B94F59" w:rsidRPr="00B855CB" w14:paraId="132A0708" w14:textId="77777777" w:rsidTr="006368E5">
        <w:tc>
          <w:tcPr>
            <w:tcW w:w="1694" w:type="dxa"/>
          </w:tcPr>
          <w:p w14:paraId="21513253" w14:textId="77777777" w:rsidR="00B94F59" w:rsidRPr="006368E5" w:rsidRDefault="00B94F59" w:rsidP="00B92625">
            <w:pPr>
              <w:rPr>
                <w:sz w:val="18"/>
                <w:szCs w:val="20"/>
                <w:lang w:val="eu-ES"/>
              </w:rPr>
            </w:pPr>
            <w:r w:rsidRPr="006368E5">
              <w:rPr>
                <w:sz w:val="18"/>
                <w:szCs w:val="20"/>
                <w:lang w:val="eu-ES"/>
              </w:rPr>
              <w:lastRenderedPageBreak/>
              <w:t>Proiektuko Prozesu Ingeniaria</w:t>
            </w:r>
          </w:p>
        </w:tc>
        <w:tc>
          <w:tcPr>
            <w:tcW w:w="3686" w:type="dxa"/>
          </w:tcPr>
          <w:p w14:paraId="43046AED" w14:textId="77777777" w:rsidR="00B94F59" w:rsidRPr="006368E5" w:rsidRDefault="00B94F59" w:rsidP="00B92625">
            <w:pPr>
              <w:rPr>
                <w:sz w:val="18"/>
                <w:szCs w:val="20"/>
                <w:lang w:val="eu-ES"/>
              </w:rPr>
            </w:pPr>
            <w:r w:rsidRPr="006368E5">
              <w:rPr>
                <w:sz w:val="18"/>
                <w:szCs w:val="20"/>
                <w:lang w:val="eu-ES"/>
              </w:rPr>
              <w:t>Software proiektuaren eskakizunak eta betebeharrak aztertuz, prozesuak sortzen ditu.</w:t>
            </w:r>
          </w:p>
        </w:tc>
        <w:tc>
          <w:tcPr>
            <w:tcW w:w="3118" w:type="dxa"/>
          </w:tcPr>
          <w:p w14:paraId="1B86D899" w14:textId="77777777" w:rsidR="00B94F59" w:rsidRPr="006368E5" w:rsidRDefault="00B94F59" w:rsidP="00B92625">
            <w:pPr>
              <w:rPr>
                <w:sz w:val="18"/>
                <w:szCs w:val="20"/>
                <w:lang w:val="eu-ES"/>
              </w:rPr>
            </w:pPr>
            <w:r w:rsidRPr="006368E5">
              <w:rPr>
                <w:sz w:val="18"/>
                <w:szCs w:val="20"/>
                <w:lang w:val="eu-ES"/>
              </w:rPr>
              <w:t>Prozesua sortu/editatu, metaeredu eta ereduetan aldaketak eginez.</w:t>
            </w:r>
          </w:p>
          <w:p w14:paraId="1F301889" w14:textId="77777777" w:rsidR="00B94F59" w:rsidRPr="006368E5" w:rsidRDefault="00B94F59" w:rsidP="00B92625">
            <w:pPr>
              <w:rPr>
                <w:i/>
                <w:iCs/>
                <w:sz w:val="18"/>
                <w:szCs w:val="20"/>
                <w:lang w:val="eu-ES"/>
              </w:rPr>
            </w:pPr>
            <w:r w:rsidRPr="006368E5">
              <w:rPr>
                <w:sz w:val="18"/>
                <w:szCs w:val="20"/>
                <w:lang w:val="eu-ES"/>
              </w:rPr>
              <w:t>Prozesuaren gida automatikoak jarraitu</w:t>
            </w:r>
          </w:p>
        </w:tc>
      </w:tr>
      <w:tr w:rsidR="00B94F59" w:rsidRPr="00B855CB" w14:paraId="6BB0578B" w14:textId="77777777" w:rsidTr="006368E5">
        <w:tc>
          <w:tcPr>
            <w:tcW w:w="1694" w:type="dxa"/>
          </w:tcPr>
          <w:p w14:paraId="4E5C676A" w14:textId="77777777" w:rsidR="00B94F59" w:rsidRPr="006368E5" w:rsidRDefault="00B94F59" w:rsidP="00B92625">
            <w:pPr>
              <w:rPr>
                <w:sz w:val="18"/>
                <w:szCs w:val="20"/>
                <w:lang w:val="eu-ES"/>
              </w:rPr>
            </w:pPr>
            <w:r w:rsidRPr="006368E5">
              <w:rPr>
                <w:sz w:val="18"/>
                <w:szCs w:val="20"/>
                <w:lang w:val="eu-ES"/>
              </w:rPr>
              <w:t xml:space="preserve">Proiektuaren beste taldekideak </w:t>
            </w:r>
          </w:p>
        </w:tc>
        <w:tc>
          <w:tcPr>
            <w:tcW w:w="3686" w:type="dxa"/>
          </w:tcPr>
          <w:p w14:paraId="49F83F79" w14:textId="77777777" w:rsidR="00B94F59" w:rsidRPr="006368E5" w:rsidRDefault="00B94F59" w:rsidP="00B92625">
            <w:pPr>
              <w:rPr>
                <w:sz w:val="18"/>
                <w:szCs w:val="20"/>
                <w:lang w:val="eu-ES"/>
              </w:rPr>
            </w:pPr>
            <w:r w:rsidRPr="006368E5">
              <w:rPr>
                <w:sz w:val="18"/>
                <w:szCs w:val="20"/>
                <w:lang w:val="eu-ES"/>
              </w:rPr>
              <w:t>Software proiektuaren arkitektoak, garatzaileak, testerrak…</w:t>
            </w:r>
          </w:p>
        </w:tc>
        <w:tc>
          <w:tcPr>
            <w:tcW w:w="3118" w:type="dxa"/>
          </w:tcPr>
          <w:p w14:paraId="53A7E95C" w14:textId="77777777" w:rsidR="00B94F59" w:rsidRPr="006368E5" w:rsidRDefault="00B94F59" w:rsidP="00B92625">
            <w:pPr>
              <w:keepNext/>
              <w:rPr>
                <w:sz w:val="18"/>
                <w:szCs w:val="20"/>
                <w:lang w:val="eu-ES"/>
              </w:rPr>
            </w:pPr>
            <w:r w:rsidRPr="006368E5">
              <w:rPr>
                <w:sz w:val="18"/>
                <w:szCs w:val="20"/>
                <w:lang w:val="eu-ES"/>
              </w:rPr>
              <w:t>Prozesuaren gida automatikoak jarraitu</w:t>
            </w:r>
            <w:commentRangeEnd w:id="125"/>
            <w:r w:rsidR="006368E5">
              <w:rPr>
                <w:rStyle w:val="Refdecomentario"/>
              </w:rPr>
              <w:commentReference w:id="125"/>
            </w:r>
          </w:p>
        </w:tc>
      </w:tr>
    </w:tbl>
    <w:bookmarkStart w:id="126" w:name="_Ref73367977"/>
    <w:p w14:paraId="782F1B87" w14:textId="3CFFC48E" w:rsidR="00FD5301" w:rsidRPr="00B855CB" w:rsidRDefault="005878E1" w:rsidP="00B94F59">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127" w:name="_Toc74928461"/>
      <w:r w:rsidR="006F125A">
        <w:rPr>
          <w:noProof/>
          <w:lang w:val="eu-ES"/>
        </w:rPr>
        <w:t>2</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6F125A">
        <w:rPr>
          <w:noProof/>
          <w:lang w:val="eu-ES"/>
        </w:rPr>
        <w:t>3</w:t>
      </w:r>
      <w:r w:rsidRPr="00B855CB">
        <w:rPr>
          <w:lang w:val="eu-ES"/>
        </w:rPr>
        <w:fldChar w:fldCharType="end"/>
      </w:r>
      <w:r w:rsidR="00B94F59" w:rsidRPr="00B855CB">
        <w:rPr>
          <w:lang w:val="eu-ES"/>
        </w:rPr>
        <w:t>. Taula</w:t>
      </w:r>
      <w:bookmarkEnd w:id="126"/>
      <w:r w:rsidR="00B94F59" w:rsidRPr="00B855CB">
        <w:rPr>
          <w:lang w:val="eu-ES"/>
        </w:rPr>
        <w:t>. Interesatuen deskribapena.</w:t>
      </w:r>
      <w:bookmarkEnd w:id="127"/>
      <w:r w:rsidR="00512629" w:rsidRPr="00B855CB">
        <w:rPr>
          <w:lang w:val="eu-ES"/>
        </w:rPr>
        <w:br w:type="page"/>
      </w:r>
    </w:p>
    <w:p w14:paraId="1DEB360C" w14:textId="6D8DE8F6" w:rsidR="003F1E1E" w:rsidRPr="00B855CB" w:rsidRDefault="003F1E1E" w:rsidP="00483F31">
      <w:pPr>
        <w:pStyle w:val="Ttulo1"/>
        <w:rPr>
          <w:lang w:val="eu-ES"/>
        </w:rPr>
      </w:pPr>
      <w:bookmarkStart w:id="128" w:name="_Toc74928183"/>
      <w:r w:rsidRPr="00B855CB">
        <w:rPr>
          <w:lang w:val="eu-ES"/>
        </w:rPr>
        <w:lastRenderedPageBreak/>
        <w:t>Aurrekariak</w:t>
      </w:r>
      <w:bookmarkEnd w:id="128"/>
    </w:p>
    <w:p w14:paraId="14449DC3" w14:textId="28F177E5" w:rsidR="00553BBB" w:rsidRPr="00B855CB" w:rsidRDefault="001E7417" w:rsidP="001E7417">
      <w:pPr>
        <w:jc w:val="both"/>
        <w:rPr>
          <w:lang w:val="eu-ES"/>
        </w:rPr>
      </w:pPr>
      <w:r w:rsidRPr="00B855CB">
        <w:rPr>
          <w:lang w:val="eu-ES"/>
        </w:rPr>
        <w:t>Kapitulu honetan, proiektua burutu ahal izateko garrantzia izan duten iraganeko elementu esanguratsuak jasotzen dira.</w:t>
      </w:r>
      <w:r w:rsidR="0031565E" w:rsidRPr="00B855CB">
        <w:rPr>
          <w:lang w:val="eu-ES"/>
        </w:rPr>
        <w:t xml:space="preserve"> ProMeta proiektua ProWF proiektuaren jarraipena denez, aurrekariak antzekoak dira</w:t>
      </w:r>
      <w:r w:rsidR="001F3BA8" w:rsidRPr="00B855CB">
        <w:rPr>
          <w:lang w:val="eu-ES"/>
        </w:rPr>
        <w:t xml:space="preserve"> eta aurreko proiektuan oinarrituta daude</w:t>
      </w:r>
      <w:r w:rsidR="0031565E" w:rsidRPr="00B855CB">
        <w:rPr>
          <w:lang w:val="eu-ES"/>
        </w:rPr>
        <w:t>.</w:t>
      </w:r>
    </w:p>
    <w:p w14:paraId="1FEABC62" w14:textId="147992A3" w:rsidR="00D86B6E" w:rsidRPr="00B855CB" w:rsidRDefault="00D86B6E" w:rsidP="001E7417">
      <w:pPr>
        <w:jc w:val="both"/>
        <w:rPr>
          <w:lang w:val="eu-ES"/>
        </w:rPr>
      </w:pPr>
      <w:r w:rsidRPr="00B855CB">
        <w:rPr>
          <w:lang w:val="eu-ES"/>
        </w:rPr>
        <w:t xml:space="preserve">Hasteko, </w:t>
      </w:r>
      <w:r w:rsidR="007F00A0" w:rsidRPr="00B855CB">
        <w:rPr>
          <w:lang w:val="eu-ES"/>
        </w:rPr>
        <w:t xml:space="preserve">software kalitatea eta </w:t>
      </w:r>
      <w:r w:rsidRPr="00B855CB">
        <w:rPr>
          <w:lang w:val="eu-ES"/>
        </w:rPr>
        <w:t>gaur egungo bezeroen eskakizun gogorrak</w:t>
      </w:r>
      <w:r w:rsidR="007F00A0" w:rsidRPr="00B855CB">
        <w:rPr>
          <w:lang w:val="eu-ES"/>
        </w:rPr>
        <w:t xml:space="preserve"> </w:t>
      </w:r>
      <w:r w:rsidRPr="00B855CB">
        <w:rPr>
          <w:lang w:val="eu-ES"/>
        </w:rPr>
        <w:t>aztertuko dira. Ondoren, bezeroen eskakizunengatik agertu diren beharrak azalduko dira: software</w:t>
      </w:r>
      <w:r w:rsidR="00666EB6" w:rsidRPr="00B855CB">
        <w:rPr>
          <w:lang w:val="eu-ES"/>
        </w:rPr>
        <w:t xml:space="preserve">a garatzeko metodologiak eta </w:t>
      </w:r>
      <w:r w:rsidRPr="00B855CB">
        <w:rPr>
          <w:lang w:val="eu-ES"/>
        </w:rPr>
        <w:t xml:space="preserve"> proiektuak aurkezteko araua. Hori azaldu eta gero, </w:t>
      </w:r>
      <w:r w:rsidRPr="00B855CB">
        <w:rPr>
          <w:i/>
          <w:iCs/>
          <w:lang w:val="eu-ES"/>
        </w:rPr>
        <w:t>BPM</w:t>
      </w:r>
      <w:r w:rsidRPr="00B855CB">
        <w:rPr>
          <w:lang w:val="eu-ES"/>
        </w:rPr>
        <w:t xml:space="preserve"> sistemek eskaintzen dituzten abantailak eta sortzen dituzten menpekotasunak aztertuko dira. </w:t>
      </w:r>
      <w:r w:rsidR="00666EB6" w:rsidRPr="00B855CB">
        <w:rPr>
          <w:lang w:val="eu-ES"/>
        </w:rPr>
        <w:t>Jarraian</w:t>
      </w:r>
      <w:r w:rsidRPr="00B855CB">
        <w:rPr>
          <w:lang w:val="eu-ES"/>
        </w:rPr>
        <w:t xml:space="preserve">, inferentzia motorrak eta haien ahalmena komentatuko da, </w:t>
      </w:r>
      <w:r w:rsidRPr="00B855CB">
        <w:rPr>
          <w:i/>
          <w:iCs/>
          <w:lang w:val="eu-ES"/>
        </w:rPr>
        <w:t>CLIPS</w:t>
      </w:r>
      <w:r w:rsidRPr="00B855CB">
        <w:rPr>
          <w:lang w:val="eu-ES"/>
        </w:rPr>
        <w:t xml:space="preserve"> eta </w:t>
      </w:r>
      <w:r w:rsidRPr="00B855CB">
        <w:rPr>
          <w:i/>
          <w:iCs/>
          <w:lang w:val="eu-ES"/>
        </w:rPr>
        <w:t>EHSIS</w:t>
      </w:r>
      <w:r w:rsidRPr="00B855CB">
        <w:rPr>
          <w:lang w:val="eu-ES"/>
        </w:rPr>
        <w:t xml:space="preserve"> inguruneak aztertuz.</w:t>
      </w:r>
      <w:r w:rsidR="00666EB6" w:rsidRPr="00B855CB">
        <w:rPr>
          <w:lang w:val="eu-ES"/>
        </w:rPr>
        <w:t xml:space="preserve"> Segidan, </w:t>
      </w:r>
      <w:r w:rsidR="00666EB6" w:rsidRPr="00B855CB">
        <w:rPr>
          <w:i/>
          <w:iCs/>
          <w:lang w:val="eu-ES"/>
        </w:rPr>
        <w:t>MDE</w:t>
      </w:r>
      <w:r w:rsidR="00666EB6" w:rsidRPr="00B855CB">
        <w:rPr>
          <w:lang w:val="eu-ES"/>
        </w:rPr>
        <w:t xml:space="preserve"> softwarea garatzeko metodologia azalduko da</w:t>
      </w:r>
      <w:r w:rsidR="007F00A0" w:rsidRPr="00B855CB">
        <w:rPr>
          <w:lang w:val="eu-ES"/>
        </w:rPr>
        <w:t xml:space="preserve"> eta </w:t>
      </w:r>
      <w:r w:rsidR="007F00A0" w:rsidRPr="00B855CB">
        <w:rPr>
          <w:i/>
          <w:iCs/>
          <w:lang w:val="eu-ES"/>
        </w:rPr>
        <w:t>CMS</w:t>
      </w:r>
      <w:r w:rsidR="007F00A0" w:rsidRPr="00B855CB">
        <w:rPr>
          <w:lang w:val="eu-ES"/>
        </w:rPr>
        <w:t xml:space="preserve"> softwareak deskribatuko dira</w:t>
      </w:r>
      <w:r w:rsidR="00666EB6" w:rsidRPr="00B855CB">
        <w:rPr>
          <w:lang w:val="eu-ES"/>
        </w:rPr>
        <w:t>. Amaitzeko, ProWF sistemaren ezaugarriak aztertuko dira, aurretik azaldutako kontzeptuak kontuan hartuz.</w:t>
      </w:r>
    </w:p>
    <w:p w14:paraId="24060C75" w14:textId="77777777" w:rsidR="007F00A0" w:rsidRPr="00B855CB" w:rsidRDefault="007F00A0" w:rsidP="007F00A0">
      <w:pPr>
        <w:pStyle w:val="Ttulo2"/>
        <w:rPr>
          <w:lang w:val="eu-ES"/>
        </w:rPr>
      </w:pPr>
      <w:bookmarkStart w:id="129" w:name="_Toc74928184"/>
      <w:r w:rsidRPr="00B855CB">
        <w:rPr>
          <w:lang w:val="eu-ES"/>
        </w:rPr>
        <w:t>Software Kalitatea</w:t>
      </w:r>
      <w:bookmarkEnd w:id="129"/>
    </w:p>
    <w:p w14:paraId="17189E0D" w14:textId="6662E504" w:rsidR="007F00A0" w:rsidRPr="00B855CB" w:rsidRDefault="007F00A0" w:rsidP="007F00A0">
      <w:pPr>
        <w:jc w:val="both"/>
        <w:rPr>
          <w:lang w:val="eu-ES"/>
        </w:rPr>
      </w:pPr>
      <w:r w:rsidRPr="00B855CB">
        <w:rPr>
          <w:lang w:val="eu-ES"/>
        </w:rPr>
        <w:t>Softwarearen kalitatea softwarearen ezaugarriak kontrolatzean eta ziurtatzean datza, bezero eta erabiltzaileen onurarako. Softwarea produktua ez da fabrikatzen eta ez da fisikoki degradatzen, baina garapen-prozesu bat du. Hala ere, softwarea ez da ia inoiz perfektua izaten</w:t>
      </w:r>
      <w:r w:rsidR="006A4801">
        <w:rPr>
          <w:lang w:val="eu-ES"/>
        </w:rPr>
        <w:t>, asebete behar den bezeroaren arazoetan ezaugarri berriak agertzen direlako</w:t>
      </w:r>
      <w:r w:rsidRPr="00B855CB">
        <w:rPr>
          <w:lang w:val="eu-ES"/>
        </w:rPr>
        <w:t>. Proiektu ororen helburua ahalik eta kalitate oneneko softwarea ekoiztea da, bezero eta erabiltzaileen itxaropen eta betekizunak gaindi ditzan. Softwareak akatsak eta gorabeherak izan ditzake, baina ez dira edozein ekipo fisikoren antzekoak, horietan ausazko hutsegiteak eman baitaitezke. Softwarearen kasuan, denak sistematikoak dira eta, ondorioz, zuzendu beharrekoak.</w:t>
      </w:r>
    </w:p>
    <w:p w14:paraId="334CCA9F" w14:textId="617D1E3C" w:rsidR="007F00A0" w:rsidRPr="00B855CB" w:rsidRDefault="007F00A0" w:rsidP="007F00A0">
      <w:pPr>
        <w:jc w:val="both"/>
        <w:rPr>
          <w:lang w:val="eu-ES"/>
        </w:rPr>
      </w:pPr>
      <w:r w:rsidRPr="00B855CB">
        <w:rPr>
          <w:lang w:val="eu-ES"/>
        </w:rPr>
        <w:t xml:space="preserve">Softwarearen ziurtagiria bere kalitatea ziurtatzeko prozesuaren ondorioa da, baina ez da inoiz azken helburua. Softwarearen kalitatea ez da ziurtatzen, bermatu behar direnak kalitatezko softwarea eraikitzeko prozedurak dira. Prozedurek, bezeroek eskatutako kontsentsu maila altuko nazioarteko estandarretan oinarritutakoak izan behar dute eta, herrialde bakoitzean, normalizazio agentzia ofizialaren berariazko lan-taldeak egokitutakoak. Prozeduren kalitate-eredu ezberdinak daude, garrantzitsuenak </w:t>
      </w:r>
      <w:r w:rsidRPr="00B855CB">
        <w:rPr>
          <w:i/>
          <w:iCs/>
          <w:lang w:val="eu-ES"/>
        </w:rPr>
        <w:t>CMMI</w:t>
      </w:r>
      <w:r w:rsidRPr="00B855CB">
        <w:rPr>
          <w:i/>
          <w:iCs/>
          <w:vertAlign w:val="superscript"/>
          <w:lang w:val="eu-ES"/>
        </w:rPr>
        <w:t xml:space="preserve"> </w:t>
      </w:r>
      <w:r w:rsidRPr="00B855CB">
        <w:rPr>
          <w:rStyle w:val="Refdenotaalpie"/>
          <w:lang w:val="eu-ES"/>
        </w:rPr>
        <w:footnoteReference w:id="1"/>
      </w:r>
      <w:r w:rsidRPr="00B855CB">
        <w:rPr>
          <w:lang w:val="eu-ES"/>
        </w:rPr>
        <w:t xml:space="preserve"> eta </w:t>
      </w:r>
      <w:r w:rsidRPr="00B855CB">
        <w:rPr>
          <w:i/>
          <w:iCs/>
          <w:lang w:val="eu-ES"/>
        </w:rPr>
        <w:t>SPICE</w:t>
      </w:r>
      <w:r w:rsidRPr="00B855CB">
        <w:rPr>
          <w:rStyle w:val="Refdenotaalpie"/>
          <w:i/>
          <w:iCs/>
          <w:lang w:val="eu-ES"/>
        </w:rPr>
        <w:footnoteReference w:id="2"/>
      </w:r>
      <w:r w:rsidRPr="00B855CB">
        <w:rPr>
          <w:i/>
          <w:iCs/>
          <w:vertAlign w:val="superscript"/>
          <w:lang w:val="eu-ES"/>
        </w:rPr>
        <w:t xml:space="preserve"> </w:t>
      </w:r>
      <w:r w:rsidRPr="00B855CB">
        <w:rPr>
          <w:lang w:val="eu-ES"/>
        </w:rPr>
        <w:t>dira, helburu berdina dutenak. Kalitate-ereduek, softwarea garatzeko praktika onenak definitzen dituzte, softwarea garatzen duten erakundeen prozesuak hobetzen laguntzeko. Ziurtagiri-emaileek, praktika on horiek hartu eta beraien emaitza neurgarriak egiaztatzen dituzte garatzaileekin lankidetzan. Ebaluazio-prozesu batean parte hartu ahal izateko inplikatu guztiak ziurtagiri egokiaren jabe izan behar dira.</w:t>
      </w:r>
    </w:p>
    <w:p w14:paraId="62596DC4" w14:textId="13D025F4" w:rsidR="00553BBB" w:rsidRPr="00B855CB" w:rsidRDefault="00553BBB" w:rsidP="00553BBB">
      <w:pPr>
        <w:pStyle w:val="Ttulo2"/>
        <w:rPr>
          <w:lang w:val="eu-ES"/>
        </w:rPr>
      </w:pPr>
      <w:bookmarkStart w:id="132" w:name="_Toc74928185"/>
      <w:r w:rsidRPr="00B855CB">
        <w:rPr>
          <w:lang w:val="eu-ES"/>
        </w:rPr>
        <w:t>Bezeroen Eskakizun Gogorrak</w:t>
      </w:r>
      <w:bookmarkEnd w:id="132"/>
    </w:p>
    <w:p w14:paraId="2A9FC1DA" w14:textId="66471FC0" w:rsidR="00D86B6E" w:rsidRPr="00B855CB" w:rsidRDefault="00D86B6E" w:rsidP="00D86B6E">
      <w:pPr>
        <w:jc w:val="both"/>
        <w:rPr>
          <w:lang w:val="eu-ES"/>
        </w:rPr>
      </w:pPr>
      <w:r w:rsidRPr="00B855CB">
        <w:rPr>
          <w:lang w:val="eu-ES"/>
        </w:rPr>
        <w:t xml:space="preserve">2007ko urriaren 30ean onartutako </w:t>
      </w:r>
      <w:r w:rsidRPr="00B855CB">
        <w:rPr>
          <w:i/>
          <w:iCs/>
          <w:lang w:val="eu-ES"/>
        </w:rPr>
        <w:t>Ley de Contratos del Sector Público</w:t>
      </w:r>
      <w:r w:rsidRPr="00B855CB">
        <w:rPr>
          <w:lang w:val="eu-ES"/>
        </w:rPr>
        <w:t xml:space="preserve"> legeak, </w:t>
      </w:r>
      <w:r w:rsidRPr="00B855CB">
        <w:rPr>
          <w:b/>
          <w:bCs/>
          <w:i/>
          <w:iCs/>
          <w:lang w:val="eu-ES"/>
        </w:rPr>
        <w:t>BOE-261-2007-18874</w:t>
      </w:r>
      <w:r w:rsidRPr="00B855CB">
        <w:rPr>
          <w:lang w:val="eu-ES"/>
        </w:rPr>
        <w:t>, bere</w:t>
      </w:r>
      <w:r w:rsidRPr="00B855CB">
        <w:rPr>
          <w:b/>
          <w:bCs/>
          <w:i/>
          <w:iCs/>
          <w:lang w:val="eu-ES"/>
        </w:rPr>
        <w:t xml:space="preserve"> </w:t>
      </w:r>
      <w:r w:rsidRPr="00B855CB">
        <w:rPr>
          <w:b/>
          <w:bCs/>
          <w:lang w:val="eu-ES"/>
        </w:rPr>
        <w:t>69. artikuluan</w:t>
      </w:r>
      <w:r w:rsidRPr="00B855CB">
        <w:rPr>
          <w:lang w:val="eu-ES"/>
        </w:rPr>
        <w:t>, hornitzaileek kalitate bermeak erakusteko arau europarrei</w:t>
      </w:r>
      <w:r w:rsidRPr="00B855CB">
        <w:rPr>
          <w:b/>
          <w:bCs/>
          <w:i/>
          <w:iCs/>
          <w:lang w:val="eu-ES"/>
        </w:rPr>
        <w:t xml:space="preserve"> </w:t>
      </w:r>
      <w:r w:rsidRPr="00B855CB">
        <w:rPr>
          <w:lang w:val="eu-ES"/>
        </w:rPr>
        <w:t>erreferentzia egin eta, dagozkien ziurtagiriak arauarekin bat datozen erakundeek emanak izan behar dutela ezarri zuen.</w:t>
      </w:r>
    </w:p>
    <w:p w14:paraId="2235DC7B" w14:textId="7004AA90" w:rsidR="00D86B6E" w:rsidRPr="00B855CB" w:rsidRDefault="00D86B6E" w:rsidP="00D86B6E">
      <w:pPr>
        <w:jc w:val="both"/>
        <w:rPr>
          <w:lang w:val="eu-ES"/>
        </w:rPr>
      </w:pPr>
      <w:r w:rsidRPr="00B855CB">
        <w:rPr>
          <w:lang w:val="eu-ES"/>
        </w:rPr>
        <w:t xml:space="preserve">Ondoren, aurreko legearekin bateratuta, 2011ko azaroaren 14an Estatuko Aldizkari Ofizialean onartu zen legearen ostean, </w:t>
      </w:r>
      <w:r w:rsidRPr="00B855CB">
        <w:rPr>
          <w:b/>
          <w:bCs/>
          <w:lang w:val="eu-ES"/>
        </w:rPr>
        <w:t>BOE-A-2011-17887</w:t>
      </w:r>
      <w:r w:rsidRPr="00B855CB">
        <w:rPr>
          <w:lang w:val="eu-ES"/>
        </w:rPr>
        <w:t xml:space="preserve">, bezeroen eskakizunak sendo gogortu ziren, softwarearen kalitateari dagokionez. Lege horren </w:t>
      </w:r>
      <w:r w:rsidRPr="00B855CB">
        <w:rPr>
          <w:b/>
          <w:bCs/>
          <w:lang w:val="eu-ES"/>
        </w:rPr>
        <w:t>80. artikuluak</w:t>
      </w:r>
      <w:r w:rsidRPr="00B855CB">
        <w:rPr>
          <w:lang w:val="eu-ES"/>
        </w:rPr>
        <w:t xml:space="preserve"> kalitatea bermatzeko arauak betetzen direla egiaztatzea zuen helburu, horretarako erakunde independenteek emandako ziurtagiriak beharrezkoak ziren merkatuak </w:t>
      </w:r>
      <w:r w:rsidRPr="00B855CB">
        <w:rPr>
          <w:lang w:val="eu-ES"/>
        </w:rPr>
        <w:lastRenderedPageBreak/>
        <w:t xml:space="preserve">exijitzen bazituen. Erakunde horiek kalitatea bermatzeko Europako arau jakin batzuei erreferentzia egin edo baliokideak izan behar ziren. Hortaz, lege horren ostean software garapenean kalitatea bermatzeko </w:t>
      </w:r>
      <w:r w:rsidRPr="00B855CB">
        <w:rPr>
          <w:i/>
          <w:iCs/>
          <w:lang w:val="eu-ES"/>
        </w:rPr>
        <w:t>CMMI</w:t>
      </w:r>
      <w:r w:rsidRPr="00B855CB">
        <w:rPr>
          <w:lang w:val="eu-ES"/>
        </w:rPr>
        <w:t xml:space="preserve"> edo </w:t>
      </w:r>
      <w:r w:rsidRPr="00B855CB">
        <w:rPr>
          <w:i/>
          <w:iCs/>
          <w:lang w:val="eu-ES"/>
        </w:rPr>
        <w:t>SPICE</w:t>
      </w:r>
      <w:r w:rsidRPr="00B855CB">
        <w:rPr>
          <w:lang w:val="eu-ES"/>
        </w:rPr>
        <w:t xml:space="preserve"> erakundeei lotutako ziurtagiriak lortzea beharrezkoa bilakatu zen.</w:t>
      </w:r>
    </w:p>
    <w:p w14:paraId="5B3D68DF" w14:textId="3F9C9FF9" w:rsidR="00D86B6E" w:rsidRPr="00B855CB" w:rsidRDefault="00D86B6E" w:rsidP="00D86B6E">
      <w:pPr>
        <w:jc w:val="both"/>
        <w:rPr>
          <w:lang w:val="eu-ES"/>
        </w:rPr>
      </w:pPr>
      <w:r w:rsidRPr="00B855CB">
        <w:rPr>
          <w:i/>
          <w:iCs/>
          <w:lang w:val="eu-ES"/>
        </w:rPr>
        <w:t xml:space="preserve">CMMI </w:t>
      </w:r>
      <w:r w:rsidRPr="00B855CB">
        <w:rPr>
          <w:lang w:val="eu-ES"/>
        </w:rPr>
        <w:t>erakunde baten softwarea garatzeko prozesuaren heldutasuna ebaluatzeko eta neurtzeko</w:t>
      </w:r>
      <w:r w:rsidRPr="00B855CB">
        <w:rPr>
          <w:i/>
          <w:iCs/>
          <w:lang w:val="eu-ES"/>
        </w:rPr>
        <w:t xml:space="preserve"> </w:t>
      </w:r>
      <w:r w:rsidRPr="00B855CB">
        <w:rPr>
          <w:lang w:val="eu-ES"/>
        </w:rPr>
        <w:t>metodoak erabiltzen dituen prozesu bat da. Erakundeen heldutasun-maila neurtzeko bost etapa bereizten ditu.</w:t>
      </w:r>
    </w:p>
    <w:tbl>
      <w:tblPr>
        <w:tblW w:w="0" w:type="auto"/>
        <w:tblInd w:w="45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720"/>
        <w:gridCol w:w="2081"/>
        <w:gridCol w:w="4819"/>
      </w:tblGrid>
      <w:tr w:rsidR="00D86B6E" w:rsidRPr="00B855CB" w14:paraId="27EBBCD0" w14:textId="77777777" w:rsidTr="00B92625">
        <w:trPr>
          <w:trHeight w:val="278"/>
        </w:trPr>
        <w:tc>
          <w:tcPr>
            <w:tcW w:w="720" w:type="dxa"/>
            <w:shd w:val="clear" w:color="auto" w:fill="AEAAAA" w:themeFill="background2" w:themeFillShade="BF"/>
            <w:vAlign w:val="center"/>
          </w:tcPr>
          <w:p w14:paraId="3C5966E9" w14:textId="77777777" w:rsidR="00D86B6E" w:rsidRPr="00B855CB" w:rsidRDefault="00D86B6E" w:rsidP="00B92625">
            <w:pPr>
              <w:jc w:val="center"/>
              <w:rPr>
                <w:b/>
                <w:bCs/>
                <w:lang w:val="eu-ES"/>
              </w:rPr>
            </w:pPr>
            <w:r w:rsidRPr="00B855CB">
              <w:rPr>
                <w:b/>
                <w:bCs/>
                <w:lang w:val="eu-ES"/>
              </w:rPr>
              <w:t>Maila</w:t>
            </w:r>
          </w:p>
        </w:tc>
        <w:tc>
          <w:tcPr>
            <w:tcW w:w="2081" w:type="dxa"/>
            <w:shd w:val="clear" w:color="auto" w:fill="AEAAAA" w:themeFill="background2" w:themeFillShade="BF"/>
            <w:vAlign w:val="center"/>
          </w:tcPr>
          <w:p w14:paraId="4CCDD375" w14:textId="77777777" w:rsidR="00D86B6E" w:rsidRPr="00B855CB" w:rsidRDefault="00D86B6E" w:rsidP="00B92625">
            <w:pPr>
              <w:jc w:val="center"/>
              <w:rPr>
                <w:b/>
                <w:bCs/>
                <w:lang w:val="eu-ES"/>
              </w:rPr>
            </w:pPr>
            <w:r w:rsidRPr="00B855CB">
              <w:rPr>
                <w:b/>
                <w:bCs/>
                <w:lang w:val="eu-ES"/>
              </w:rPr>
              <w:t>Etapa</w:t>
            </w:r>
          </w:p>
        </w:tc>
        <w:tc>
          <w:tcPr>
            <w:tcW w:w="4819" w:type="dxa"/>
            <w:shd w:val="clear" w:color="auto" w:fill="AEAAAA" w:themeFill="background2" w:themeFillShade="BF"/>
            <w:vAlign w:val="center"/>
          </w:tcPr>
          <w:p w14:paraId="0F360F0A" w14:textId="77777777" w:rsidR="00D86B6E" w:rsidRPr="00B855CB" w:rsidRDefault="00D86B6E" w:rsidP="00B92625">
            <w:pPr>
              <w:jc w:val="center"/>
              <w:rPr>
                <w:b/>
                <w:bCs/>
                <w:lang w:val="eu-ES"/>
              </w:rPr>
            </w:pPr>
            <w:r w:rsidRPr="00B855CB">
              <w:rPr>
                <w:b/>
                <w:bCs/>
                <w:lang w:val="eu-ES"/>
              </w:rPr>
              <w:t>Prozesuaren egoera</w:t>
            </w:r>
          </w:p>
        </w:tc>
      </w:tr>
      <w:tr w:rsidR="00D86B6E" w:rsidRPr="00B855CB" w14:paraId="516B185D" w14:textId="77777777" w:rsidTr="00B92625">
        <w:trPr>
          <w:trHeight w:val="262"/>
        </w:trPr>
        <w:tc>
          <w:tcPr>
            <w:tcW w:w="720" w:type="dxa"/>
            <w:shd w:val="clear" w:color="auto" w:fill="auto"/>
            <w:vAlign w:val="center"/>
          </w:tcPr>
          <w:p w14:paraId="19B74AA9" w14:textId="77777777" w:rsidR="00D86B6E" w:rsidRPr="00B855CB" w:rsidRDefault="00D86B6E" w:rsidP="00B92625">
            <w:pPr>
              <w:jc w:val="center"/>
              <w:rPr>
                <w:lang w:val="eu-ES"/>
              </w:rPr>
            </w:pPr>
            <w:r w:rsidRPr="00B855CB">
              <w:rPr>
                <w:lang w:val="eu-ES"/>
              </w:rPr>
              <w:t>I</w:t>
            </w:r>
          </w:p>
        </w:tc>
        <w:tc>
          <w:tcPr>
            <w:tcW w:w="2081" w:type="dxa"/>
            <w:shd w:val="clear" w:color="auto" w:fill="auto"/>
            <w:vAlign w:val="center"/>
          </w:tcPr>
          <w:p w14:paraId="27B7F9BB" w14:textId="77777777" w:rsidR="00D86B6E" w:rsidRPr="00B855CB" w:rsidRDefault="00D86B6E" w:rsidP="00B92625">
            <w:pPr>
              <w:jc w:val="center"/>
              <w:rPr>
                <w:lang w:val="eu-ES"/>
              </w:rPr>
            </w:pPr>
            <w:r w:rsidRPr="00B855CB">
              <w:rPr>
                <w:lang w:val="eu-ES"/>
              </w:rPr>
              <w:t>Hasierakoa</w:t>
            </w:r>
          </w:p>
        </w:tc>
        <w:tc>
          <w:tcPr>
            <w:tcW w:w="4819" w:type="dxa"/>
            <w:shd w:val="clear" w:color="auto" w:fill="auto"/>
            <w:vAlign w:val="center"/>
          </w:tcPr>
          <w:p w14:paraId="57F44796" w14:textId="77777777" w:rsidR="00D86B6E" w:rsidRPr="00B855CB" w:rsidRDefault="00D86B6E" w:rsidP="00B92625">
            <w:pPr>
              <w:jc w:val="center"/>
              <w:rPr>
                <w:lang w:val="eu-ES"/>
              </w:rPr>
            </w:pPr>
            <w:r w:rsidRPr="00B855CB">
              <w:rPr>
                <w:lang w:val="eu-ES"/>
              </w:rPr>
              <w:t>Kaotikoa da, kontrol zaila du, erreaktiboa da</w:t>
            </w:r>
          </w:p>
        </w:tc>
      </w:tr>
      <w:tr w:rsidR="00D86B6E" w:rsidRPr="001E16DC" w14:paraId="5715D8C6" w14:textId="77777777" w:rsidTr="00B92625">
        <w:trPr>
          <w:trHeight w:val="259"/>
        </w:trPr>
        <w:tc>
          <w:tcPr>
            <w:tcW w:w="720" w:type="dxa"/>
            <w:shd w:val="clear" w:color="auto" w:fill="auto"/>
            <w:vAlign w:val="center"/>
          </w:tcPr>
          <w:p w14:paraId="14927D95" w14:textId="77777777" w:rsidR="00D86B6E" w:rsidRPr="00B855CB" w:rsidRDefault="00D86B6E" w:rsidP="00B92625">
            <w:pPr>
              <w:jc w:val="center"/>
              <w:rPr>
                <w:lang w:val="eu-ES"/>
              </w:rPr>
            </w:pPr>
            <w:r w:rsidRPr="00B855CB">
              <w:rPr>
                <w:lang w:val="eu-ES"/>
              </w:rPr>
              <w:t>II</w:t>
            </w:r>
          </w:p>
        </w:tc>
        <w:tc>
          <w:tcPr>
            <w:tcW w:w="2081" w:type="dxa"/>
            <w:shd w:val="clear" w:color="auto" w:fill="auto"/>
            <w:vAlign w:val="center"/>
          </w:tcPr>
          <w:p w14:paraId="52E86FC8" w14:textId="77777777" w:rsidR="00D86B6E" w:rsidRPr="00B855CB" w:rsidRDefault="00D86B6E" w:rsidP="00B92625">
            <w:pPr>
              <w:jc w:val="center"/>
              <w:rPr>
                <w:lang w:val="eu-ES"/>
              </w:rPr>
            </w:pPr>
            <w:r w:rsidRPr="00B855CB">
              <w:rPr>
                <w:lang w:val="eu-ES"/>
              </w:rPr>
              <w:t>Kudeatuta</w:t>
            </w:r>
          </w:p>
        </w:tc>
        <w:tc>
          <w:tcPr>
            <w:tcW w:w="4819" w:type="dxa"/>
            <w:shd w:val="clear" w:color="auto" w:fill="auto"/>
            <w:vAlign w:val="center"/>
          </w:tcPr>
          <w:p w14:paraId="3A151D67" w14:textId="77777777" w:rsidR="00D86B6E" w:rsidRPr="00B855CB" w:rsidRDefault="00D86B6E" w:rsidP="00B92625">
            <w:pPr>
              <w:jc w:val="center"/>
              <w:rPr>
                <w:lang w:val="eu-ES"/>
              </w:rPr>
            </w:pPr>
            <w:r w:rsidRPr="00B855CB">
              <w:rPr>
                <w:lang w:val="eu-ES"/>
              </w:rPr>
              <w:t>Proiektuen ezaugarriak ditu, askotan erreaktiboa da</w:t>
            </w:r>
          </w:p>
        </w:tc>
      </w:tr>
      <w:tr w:rsidR="00D86B6E" w:rsidRPr="001E16DC" w14:paraId="5AA6B5C2" w14:textId="77777777" w:rsidTr="00B92625">
        <w:trPr>
          <w:trHeight w:val="258"/>
        </w:trPr>
        <w:tc>
          <w:tcPr>
            <w:tcW w:w="720" w:type="dxa"/>
            <w:shd w:val="clear" w:color="auto" w:fill="auto"/>
            <w:vAlign w:val="center"/>
          </w:tcPr>
          <w:p w14:paraId="7C2A1465" w14:textId="77777777" w:rsidR="00D86B6E" w:rsidRPr="00B855CB" w:rsidRDefault="00D86B6E" w:rsidP="00B92625">
            <w:pPr>
              <w:jc w:val="center"/>
              <w:rPr>
                <w:lang w:val="eu-ES"/>
              </w:rPr>
            </w:pPr>
            <w:r w:rsidRPr="00B855CB">
              <w:rPr>
                <w:lang w:val="eu-ES"/>
              </w:rPr>
              <w:t>III</w:t>
            </w:r>
          </w:p>
        </w:tc>
        <w:tc>
          <w:tcPr>
            <w:tcW w:w="2081" w:type="dxa"/>
            <w:shd w:val="clear" w:color="auto" w:fill="auto"/>
            <w:vAlign w:val="center"/>
          </w:tcPr>
          <w:p w14:paraId="755D592E" w14:textId="77777777" w:rsidR="00D86B6E" w:rsidRPr="00B855CB" w:rsidRDefault="00D86B6E" w:rsidP="00B92625">
            <w:pPr>
              <w:jc w:val="center"/>
              <w:rPr>
                <w:lang w:val="eu-ES"/>
              </w:rPr>
            </w:pPr>
            <w:r w:rsidRPr="00B855CB">
              <w:rPr>
                <w:lang w:val="eu-ES"/>
              </w:rPr>
              <w:t>Definituta</w:t>
            </w:r>
          </w:p>
        </w:tc>
        <w:tc>
          <w:tcPr>
            <w:tcW w:w="4819" w:type="dxa"/>
            <w:shd w:val="clear" w:color="auto" w:fill="auto"/>
            <w:vAlign w:val="center"/>
          </w:tcPr>
          <w:p w14:paraId="19332888" w14:textId="77777777" w:rsidR="00D86B6E" w:rsidRPr="00B855CB" w:rsidRDefault="00D86B6E" w:rsidP="00B92625">
            <w:pPr>
              <w:jc w:val="center"/>
              <w:rPr>
                <w:lang w:val="eu-ES"/>
              </w:rPr>
            </w:pPr>
            <w:r w:rsidRPr="00B855CB">
              <w:rPr>
                <w:lang w:val="eu-ES"/>
              </w:rPr>
              <w:t>Erakundeen ezaugarriak ditu, proaktiboa da</w:t>
            </w:r>
          </w:p>
        </w:tc>
      </w:tr>
      <w:tr w:rsidR="00D86B6E" w:rsidRPr="00B855CB" w14:paraId="01509FB7" w14:textId="77777777" w:rsidTr="00B92625">
        <w:trPr>
          <w:trHeight w:val="258"/>
        </w:trPr>
        <w:tc>
          <w:tcPr>
            <w:tcW w:w="720" w:type="dxa"/>
            <w:shd w:val="clear" w:color="auto" w:fill="auto"/>
            <w:vAlign w:val="center"/>
          </w:tcPr>
          <w:p w14:paraId="4897B0D6" w14:textId="77777777" w:rsidR="00D86B6E" w:rsidRPr="00B855CB" w:rsidRDefault="00D86B6E" w:rsidP="00B92625">
            <w:pPr>
              <w:jc w:val="center"/>
              <w:rPr>
                <w:lang w:val="eu-ES"/>
              </w:rPr>
            </w:pPr>
            <w:r w:rsidRPr="00B855CB">
              <w:rPr>
                <w:lang w:val="eu-ES"/>
              </w:rPr>
              <w:t>IV</w:t>
            </w:r>
          </w:p>
        </w:tc>
        <w:tc>
          <w:tcPr>
            <w:tcW w:w="2081" w:type="dxa"/>
            <w:shd w:val="clear" w:color="auto" w:fill="auto"/>
            <w:vAlign w:val="center"/>
          </w:tcPr>
          <w:p w14:paraId="7E67E804" w14:textId="77777777" w:rsidR="00D86B6E" w:rsidRPr="00B855CB" w:rsidRDefault="00D86B6E" w:rsidP="00B92625">
            <w:pPr>
              <w:jc w:val="center"/>
              <w:rPr>
                <w:lang w:val="eu-ES"/>
              </w:rPr>
            </w:pPr>
            <w:r w:rsidRPr="00B855CB">
              <w:rPr>
                <w:lang w:val="eu-ES"/>
              </w:rPr>
              <w:t>Kuantitatiboki kudeatuta</w:t>
            </w:r>
          </w:p>
        </w:tc>
        <w:tc>
          <w:tcPr>
            <w:tcW w:w="4819" w:type="dxa"/>
            <w:shd w:val="clear" w:color="auto" w:fill="auto"/>
            <w:vAlign w:val="center"/>
          </w:tcPr>
          <w:p w14:paraId="733CDF54" w14:textId="77777777" w:rsidR="00D86B6E" w:rsidRPr="00B855CB" w:rsidRDefault="00D86B6E" w:rsidP="00B92625">
            <w:pPr>
              <w:jc w:val="center"/>
              <w:rPr>
                <w:lang w:val="eu-ES"/>
              </w:rPr>
            </w:pPr>
            <w:r w:rsidRPr="00B855CB">
              <w:rPr>
                <w:lang w:val="eu-ES"/>
              </w:rPr>
              <w:t>Erdi-mailako prozesua da, kontrolatuta dago</w:t>
            </w:r>
          </w:p>
        </w:tc>
      </w:tr>
      <w:tr w:rsidR="00D86B6E" w:rsidRPr="00B855CB" w14:paraId="0B43AFCA" w14:textId="77777777" w:rsidTr="00B92625">
        <w:trPr>
          <w:trHeight w:val="258"/>
        </w:trPr>
        <w:tc>
          <w:tcPr>
            <w:tcW w:w="720" w:type="dxa"/>
            <w:shd w:val="clear" w:color="auto" w:fill="auto"/>
            <w:vAlign w:val="center"/>
          </w:tcPr>
          <w:p w14:paraId="0D0BEF3F" w14:textId="77777777" w:rsidR="00D86B6E" w:rsidRPr="00B855CB" w:rsidRDefault="00D86B6E" w:rsidP="00B92625">
            <w:pPr>
              <w:jc w:val="center"/>
              <w:rPr>
                <w:lang w:val="eu-ES"/>
              </w:rPr>
            </w:pPr>
            <w:r w:rsidRPr="00B855CB">
              <w:rPr>
                <w:lang w:val="eu-ES"/>
              </w:rPr>
              <w:t>V</w:t>
            </w:r>
          </w:p>
        </w:tc>
        <w:tc>
          <w:tcPr>
            <w:tcW w:w="2081" w:type="dxa"/>
            <w:shd w:val="clear" w:color="auto" w:fill="auto"/>
            <w:vAlign w:val="center"/>
          </w:tcPr>
          <w:p w14:paraId="1DE60D78" w14:textId="77777777" w:rsidR="00D86B6E" w:rsidRPr="00B855CB" w:rsidRDefault="00D86B6E" w:rsidP="00B92625">
            <w:pPr>
              <w:jc w:val="center"/>
              <w:rPr>
                <w:lang w:val="eu-ES"/>
              </w:rPr>
            </w:pPr>
            <w:r w:rsidRPr="00B855CB">
              <w:rPr>
                <w:lang w:val="eu-ES"/>
              </w:rPr>
              <w:t>Optimizazioa</w:t>
            </w:r>
          </w:p>
        </w:tc>
        <w:tc>
          <w:tcPr>
            <w:tcW w:w="4819" w:type="dxa"/>
            <w:shd w:val="clear" w:color="auto" w:fill="auto"/>
            <w:vAlign w:val="center"/>
          </w:tcPr>
          <w:p w14:paraId="1D9F81CF" w14:textId="77777777" w:rsidR="00D86B6E" w:rsidRPr="00B855CB" w:rsidRDefault="00D86B6E" w:rsidP="00D86B6E">
            <w:pPr>
              <w:keepNext/>
              <w:jc w:val="center"/>
              <w:rPr>
                <w:lang w:val="eu-ES"/>
              </w:rPr>
            </w:pPr>
            <w:r w:rsidRPr="00B855CB">
              <w:rPr>
                <w:lang w:val="eu-ES"/>
              </w:rPr>
              <w:t>Etengabeko hobekuntzan dago</w:t>
            </w:r>
          </w:p>
        </w:tc>
      </w:tr>
    </w:tbl>
    <w:p w14:paraId="0C417130" w14:textId="0A06A8CC" w:rsidR="00D86B6E" w:rsidRPr="00B855CB" w:rsidRDefault="005878E1" w:rsidP="00D86B6E">
      <w:pPr>
        <w:pStyle w:val="Descripcin"/>
        <w:jc w:val="center"/>
        <w:rPr>
          <w:i/>
          <w:iCs w:val="0"/>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133" w:name="_Toc74928462"/>
      <w:r w:rsidR="006F125A">
        <w:rPr>
          <w:noProof/>
          <w:lang w:val="eu-ES"/>
        </w:rPr>
        <w:t>3</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6F125A">
        <w:rPr>
          <w:noProof/>
          <w:lang w:val="eu-ES"/>
        </w:rPr>
        <w:t>1</w:t>
      </w:r>
      <w:r w:rsidRPr="00B855CB">
        <w:rPr>
          <w:lang w:val="eu-ES"/>
        </w:rPr>
        <w:fldChar w:fldCharType="end"/>
      </w:r>
      <w:r w:rsidR="00D86B6E" w:rsidRPr="00B855CB">
        <w:rPr>
          <w:lang w:val="eu-ES"/>
        </w:rPr>
        <w:t>. Taula. CMMI-ren 5 heldutasun-mailak.</w:t>
      </w:r>
      <w:bookmarkEnd w:id="133"/>
    </w:p>
    <w:p w14:paraId="5DED19E3" w14:textId="2812CD12" w:rsidR="00D86B6E" w:rsidRPr="00B855CB" w:rsidRDefault="00D86B6E" w:rsidP="00D86B6E">
      <w:pPr>
        <w:jc w:val="both"/>
        <w:rPr>
          <w:lang w:val="eu-ES"/>
        </w:rPr>
      </w:pPr>
      <w:r w:rsidRPr="00B855CB">
        <w:rPr>
          <w:i/>
          <w:iCs/>
          <w:lang w:val="eu-ES"/>
        </w:rPr>
        <w:t xml:space="preserve">CMMIren </w:t>
      </w:r>
      <w:r w:rsidRPr="00B855CB">
        <w:rPr>
          <w:lang w:val="eu-ES"/>
        </w:rPr>
        <w:t>3. heldutasun-maila lortzea ezinbestekoa zen merkatuan mantentzeko, hori dela eta,</w:t>
      </w:r>
      <w:r w:rsidRPr="00B855CB">
        <w:rPr>
          <w:i/>
          <w:iCs/>
          <w:lang w:val="eu-ES"/>
        </w:rPr>
        <w:t xml:space="preserve"> </w:t>
      </w:r>
      <w:r w:rsidRPr="00B855CB">
        <w:rPr>
          <w:lang w:val="eu-ES"/>
        </w:rPr>
        <w:t xml:space="preserve">hainbat enpresa kexatu ziren merkatutik kanpo geratzeagatik, baina alferrikakoa izan zen. Horren adibidea, 2016an </w:t>
      </w:r>
      <w:r w:rsidRPr="00B855CB">
        <w:rPr>
          <w:i/>
          <w:iCs/>
          <w:lang w:val="eu-ES"/>
        </w:rPr>
        <w:t>OESIA NETWORKS, S.L.</w:t>
      </w:r>
      <w:r w:rsidRPr="00B855CB">
        <w:rPr>
          <w:lang w:val="eu-ES"/>
        </w:rPr>
        <w:t xml:space="preserve"> enpresak jarritako erreklamazioa da, </w:t>
      </w:r>
      <w:r w:rsidRPr="00B855CB">
        <w:rPr>
          <w:i/>
          <w:iCs/>
          <w:lang w:val="eu-ES"/>
        </w:rPr>
        <w:t>Recurso 0006-2016</w:t>
      </w:r>
      <w:r w:rsidRPr="00B855CB">
        <w:rPr>
          <w:lang w:val="eu-ES"/>
        </w:rPr>
        <w:t>, honek</w:t>
      </w:r>
      <w:r w:rsidRPr="00B855CB">
        <w:rPr>
          <w:b/>
          <w:bCs/>
          <w:i/>
          <w:iCs/>
          <w:lang w:val="eu-ES"/>
        </w:rPr>
        <w:t xml:space="preserve"> </w:t>
      </w:r>
      <w:r w:rsidRPr="00B855CB">
        <w:rPr>
          <w:i/>
          <w:iCs/>
          <w:lang w:val="eu-ES"/>
        </w:rPr>
        <w:t>CMMIren</w:t>
      </w:r>
      <w:r w:rsidRPr="00B855CB">
        <w:rPr>
          <w:b/>
          <w:bCs/>
          <w:i/>
          <w:iCs/>
          <w:lang w:val="eu-ES"/>
        </w:rPr>
        <w:t xml:space="preserve"> </w:t>
      </w:r>
      <w:r w:rsidRPr="00B855CB">
        <w:rPr>
          <w:lang w:val="eu-ES"/>
        </w:rPr>
        <w:t>3. heldutasun-maila lortzear zegoela erreklamatzen zuen merkatuan</w:t>
      </w:r>
      <w:r w:rsidRPr="00B855CB">
        <w:rPr>
          <w:b/>
          <w:bCs/>
          <w:i/>
          <w:iCs/>
          <w:lang w:val="eu-ES"/>
        </w:rPr>
        <w:t xml:space="preserve"> </w:t>
      </w:r>
      <w:r w:rsidRPr="00B855CB">
        <w:rPr>
          <w:lang w:val="eu-ES"/>
        </w:rPr>
        <w:t xml:space="preserve">mantentzeko, tramitazioren faltan zegoen. Hala ere, administrazioaren erantzuna errekurtsoa baiestearen aurka egotea izan zen, lehen aipatutako 80. artikulua ez betetzeagatik. Arrazoia enpresak oraindik ez zuela </w:t>
      </w:r>
      <w:r w:rsidR="00666EB6" w:rsidRPr="00B855CB">
        <w:rPr>
          <w:lang w:val="eu-ES"/>
        </w:rPr>
        <w:t>eskatutako</w:t>
      </w:r>
      <w:r w:rsidRPr="00B855CB">
        <w:rPr>
          <w:lang w:val="eu-ES"/>
        </w:rPr>
        <w:t xml:space="preserve"> kalitate maila bermatzen zuen ziurtagirik edo ziurtagiriaren baliokiderik izan zen.</w:t>
      </w:r>
    </w:p>
    <w:p w14:paraId="25C0FF65" w14:textId="49D3A0F5" w:rsidR="00D86B6E" w:rsidRPr="00B855CB" w:rsidRDefault="00D86B6E" w:rsidP="00D86B6E">
      <w:pPr>
        <w:jc w:val="both"/>
        <w:rPr>
          <w:lang w:val="eu-ES"/>
        </w:rPr>
      </w:pPr>
      <w:r w:rsidRPr="00B855CB">
        <w:rPr>
          <w:lang w:val="eu-ES"/>
        </w:rPr>
        <w:t xml:space="preserve">Ebidentzia horiek direla eta, gaur egun proiektu informatiko baten bezeroek dute pisu handiena edo agintea, haien exijentzia gogorrak betetzea funtsezkoa da merkatuan mantentzeko. Bezeroen behar eta ametsetan fokatzea, 2018ko </w:t>
      </w:r>
      <w:r w:rsidRPr="00B855CB">
        <w:rPr>
          <w:i/>
          <w:iCs/>
          <w:lang w:val="eu-ES"/>
        </w:rPr>
        <w:t>CMMI 2.0</w:t>
      </w:r>
      <w:r w:rsidRPr="00B855CB">
        <w:rPr>
          <w:lang w:val="eu-ES"/>
        </w:rPr>
        <w:t xml:space="preserve"> bertsioan eta estandar internazionaletan sendoki indartuta geratu da.</w:t>
      </w:r>
    </w:p>
    <w:p w14:paraId="14D2D8D0" w14:textId="56A032AD" w:rsidR="00553BBB" w:rsidRPr="00B855CB" w:rsidRDefault="00553BBB" w:rsidP="00553BBB">
      <w:pPr>
        <w:pStyle w:val="Ttulo2"/>
        <w:rPr>
          <w:lang w:val="eu-ES"/>
        </w:rPr>
      </w:pPr>
      <w:bookmarkStart w:id="134" w:name="_Toc74928186"/>
      <w:r w:rsidRPr="00B855CB">
        <w:rPr>
          <w:lang w:val="eu-ES"/>
        </w:rPr>
        <w:t>Metodologiak</w:t>
      </w:r>
      <w:bookmarkEnd w:id="134"/>
    </w:p>
    <w:p w14:paraId="4F520420" w14:textId="03ED8FDE" w:rsidR="0031565E" w:rsidRPr="00B855CB" w:rsidRDefault="0031565E" w:rsidP="0031565E">
      <w:pPr>
        <w:jc w:val="both"/>
        <w:rPr>
          <w:lang w:val="eu-ES"/>
        </w:rPr>
      </w:pPr>
      <w:r w:rsidRPr="00B855CB">
        <w:rPr>
          <w:lang w:val="eu-ES"/>
        </w:rPr>
        <w:t>Gaur egun pentsaezina bilakatu da software proiektu bat aurrera ateratzea metodologiarik jarraitu gabe. Software munduan artisautza lanak ez du etorkizunik, metodologia baten ezarpenak hori ekiditeko balio du. Software ingeniariak edozein momentutan jakin behar du zer egin, noiz eta nola, bestela arazoak eta galerak agertzeko probabilitatea handituz joango da proiektuaren garapena luzatzen doan heinean.</w:t>
      </w:r>
    </w:p>
    <w:p w14:paraId="6252B9E3" w14:textId="6601A3F1" w:rsidR="0031565E" w:rsidRPr="00B855CB" w:rsidRDefault="0031565E" w:rsidP="0031565E">
      <w:pPr>
        <w:jc w:val="both"/>
        <w:rPr>
          <w:lang w:val="eu-ES"/>
        </w:rPr>
      </w:pPr>
      <w:r w:rsidRPr="00B855CB">
        <w:rPr>
          <w:lang w:val="eu-ES"/>
        </w:rPr>
        <w:t>Gainera, proiektuak zerotik egitea garestiegia da software garapen enpresentzat. Berrerabilpenean oinarritutako metodologia bat aukeratuz, enpresaren kostu ekonomikoak gutxituko dira epe laburrean.</w:t>
      </w:r>
    </w:p>
    <w:p w14:paraId="24A26F00" w14:textId="77777777" w:rsidR="005B0B73" w:rsidRPr="00B855CB" w:rsidRDefault="0031565E" w:rsidP="0031565E">
      <w:pPr>
        <w:jc w:val="both"/>
        <w:rPr>
          <w:lang w:val="eu-ES"/>
        </w:rPr>
      </w:pPr>
      <w:r w:rsidRPr="00B855CB">
        <w:rPr>
          <w:lang w:val="eu-ES"/>
        </w:rPr>
        <w:t>Gehien erabiltzen direnak metodologia arinak dira. Arina kontzeptua softwarea sortzeko urratsak arindu behar direlako sortzen da. Giza interakzioetan zentratzen da, aldeen arteko elkarrizketa-fluxuari eutsi ahal izateko, garapen dinamikoagoa eta parte-hartzaileagoa ahalbidetzeko. Metodologia bizkorrek garapen-sistema egokitzaile bat erabiltzen dute, eta ez prediktiboa. Horrek esan nahi du lantaldeak buruan duela nahi duen emaitza, baina ez daki zehatz-mehatz zer produktu mota sor dezakeen.</w:t>
      </w:r>
    </w:p>
    <w:p w14:paraId="7FF6E481" w14:textId="3629CD4A" w:rsidR="0031565E" w:rsidRPr="00B855CB" w:rsidRDefault="0031565E" w:rsidP="0031565E">
      <w:pPr>
        <w:jc w:val="both"/>
        <w:rPr>
          <w:lang w:val="eu-ES"/>
        </w:rPr>
      </w:pPr>
      <w:r w:rsidRPr="00B855CB">
        <w:rPr>
          <w:lang w:val="eu-ES"/>
        </w:rPr>
        <w:lastRenderedPageBreak/>
        <w:t>Software garapenaren metodologia arinen artean RUP</w:t>
      </w:r>
      <w:r w:rsidRPr="00B855CB">
        <w:rPr>
          <w:rStyle w:val="Refdenotaalpie"/>
          <w:lang w:val="eu-ES"/>
        </w:rPr>
        <w:footnoteReference w:id="3"/>
      </w:r>
      <w:r w:rsidRPr="00B855CB">
        <w:rPr>
          <w:lang w:val="eu-ES"/>
        </w:rPr>
        <w:t xml:space="preserve"> aurkitzen da. Softwarea garatzeko prozesu iteratibo bat da, Rational Software Corporation erakundeak sortua, IBM</w:t>
      </w:r>
      <w:r w:rsidRPr="00B855CB">
        <w:rPr>
          <w:rStyle w:val="Refdenotaalpie"/>
          <w:lang w:val="eu-ES"/>
        </w:rPr>
        <w:footnoteReference w:id="4"/>
      </w:r>
      <w:r w:rsidRPr="00B855CB">
        <w:rPr>
          <w:lang w:val="eu-ES"/>
        </w:rPr>
        <w:t xml:space="preserve"> enpresaren dibisio bat. </w:t>
      </w:r>
      <w:r w:rsidR="00C30DA0" w:rsidRPr="00B855CB">
        <w:rPr>
          <w:lang w:val="eu-ES"/>
        </w:rPr>
        <w:fldChar w:fldCharType="begin"/>
      </w:r>
      <w:r w:rsidR="00C30DA0" w:rsidRPr="00B855CB">
        <w:rPr>
          <w:lang w:val="eu-ES"/>
        </w:rPr>
        <w:instrText xml:space="preserve"> REF _Ref72939042 \h </w:instrText>
      </w:r>
      <w:r w:rsidR="00C30DA0" w:rsidRPr="00B855CB">
        <w:rPr>
          <w:lang w:val="eu-ES"/>
        </w:rPr>
      </w:r>
      <w:r w:rsidR="00C30DA0" w:rsidRPr="00B855CB">
        <w:rPr>
          <w:lang w:val="eu-ES"/>
        </w:rPr>
        <w:fldChar w:fldCharType="separate"/>
      </w:r>
      <w:ins w:id="136" w:author="Julen Etxaniz Aragoneses" w:date="2021-08-23T12:18:00Z">
        <w:r w:rsidR="006F125A">
          <w:rPr>
            <w:noProof/>
            <w:lang w:val="eu-ES"/>
          </w:rPr>
          <w:t>3</w:t>
        </w:r>
        <w:r w:rsidR="006F125A" w:rsidRPr="00B855CB">
          <w:rPr>
            <w:lang w:val="eu-ES"/>
          </w:rPr>
          <w:t>.</w:t>
        </w:r>
        <w:r w:rsidR="006F125A">
          <w:rPr>
            <w:noProof/>
            <w:lang w:val="eu-ES"/>
          </w:rPr>
          <w:t>1</w:t>
        </w:r>
        <w:r w:rsidR="006F125A" w:rsidRPr="00B855CB">
          <w:rPr>
            <w:lang w:val="eu-ES"/>
          </w:rPr>
          <w:t>. Irudia</w:t>
        </w:r>
      </w:ins>
      <w:del w:id="137" w:author="Julen Etxaniz Aragoneses" w:date="2021-08-23T12:16:00Z">
        <w:r w:rsidR="00B94161" w:rsidDel="006B278F">
          <w:rPr>
            <w:noProof/>
            <w:lang w:val="eu-ES"/>
          </w:rPr>
          <w:delText>3</w:delText>
        </w:r>
        <w:r w:rsidR="00B94161" w:rsidRPr="00B855CB" w:rsidDel="006B278F">
          <w:rPr>
            <w:lang w:val="eu-ES"/>
          </w:rPr>
          <w:delText>.</w:delText>
        </w:r>
        <w:r w:rsidR="00B94161" w:rsidDel="006B278F">
          <w:rPr>
            <w:noProof/>
            <w:lang w:val="eu-ES"/>
          </w:rPr>
          <w:delText>1</w:delText>
        </w:r>
        <w:r w:rsidR="00B94161" w:rsidRPr="00B855CB" w:rsidDel="006B278F">
          <w:rPr>
            <w:lang w:val="eu-ES"/>
          </w:rPr>
          <w:delText>. Irudia</w:delText>
        </w:r>
      </w:del>
      <w:r w:rsidR="00C30DA0" w:rsidRPr="00B855CB">
        <w:rPr>
          <w:lang w:val="eu-ES"/>
        </w:rPr>
        <w:fldChar w:fldCharType="end"/>
      </w:r>
      <w:r w:rsidR="00C30DA0" w:rsidRPr="00B855CB">
        <w:rPr>
          <w:lang w:val="eu-ES"/>
        </w:rPr>
        <w:t xml:space="preserve">n ikus daiteke RUP prozesuaren egitura. Hala ere, </w:t>
      </w:r>
      <w:r w:rsidRPr="00B855CB">
        <w:rPr>
          <w:lang w:val="eu-ES"/>
        </w:rPr>
        <w:t>RUP ez da zehatz-mehatz jarraitu behar den prozesua, baizik eta prozesu moldagarria da, garapen-erakundeek eta software-proiektuen taldeek egokitzeko asmoarekin, bakoitzaren premietarako egokiak diren elementuak hautatuz.</w:t>
      </w:r>
    </w:p>
    <w:p w14:paraId="6DDB9E71" w14:textId="77777777" w:rsidR="00C30DA0" w:rsidRPr="00B855CB" w:rsidRDefault="00C30DA0" w:rsidP="00C30DA0">
      <w:pPr>
        <w:keepNext/>
        <w:jc w:val="center"/>
        <w:rPr>
          <w:lang w:val="eu-ES"/>
        </w:rPr>
      </w:pPr>
      <w:r w:rsidRPr="00B855CB">
        <w:rPr>
          <w:noProof/>
          <w:szCs w:val="20"/>
          <w:lang w:val="eu-ES" w:eastAsia="eu-ES"/>
        </w:rPr>
        <w:drawing>
          <wp:inline distT="0" distB="0" distL="0" distR="0" wp14:anchorId="2B6628E1" wp14:editId="32CCF93E">
            <wp:extent cx="4996706" cy="2547257"/>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12389" cy="2555252"/>
                    </a:xfrm>
                    <a:prstGeom prst="rect">
                      <a:avLst/>
                    </a:prstGeom>
                    <a:noFill/>
                  </pic:spPr>
                </pic:pic>
              </a:graphicData>
            </a:graphic>
          </wp:inline>
        </w:drawing>
      </w:r>
    </w:p>
    <w:bookmarkStart w:id="138" w:name="_Ref72939042"/>
    <w:bookmarkStart w:id="139" w:name="_Ref72939038"/>
    <w:p w14:paraId="1D5A4718" w14:textId="6911351B" w:rsidR="00C30DA0" w:rsidRPr="00B855CB" w:rsidRDefault="00B855CB" w:rsidP="00C30DA0">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140" w:name="_Toc74928422"/>
      <w:r w:rsidR="006F125A">
        <w:rPr>
          <w:noProof/>
          <w:lang w:val="eu-ES"/>
        </w:rPr>
        <w:t>3</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6F125A">
        <w:rPr>
          <w:noProof/>
          <w:lang w:val="eu-ES"/>
        </w:rPr>
        <w:t>1</w:t>
      </w:r>
      <w:r w:rsidRPr="00B855CB">
        <w:rPr>
          <w:lang w:val="eu-ES"/>
        </w:rPr>
        <w:fldChar w:fldCharType="end"/>
      </w:r>
      <w:r w:rsidR="00C30DA0" w:rsidRPr="00B855CB">
        <w:rPr>
          <w:lang w:val="eu-ES"/>
        </w:rPr>
        <w:t>. Irudia</w:t>
      </w:r>
      <w:bookmarkEnd w:id="138"/>
      <w:r w:rsidR="00C30DA0" w:rsidRPr="00B855CB">
        <w:rPr>
          <w:lang w:val="eu-ES"/>
        </w:rPr>
        <w:t>. RUPen prozesu iteratiboa, bizi-zikloaren faseak</w:t>
      </w:r>
      <w:r w:rsidR="00125B3C" w:rsidRPr="00B855CB">
        <w:rPr>
          <w:lang w:val="eu-ES"/>
        </w:rPr>
        <w:t xml:space="preserve">, iterazioak eta </w:t>
      </w:r>
      <w:r w:rsidR="00C30DA0" w:rsidRPr="00B855CB">
        <w:rPr>
          <w:lang w:val="eu-ES"/>
        </w:rPr>
        <w:t>jarduerak</w:t>
      </w:r>
      <w:bookmarkEnd w:id="139"/>
      <w:r w:rsidR="00F93272" w:rsidRPr="00B855CB">
        <w:rPr>
          <w:lang w:val="eu-ES"/>
        </w:rPr>
        <w:t>.</w:t>
      </w:r>
      <w:bookmarkEnd w:id="140"/>
    </w:p>
    <w:p w14:paraId="3A538797" w14:textId="3A1ABC62" w:rsidR="00C30DA0" w:rsidRPr="00B855CB" w:rsidRDefault="00C30DA0" w:rsidP="0031565E">
      <w:pPr>
        <w:jc w:val="both"/>
        <w:rPr>
          <w:lang w:val="eu-ES"/>
        </w:rPr>
      </w:pPr>
      <w:r w:rsidRPr="00B855CB">
        <w:rPr>
          <w:lang w:val="eu-ES"/>
        </w:rPr>
        <w:t xml:space="preserve">RUPen oinarritutako metodologia sinple eta erabiliena OpenUP da. Metodologia horrek RUPen funtsezko ezaugarriak gordetzen ditu, garapen iteratiboa, erabilpen-kasuak, arriskuen kudeaketa eta arkitekturan oinarritutako ikuspegia bultzatzen duten agertokiak barne. RUPen erabiltzen ez diren aukerako zati gehienak baztertu eta elementu asko bateratzen ditu. Emaitza prozesu askoz sinpleagoa da, eta RUP printzipioekiko leiala izaten jarraitzen du. </w:t>
      </w:r>
      <w:r w:rsidRPr="00B855CB">
        <w:rPr>
          <w:lang w:val="eu-ES"/>
        </w:rPr>
        <w:fldChar w:fldCharType="begin"/>
      </w:r>
      <w:r w:rsidRPr="00B855CB">
        <w:rPr>
          <w:lang w:val="eu-ES"/>
        </w:rPr>
        <w:instrText xml:space="preserve"> REF _Ref72939506 \h </w:instrText>
      </w:r>
      <w:r w:rsidRPr="00B855CB">
        <w:rPr>
          <w:lang w:val="eu-ES"/>
        </w:rPr>
      </w:r>
      <w:r w:rsidRPr="00B855CB">
        <w:rPr>
          <w:lang w:val="eu-ES"/>
        </w:rPr>
        <w:fldChar w:fldCharType="separate"/>
      </w:r>
      <w:ins w:id="141" w:author="Julen Etxaniz Aragoneses" w:date="2021-08-23T12:18:00Z">
        <w:r w:rsidR="006F125A">
          <w:rPr>
            <w:noProof/>
            <w:lang w:val="eu-ES"/>
          </w:rPr>
          <w:t>3</w:t>
        </w:r>
        <w:r w:rsidR="006F125A" w:rsidRPr="00B855CB">
          <w:rPr>
            <w:lang w:val="eu-ES"/>
          </w:rPr>
          <w:t>.</w:t>
        </w:r>
        <w:r w:rsidR="006F125A">
          <w:rPr>
            <w:noProof/>
            <w:lang w:val="eu-ES"/>
          </w:rPr>
          <w:t>2</w:t>
        </w:r>
        <w:r w:rsidR="006F125A" w:rsidRPr="00B855CB">
          <w:rPr>
            <w:lang w:val="eu-ES"/>
          </w:rPr>
          <w:t>. Irudia</w:t>
        </w:r>
      </w:ins>
      <w:del w:id="142" w:author="Julen Etxaniz Aragoneses" w:date="2021-08-23T12:16:00Z">
        <w:r w:rsidR="00B94161" w:rsidDel="006B278F">
          <w:rPr>
            <w:noProof/>
            <w:lang w:val="eu-ES"/>
          </w:rPr>
          <w:delText>3</w:delText>
        </w:r>
        <w:r w:rsidR="00B94161" w:rsidRPr="00B855CB" w:rsidDel="006B278F">
          <w:rPr>
            <w:lang w:val="eu-ES"/>
          </w:rPr>
          <w:delText>.</w:delText>
        </w:r>
        <w:r w:rsidR="00B94161" w:rsidDel="006B278F">
          <w:rPr>
            <w:noProof/>
            <w:lang w:val="eu-ES"/>
          </w:rPr>
          <w:delText>2</w:delText>
        </w:r>
        <w:r w:rsidR="00B94161" w:rsidRPr="00B855CB" w:rsidDel="006B278F">
          <w:rPr>
            <w:lang w:val="eu-ES"/>
          </w:rPr>
          <w:delText>. Irudia</w:delText>
        </w:r>
      </w:del>
      <w:r w:rsidRPr="00B855CB">
        <w:rPr>
          <w:lang w:val="eu-ES"/>
        </w:rPr>
        <w:fldChar w:fldCharType="end"/>
      </w:r>
      <w:r w:rsidRPr="00B855CB">
        <w:rPr>
          <w:lang w:val="eu-ES"/>
        </w:rPr>
        <w:t>n ikus daiteke OpenUP prozesuaren laburpen bat.</w:t>
      </w:r>
      <w:r w:rsidR="00B94AF3">
        <w:rPr>
          <w:lang w:val="eu-ES"/>
        </w:rPr>
        <w:t xml:space="preserve"> Proiektuaren tamainaren arabera OpenUPtik RUPera pasatzea komenigarri ikusiko dugu, informazio zehatzagoa gorde ahal </w:t>
      </w:r>
      <w:commentRangeStart w:id="143"/>
      <w:r w:rsidR="00B94AF3">
        <w:rPr>
          <w:lang w:val="eu-ES"/>
        </w:rPr>
        <w:t>izateko</w:t>
      </w:r>
      <w:commentRangeEnd w:id="143"/>
      <w:r w:rsidR="00B94AF3">
        <w:rPr>
          <w:rStyle w:val="Refdecomentario"/>
        </w:rPr>
        <w:commentReference w:id="143"/>
      </w:r>
      <w:r w:rsidR="00B94AF3">
        <w:rPr>
          <w:lang w:val="eu-ES"/>
        </w:rPr>
        <w:t>.</w:t>
      </w:r>
    </w:p>
    <w:p w14:paraId="2CE3D475" w14:textId="77777777" w:rsidR="00C30DA0" w:rsidRPr="00B855CB" w:rsidRDefault="00C30DA0" w:rsidP="00C30DA0">
      <w:pPr>
        <w:keepNext/>
        <w:jc w:val="center"/>
        <w:rPr>
          <w:lang w:val="eu-ES"/>
        </w:rPr>
      </w:pPr>
      <w:r w:rsidRPr="00B855CB">
        <w:rPr>
          <w:noProof/>
          <w:lang w:val="eu-ES" w:eastAsia="eu-ES"/>
        </w:rPr>
        <w:lastRenderedPageBreak/>
        <w:drawing>
          <wp:inline distT="0" distB="0" distL="0" distR="0" wp14:anchorId="582D35A9" wp14:editId="7C8281AF">
            <wp:extent cx="4174672" cy="3252210"/>
            <wp:effectExtent l="0" t="0" r="0" b="5715"/>
            <wp:docPr id="4" name="Imagen 4" descr="OpenUP layers: micro-increments, iteration lifecycle and project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UP layers: micro-increments, iteration lifecycle and project lifecycle"/>
                    <pic:cNvPicPr>
                      <a:picLocks noChangeAspect="1" noChangeArrowheads="1"/>
                    </pic:cNvPicPr>
                  </pic:nvPicPr>
                  <pic:blipFill rotWithShape="1">
                    <a:blip r:embed="rId21">
                      <a:extLst>
                        <a:ext uri="{28A0092B-C50C-407E-A947-70E740481C1C}">
                          <a14:useLocalDpi xmlns:a14="http://schemas.microsoft.com/office/drawing/2010/main" val="0"/>
                        </a:ext>
                      </a:extLst>
                    </a:blip>
                    <a:srcRect r="1928" b="1974"/>
                    <a:stretch/>
                  </pic:blipFill>
                  <pic:spPr bwMode="auto">
                    <a:xfrm>
                      <a:off x="0" y="0"/>
                      <a:ext cx="4182014" cy="325793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144" w:name="_Ref72939506"/>
    <w:p w14:paraId="3829D44A" w14:textId="42513211" w:rsidR="00C30DA0" w:rsidRPr="00B855CB" w:rsidRDefault="00B855CB" w:rsidP="00C30DA0">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145" w:name="_Toc74928423"/>
      <w:r w:rsidR="006F125A">
        <w:rPr>
          <w:noProof/>
          <w:lang w:val="eu-ES"/>
        </w:rPr>
        <w:t>3</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6F125A">
        <w:rPr>
          <w:noProof/>
          <w:lang w:val="eu-ES"/>
        </w:rPr>
        <w:t>2</w:t>
      </w:r>
      <w:r w:rsidRPr="00B855CB">
        <w:rPr>
          <w:lang w:val="eu-ES"/>
        </w:rPr>
        <w:fldChar w:fldCharType="end"/>
      </w:r>
      <w:r w:rsidR="00C30DA0" w:rsidRPr="00B855CB">
        <w:rPr>
          <w:lang w:val="eu-ES"/>
        </w:rPr>
        <w:t>. Irudia</w:t>
      </w:r>
      <w:bookmarkEnd w:id="144"/>
      <w:r w:rsidR="00C30DA0" w:rsidRPr="00B855CB">
        <w:rPr>
          <w:lang w:val="eu-ES"/>
        </w:rPr>
        <w:t>. OpenUP</w:t>
      </w:r>
      <w:r w:rsidR="00966DF3" w:rsidRPr="00B855CB">
        <w:rPr>
          <w:lang w:val="eu-ES"/>
        </w:rPr>
        <w:t xml:space="preserve">-en </w:t>
      </w:r>
      <w:r w:rsidR="00C30DA0" w:rsidRPr="00B855CB">
        <w:rPr>
          <w:lang w:val="eu-ES"/>
        </w:rPr>
        <w:t>geruzak: mikro-gehikuntzak, iterazio bizi-zikloa eta proiektu bizi-zikloa.</w:t>
      </w:r>
      <w:bookmarkEnd w:id="145"/>
    </w:p>
    <w:p w14:paraId="3730A4F5" w14:textId="11FB4363" w:rsidR="00553BBB" w:rsidRPr="00B855CB" w:rsidRDefault="00553BBB" w:rsidP="00553BBB">
      <w:pPr>
        <w:pStyle w:val="Ttulo2"/>
        <w:rPr>
          <w:lang w:val="eu-ES"/>
        </w:rPr>
      </w:pPr>
      <w:bookmarkStart w:id="146" w:name="_Toc74928187"/>
      <w:r w:rsidRPr="00B855CB">
        <w:rPr>
          <w:lang w:val="eu-ES"/>
        </w:rPr>
        <w:t>Arauak</w:t>
      </w:r>
      <w:bookmarkEnd w:id="146"/>
    </w:p>
    <w:p w14:paraId="6F54F20C" w14:textId="1E4EF7CF" w:rsidR="002C0812" w:rsidRPr="00B855CB" w:rsidRDefault="00AC0D21" w:rsidP="00AC0D21">
      <w:pPr>
        <w:jc w:val="both"/>
        <w:rPr>
          <w:lang w:val="eu-ES"/>
        </w:rPr>
      </w:pPr>
      <w:r w:rsidRPr="00B855CB">
        <w:rPr>
          <w:lang w:val="eu-ES"/>
        </w:rPr>
        <w:t>Proiektuen garapenean zehar sortzen diren dokumentazio multzoaren aurkezpenerako ezinbestekoa da ezarrita dagoen araudi ofiziala betetzen dela bermatzea, nazioarteko estandarren oinarritutakoa. Helburu nagusia proiektuan parte hartzen duten alderdi guztien aldeko dokumentazioa osoa eta gardena izatea izanik, bezeroaren gogobetetasuna handituz.</w:t>
      </w:r>
    </w:p>
    <w:p w14:paraId="3939A8B6" w14:textId="7E7F6BAB" w:rsidR="00391B15" w:rsidRPr="00B855CB" w:rsidRDefault="00B94AF3" w:rsidP="00AC0D21">
      <w:pPr>
        <w:jc w:val="both"/>
        <w:rPr>
          <w:lang w:val="eu-ES"/>
        </w:rPr>
      </w:pPr>
      <w:r>
        <w:rPr>
          <w:lang w:val="eu-ES"/>
        </w:rPr>
        <w:t>Naziortean ISO</w:t>
      </w:r>
      <w:r w:rsidR="008D1772">
        <w:rPr>
          <w:rStyle w:val="Refdenotaalpie"/>
          <w:lang w:val="eu-ES"/>
        </w:rPr>
        <w:footnoteReference w:id="5"/>
      </w:r>
      <w:r>
        <w:rPr>
          <w:lang w:val="eu-ES"/>
        </w:rPr>
        <w:t xml:space="preserve"> erakundeak ezarritako estandarrak jarraituz, </w:t>
      </w:r>
      <w:r w:rsidR="00AC0D21" w:rsidRPr="00B855CB">
        <w:rPr>
          <w:lang w:val="eu-ES"/>
        </w:rPr>
        <w:t xml:space="preserve">Espainian araurik finkatuenak </w:t>
      </w:r>
      <w:r w:rsidR="00AC0D21" w:rsidRPr="00B855CB">
        <w:rPr>
          <w:i/>
          <w:iCs/>
          <w:lang w:val="eu-ES"/>
        </w:rPr>
        <w:t>UNE</w:t>
      </w:r>
      <w:r w:rsidR="00AC0D21" w:rsidRPr="00B855CB">
        <w:rPr>
          <w:rStyle w:val="Refdenotaalpie"/>
          <w:lang w:val="eu-ES"/>
        </w:rPr>
        <w:footnoteReference w:id="6"/>
      </w:r>
      <w:r w:rsidR="00AC0D21" w:rsidRPr="00B855CB">
        <w:rPr>
          <w:lang w:val="eu-ES"/>
        </w:rPr>
        <w:t xml:space="preserve"> eta </w:t>
      </w:r>
      <w:r w:rsidR="00AC0D21" w:rsidRPr="00B855CB">
        <w:rPr>
          <w:i/>
          <w:iCs/>
          <w:lang w:val="eu-ES"/>
        </w:rPr>
        <w:t>CCII</w:t>
      </w:r>
      <w:r w:rsidR="00AC0D21" w:rsidRPr="00B855CB">
        <w:rPr>
          <w:lang w:val="eu-ES"/>
        </w:rPr>
        <w:t xml:space="preserve"> erakundeek aurkeztutakoak dira: </w:t>
      </w:r>
      <w:r w:rsidR="00AC0D21" w:rsidRPr="00B855CB">
        <w:rPr>
          <w:b/>
          <w:bCs/>
          <w:lang w:val="eu-ES"/>
        </w:rPr>
        <w:t>CCII-N2016-02</w:t>
      </w:r>
      <w:r w:rsidR="00391B15" w:rsidRPr="00B855CB">
        <w:rPr>
          <w:b/>
          <w:bCs/>
          <w:lang w:val="eu-ES"/>
        </w:rPr>
        <w:t xml:space="preserve">. </w:t>
      </w:r>
      <w:r w:rsidR="00391B15" w:rsidRPr="00B855CB">
        <w:rPr>
          <w:i/>
          <w:iCs/>
          <w:lang w:val="eu-ES"/>
        </w:rPr>
        <w:t>Norma Tecnica para la realizacion de la Documentacion de Proyectos en Ingenieria Informatica</w:t>
      </w:r>
      <w:r w:rsidR="00AC0D21" w:rsidRPr="00B855CB">
        <w:rPr>
          <w:b/>
          <w:bCs/>
          <w:lang w:val="eu-ES"/>
        </w:rPr>
        <w:t xml:space="preserve">. </w:t>
      </w:r>
      <w:r w:rsidR="00F93272" w:rsidRPr="00B855CB">
        <w:rPr>
          <w:lang w:val="eu-ES"/>
        </w:rPr>
        <w:fldChar w:fldCharType="begin"/>
      </w:r>
      <w:r w:rsidR="00F93272" w:rsidRPr="00B855CB">
        <w:rPr>
          <w:lang w:val="eu-ES"/>
        </w:rPr>
        <w:instrText xml:space="preserve"> REF _Ref72948018 \h </w:instrText>
      </w:r>
      <w:r w:rsidR="00F93272" w:rsidRPr="00B855CB">
        <w:rPr>
          <w:lang w:val="eu-ES"/>
        </w:rPr>
      </w:r>
      <w:r w:rsidR="00F93272" w:rsidRPr="00B855CB">
        <w:rPr>
          <w:lang w:val="eu-ES"/>
        </w:rPr>
        <w:fldChar w:fldCharType="separate"/>
      </w:r>
      <w:ins w:id="155" w:author="Julen Etxaniz Aragoneses" w:date="2021-08-23T12:18:00Z">
        <w:r w:rsidR="006F125A">
          <w:rPr>
            <w:noProof/>
            <w:lang w:val="eu-ES"/>
          </w:rPr>
          <w:t>3</w:t>
        </w:r>
        <w:r w:rsidR="006F125A" w:rsidRPr="00B855CB">
          <w:rPr>
            <w:lang w:val="eu-ES"/>
          </w:rPr>
          <w:t>.</w:t>
        </w:r>
        <w:r w:rsidR="006F125A">
          <w:rPr>
            <w:noProof/>
            <w:lang w:val="eu-ES"/>
          </w:rPr>
          <w:t>3</w:t>
        </w:r>
        <w:r w:rsidR="006F125A" w:rsidRPr="00B855CB">
          <w:rPr>
            <w:lang w:val="eu-ES"/>
          </w:rPr>
          <w:t>. Irudia</w:t>
        </w:r>
      </w:ins>
      <w:del w:id="156" w:author="Julen Etxaniz Aragoneses" w:date="2021-08-23T12:16:00Z">
        <w:r w:rsidR="00B94161" w:rsidDel="006B278F">
          <w:rPr>
            <w:noProof/>
            <w:lang w:val="eu-ES"/>
          </w:rPr>
          <w:delText>3</w:delText>
        </w:r>
        <w:r w:rsidR="00B94161" w:rsidRPr="00B855CB" w:rsidDel="006B278F">
          <w:rPr>
            <w:lang w:val="eu-ES"/>
          </w:rPr>
          <w:delText>.</w:delText>
        </w:r>
        <w:r w:rsidR="00B94161" w:rsidDel="006B278F">
          <w:rPr>
            <w:noProof/>
            <w:lang w:val="eu-ES"/>
          </w:rPr>
          <w:delText>3</w:delText>
        </w:r>
        <w:r w:rsidR="00B94161" w:rsidRPr="00B855CB" w:rsidDel="006B278F">
          <w:rPr>
            <w:lang w:val="eu-ES"/>
          </w:rPr>
          <w:delText>. Irudia</w:delText>
        </w:r>
      </w:del>
      <w:r w:rsidR="00F93272" w:rsidRPr="00B855CB">
        <w:rPr>
          <w:lang w:val="eu-ES"/>
        </w:rPr>
        <w:fldChar w:fldCharType="end"/>
      </w:r>
      <w:r w:rsidR="00391B15" w:rsidRPr="00B855CB">
        <w:rPr>
          <w:lang w:val="eu-ES"/>
        </w:rPr>
        <w:t>n ikusten den moduan, z</w:t>
      </w:r>
      <w:r w:rsidR="00AC0D21" w:rsidRPr="00B855CB">
        <w:rPr>
          <w:lang w:val="eu-ES"/>
        </w:rPr>
        <w:t>ehatz-mehatz deskribatzen du nola egin behar den Informatika Ingeniaritzako</w:t>
      </w:r>
      <w:r w:rsidR="00AC0D21" w:rsidRPr="00B855CB">
        <w:rPr>
          <w:b/>
          <w:bCs/>
          <w:lang w:val="eu-ES"/>
        </w:rPr>
        <w:t xml:space="preserve"> </w:t>
      </w:r>
      <w:r w:rsidR="00AC0D21" w:rsidRPr="00B855CB">
        <w:rPr>
          <w:lang w:val="eu-ES"/>
        </w:rPr>
        <w:t>Proiektu baten dokumentu-zehaztapena</w:t>
      </w:r>
      <w:r w:rsidR="00391B15" w:rsidRPr="00B855CB">
        <w:rPr>
          <w:lang w:val="eu-ES"/>
        </w:rPr>
        <w:t xml:space="preserve">. </w:t>
      </w:r>
      <w:r w:rsidR="00AC0D21" w:rsidRPr="00B855CB">
        <w:rPr>
          <w:lang w:val="eu-ES"/>
        </w:rPr>
        <w:t xml:space="preserve">Proiektuko dokumentazioa egiteko ereduak eta dokumentazioaren antolamendua deskribatzen du ere. Erreferentziazko nazioarteko esparru eta estandarrak kontuan hartzen ditu, hala nola </w:t>
      </w:r>
      <w:r w:rsidR="00AC0D21" w:rsidRPr="00B855CB">
        <w:rPr>
          <w:i/>
          <w:iCs/>
          <w:lang w:val="eu-ES"/>
        </w:rPr>
        <w:t>UNE 157801:2007</w:t>
      </w:r>
      <w:r w:rsidR="00AC0D21" w:rsidRPr="00B855CB">
        <w:rPr>
          <w:lang w:val="eu-ES"/>
        </w:rPr>
        <w:t xml:space="preserve"> – "Informazio-sistemen proiektuak egiteko irizpide orokorrak"; </w:t>
      </w:r>
      <w:r w:rsidR="00AC0D21" w:rsidRPr="00B855CB">
        <w:rPr>
          <w:i/>
          <w:iCs/>
          <w:lang w:val="eu-ES"/>
        </w:rPr>
        <w:t>UNE-ISO 21500:2013</w:t>
      </w:r>
      <w:r w:rsidR="00AC0D21" w:rsidRPr="00B855CB">
        <w:rPr>
          <w:lang w:val="eu-ES"/>
        </w:rPr>
        <w:t xml:space="preserve"> – "Proiektua zuzentzeko eta kudeatzeko jarraibideak" eta </w:t>
      </w:r>
      <w:r w:rsidR="00AC0D21" w:rsidRPr="00B855CB">
        <w:rPr>
          <w:i/>
          <w:iCs/>
          <w:lang w:val="eu-ES"/>
        </w:rPr>
        <w:t>PMBOK</w:t>
      </w:r>
      <w:r w:rsidR="00AC0D21" w:rsidRPr="00B855CB">
        <w:rPr>
          <w:lang w:val="eu-ES"/>
        </w:rPr>
        <w:t xml:space="preserve"> – "Proiektuen Zuzendaritzarako Oinarrien Gida".</w:t>
      </w:r>
      <w:r>
        <w:rPr>
          <w:lang w:val="eu-ES"/>
        </w:rPr>
        <w:t xml:space="preserve"> Proiektu baten bisa edo ikuskaritzak egiteko </w:t>
      </w:r>
      <w:r w:rsidRPr="00B855CB">
        <w:rPr>
          <w:b/>
          <w:bCs/>
          <w:lang w:val="eu-ES"/>
        </w:rPr>
        <w:t>CCII-N2016-02</w:t>
      </w:r>
      <w:r>
        <w:rPr>
          <w:b/>
          <w:bCs/>
          <w:lang w:val="eu-ES"/>
        </w:rPr>
        <w:t xml:space="preserve"> </w:t>
      </w:r>
      <w:r>
        <w:rPr>
          <w:lang w:val="eu-ES"/>
        </w:rPr>
        <w:t>araua ere eskuragarri dago.</w:t>
      </w:r>
    </w:p>
    <w:p w14:paraId="44EFF6FF" w14:textId="77777777" w:rsidR="00391B15" w:rsidRPr="00B855CB" w:rsidRDefault="00391B15" w:rsidP="00391B15">
      <w:pPr>
        <w:keepNext/>
        <w:jc w:val="center"/>
        <w:rPr>
          <w:lang w:val="eu-ES"/>
        </w:rPr>
      </w:pPr>
      <w:r w:rsidRPr="00B855CB">
        <w:rPr>
          <w:noProof/>
          <w:lang w:val="eu-ES" w:eastAsia="eu-ES"/>
        </w:rPr>
        <w:lastRenderedPageBreak/>
        <w:drawing>
          <wp:inline distT="0" distB="0" distL="0" distR="0" wp14:anchorId="58EF2291" wp14:editId="35B5FF53">
            <wp:extent cx="1814221" cy="2988128"/>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19459" cy="2996755"/>
                    </a:xfrm>
                    <a:prstGeom prst="rect">
                      <a:avLst/>
                    </a:prstGeom>
                  </pic:spPr>
                </pic:pic>
              </a:graphicData>
            </a:graphic>
          </wp:inline>
        </w:drawing>
      </w:r>
    </w:p>
    <w:bookmarkStart w:id="157" w:name="_Ref72948018"/>
    <w:p w14:paraId="669E8BB8" w14:textId="33FB1C5D" w:rsidR="00391B15" w:rsidRPr="00B855CB" w:rsidRDefault="00B855CB" w:rsidP="00391B15">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158" w:name="_Toc74928424"/>
      <w:r w:rsidR="006F125A">
        <w:rPr>
          <w:noProof/>
          <w:lang w:val="eu-ES"/>
        </w:rPr>
        <w:t>3</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6F125A">
        <w:rPr>
          <w:noProof/>
          <w:lang w:val="eu-ES"/>
        </w:rPr>
        <w:t>3</w:t>
      </w:r>
      <w:r w:rsidRPr="00B855CB">
        <w:rPr>
          <w:lang w:val="eu-ES"/>
        </w:rPr>
        <w:fldChar w:fldCharType="end"/>
      </w:r>
      <w:r w:rsidR="00391B15" w:rsidRPr="00B855CB">
        <w:rPr>
          <w:lang w:val="eu-ES"/>
        </w:rPr>
        <w:t>. Irudia</w:t>
      </w:r>
      <w:bookmarkEnd w:id="157"/>
      <w:r w:rsidR="00391B15" w:rsidRPr="00B855CB">
        <w:rPr>
          <w:lang w:val="eu-ES"/>
        </w:rPr>
        <w:t>. CCII-2016N-02 araua betetzen duen proiektuaren webgunearen egitura.</w:t>
      </w:r>
      <w:bookmarkEnd w:id="158"/>
    </w:p>
    <w:p w14:paraId="56857B8B" w14:textId="39B5DEF6" w:rsidR="00AC0D21" w:rsidRPr="00B855CB" w:rsidRDefault="00AC0D21" w:rsidP="00AC0D21">
      <w:pPr>
        <w:jc w:val="both"/>
        <w:rPr>
          <w:lang w:val="eu-ES"/>
        </w:rPr>
      </w:pPr>
      <w:r w:rsidRPr="00B855CB">
        <w:rPr>
          <w:lang w:val="eu-ES"/>
        </w:rPr>
        <w:t>Proiektuak aurkezteko araudien gabeziak proiektu informatiko batean gatazkak ekarri ditzake. Hau da, proiektuan esku hartzen duten aldeentzat nahi ez diren ondorioak eragin, bezero, hornitzaile zein interesdunen arteko gatazkak sortuz.</w:t>
      </w:r>
      <w:ins w:id="159" w:author="JUAN MANUEL PIKATZA" w:date="2021-08-14T11:09:00Z">
        <w:r w:rsidR="00B94AF3">
          <w:rPr>
            <w:lang w:val="eu-ES"/>
          </w:rPr>
          <w:t xml:space="preserve"> Epaitegietan bukatzea oso kaltegarria da edozein software enpresentzako.</w:t>
        </w:r>
      </w:ins>
    </w:p>
    <w:p w14:paraId="56D6408F" w14:textId="02BD3DE1" w:rsidR="00553BBB" w:rsidRPr="00B855CB" w:rsidRDefault="00553BBB" w:rsidP="00553BBB">
      <w:pPr>
        <w:pStyle w:val="Ttulo2"/>
        <w:rPr>
          <w:lang w:val="eu-ES"/>
        </w:rPr>
      </w:pPr>
      <w:bookmarkStart w:id="160" w:name="_Toc74928188"/>
      <w:r w:rsidRPr="00B855CB">
        <w:rPr>
          <w:lang w:val="eu-ES"/>
        </w:rPr>
        <w:t>BPM</w:t>
      </w:r>
      <w:bookmarkEnd w:id="160"/>
    </w:p>
    <w:p w14:paraId="04087089" w14:textId="2CCED60A" w:rsidR="006A07EA" w:rsidRPr="00B855CB" w:rsidRDefault="006A07EA" w:rsidP="00C7504D">
      <w:pPr>
        <w:jc w:val="both"/>
        <w:rPr>
          <w:lang w:val="eu-ES"/>
        </w:rPr>
      </w:pPr>
      <w:r w:rsidRPr="00B855CB">
        <w:rPr>
          <w:i/>
          <w:iCs/>
          <w:lang w:val="eu-ES"/>
        </w:rPr>
        <w:t xml:space="preserve">Business Process Management </w:t>
      </w:r>
      <w:r w:rsidRPr="00B855CB">
        <w:rPr>
          <w:lang w:val="eu-ES"/>
        </w:rPr>
        <w:t>negozio-prozesuak definitzera eta gauzatzera bideratutako metodologia edo ikuspegi</w:t>
      </w:r>
      <w:r w:rsidRPr="00B855CB">
        <w:rPr>
          <w:i/>
          <w:iCs/>
          <w:lang w:val="eu-ES"/>
        </w:rPr>
        <w:t xml:space="preserve"> </w:t>
      </w:r>
      <w:r w:rsidRPr="00B855CB">
        <w:rPr>
          <w:lang w:val="eu-ES"/>
        </w:rPr>
        <w:t>estrategiko gisa ikus daiteke. Negozio-prozesuak konplexuak eta dinamikoak dira. Gainera, malguak izan behar dute, negozioa nabarmen aldatzen delako eta etengabe eguneratu behar direlako.</w:t>
      </w:r>
    </w:p>
    <w:p w14:paraId="4698C0E5" w14:textId="77777777" w:rsidR="006A07EA" w:rsidRPr="00B855CB" w:rsidRDefault="006A07EA" w:rsidP="00C7504D">
      <w:pPr>
        <w:jc w:val="both"/>
        <w:rPr>
          <w:lang w:val="eu-ES"/>
        </w:rPr>
      </w:pPr>
      <w:r w:rsidRPr="00B855CB">
        <w:rPr>
          <w:lang w:val="eu-ES"/>
        </w:rPr>
        <w:t>Hona hemen BPMrekin lan egitean lortzen diren abantailak:</w:t>
      </w:r>
    </w:p>
    <w:p w14:paraId="5631CAF2" w14:textId="0DDBDC22" w:rsidR="006A07EA" w:rsidRPr="00B855CB" w:rsidRDefault="006A07EA" w:rsidP="00261AFA">
      <w:pPr>
        <w:pStyle w:val="Prrafodelista"/>
        <w:numPr>
          <w:ilvl w:val="0"/>
          <w:numId w:val="22"/>
        </w:numPr>
        <w:jc w:val="both"/>
        <w:rPr>
          <w:lang w:val="eu-ES"/>
        </w:rPr>
      </w:pPr>
      <w:r w:rsidRPr="00B855CB">
        <w:rPr>
          <w:lang w:val="eu-ES"/>
        </w:rPr>
        <w:t>Ataza errepikakorrak ezabatzea eta automatizatzea.</w:t>
      </w:r>
    </w:p>
    <w:p w14:paraId="6B8EA086" w14:textId="6DF9B35D" w:rsidR="006A07EA" w:rsidRPr="00B855CB" w:rsidRDefault="006A07EA" w:rsidP="00261AFA">
      <w:pPr>
        <w:pStyle w:val="Prrafodelista"/>
        <w:numPr>
          <w:ilvl w:val="0"/>
          <w:numId w:val="22"/>
        </w:numPr>
        <w:jc w:val="both"/>
        <w:rPr>
          <w:lang w:val="eu-ES"/>
        </w:rPr>
      </w:pPr>
      <w:r w:rsidRPr="00B855CB">
        <w:rPr>
          <w:lang w:val="eu-ES"/>
        </w:rPr>
        <w:t>Eraginkortasuna handitzea: prozesuetan akatsak minimizatuz, itxarote-denbora murriztuz, giza esku-hartzeak murriztuz eta lana berregitea saihestuz</w:t>
      </w:r>
    </w:p>
    <w:p w14:paraId="7CF922D9" w14:textId="1758EC1D" w:rsidR="006A07EA" w:rsidRPr="00B855CB" w:rsidRDefault="006A07EA" w:rsidP="00261AFA">
      <w:pPr>
        <w:pStyle w:val="Prrafodelista"/>
        <w:numPr>
          <w:ilvl w:val="0"/>
          <w:numId w:val="22"/>
        </w:numPr>
        <w:jc w:val="both"/>
        <w:rPr>
          <w:lang w:val="eu-ES"/>
        </w:rPr>
      </w:pPr>
      <w:r w:rsidRPr="00B855CB">
        <w:rPr>
          <w:lang w:val="eu-ES"/>
        </w:rPr>
        <w:t>Negozio-arauak betetzen direla ziurtatzea.</w:t>
      </w:r>
    </w:p>
    <w:p w14:paraId="25EBE689" w14:textId="1772E533" w:rsidR="006A07EA" w:rsidRPr="00B855CB" w:rsidRDefault="006A07EA" w:rsidP="00261AFA">
      <w:pPr>
        <w:pStyle w:val="Prrafodelista"/>
        <w:numPr>
          <w:ilvl w:val="0"/>
          <w:numId w:val="22"/>
        </w:numPr>
        <w:jc w:val="both"/>
        <w:rPr>
          <w:lang w:val="eu-ES"/>
        </w:rPr>
      </w:pPr>
      <w:r w:rsidRPr="00B855CB">
        <w:rPr>
          <w:lang w:val="eu-ES"/>
        </w:rPr>
        <w:t>Zerbitzu-maila bermatzea, salbuespenak maneiatuz, egoeren jarraipena eginez, gertakariak mailakatuz, prozesuen sendotasuna eta trazabilitatea bermatuz, etab.</w:t>
      </w:r>
    </w:p>
    <w:p w14:paraId="02EBDD09" w14:textId="5F3FAA3E" w:rsidR="00B85150" w:rsidRPr="00B855CB" w:rsidRDefault="006A07EA" w:rsidP="00261AFA">
      <w:pPr>
        <w:pStyle w:val="Prrafodelista"/>
        <w:numPr>
          <w:ilvl w:val="0"/>
          <w:numId w:val="22"/>
        </w:numPr>
        <w:jc w:val="both"/>
        <w:rPr>
          <w:lang w:val="eu-ES"/>
        </w:rPr>
      </w:pPr>
      <w:r w:rsidRPr="00B855CB">
        <w:rPr>
          <w:lang w:val="eu-ES"/>
        </w:rPr>
        <w:t>Lan egiteko modua aldatzeko aukera eskaintzea, eragiten duen inpaktua murriztuz eta etengabe hobetuz.</w:t>
      </w:r>
    </w:p>
    <w:p w14:paraId="4DFC9A89" w14:textId="6BED8E99" w:rsidR="00C7504D" w:rsidRPr="00B855CB" w:rsidRDefault="00C7504D" w:rsidP="00C7504D">
      <w:pPr>
        <w:jc w:val="both"/>
        <w:rPr>
          <w:lang w:val="eu-ES"/>
        </w:rPr>
      </w:pPr>
      <w:r w:rsidRPr="00B855CB">
        <w:rPr>
          <w:i/>
          <w:iCs/>
          <w:lang w:val="eu-ES"/>
        </w:rPr>
        <w:t xml:space="preserve">Gartner </w:t>
      </w:r>
      <w:r w:rsidRPr="00B855CB">
        <w:rPr>
          <w:lang w:val="eu-ES"/>
        </w:rPr>
        <w:t>eta</w:t>
      </w:r>
      <w:r w:rsidRPr="00B855CB">
        <w:rPr>
          <w:i/>
          <w:iCs/>
          <w:lang w:val="eu-ES"/>
        </w:rPr>
        <w:t xml:space="preserve"> Forrester </w:t>
      </w:r>
      <w:r w:rsidRPr="00B855CB">
        <w:rPr>
          <w:lang w:val="eu-ES"/>
        </w:rPr>
        <w:t>aholkularitza-enpresek BPM merkatua ikertzeko, urtero, txosten bat</w:t>
      </w:r>
      <w:r w:rsidRPr="00B855CB">
        <w:rPr>
          <w:i/>
          <w:iCs/>
          <w:lang w:val="eu-ES"/>
        </w:rPr>
        <w:t xml:space="preserve"> </w:t>
      </w:r>
      <w:r w:rsidRPr="00B855CB">
        <w:rPr>
          <w:lang w:val="eu-ES"/>
        </w:rPr>
        <w:t>argitaratzen dute. Txosten horiek patentatutako datu kualitatiboak aztertzeko metodoetan oinarritzen dira, merkatuaren joerak frogatzeko, hala nola zuzendaritza, heldutasuna eta parte-hartzaileak.</w:t>
      </w:r>
    </w:p>
    <w:p w14:paraId="6EC164B1" w14:textId="64F4FA46" w:rsidR="00C7504D" w:rsidRPr="00B855CB" w:rsidRDefault="00C7504D" w:rsidP="00C7504D">
      <w:pPr>
        <w:jc w:val="both"/>
        <w:rPr>
          <w:lang w:val="eu-ES"/>
        </w:rPr>
      </w:pPr>
      <w:r w:rsidRPr="00B855CB">
        <w:rPr>
          <w:i/>
          <w:iCs/>
          <w:lang w:val="eu-ES"/>
        </w:rPr>
        <w:t xml:space="preserve">Gartnerren </w:t>
      </w:r>
      <w:r w:rsidRPr="00B855CB">
        <w:rPr>
          <w:lang w:val="eu-ES"/>
        </w:rPr>
        <w:t>Koadrante Magikoa industria teknologikoaren azpisektore nagusiei buruz egiten duen</w:t>
      </w:r>
      <w:r w:rsidRPr="00B855CB">
        <w:rPr>
          <w:i/>
          <w:iCs/>
          <w:lang w:val="eu-ES"/>
        </w:rPr>
        <w:t xml:space="preserve"> </w:t>
      </w:r>
      <w:r w:rsidRPr="00B855CB">
        <w:rPr>
          <w:lang w:val="eu-ES"/>
        </w:rPr>
        <w:t xml:space="preserve">merkatu-ikerketa bati erantzuten dio. Bertan, merkatu-joerak, tartean dauden enpresa nagusiak eta heldutasun teknologikoa besteak beste aztertzen dira. </w:t>
      </w:r>
      <w:r w:rsidR="007A5500" w:rsidRPr="00B855CB">
        <w:rPr>
          <w:lang w:val="eu-ES"/>
        </w:rPr>
        <w:fldChar w:fldCharType="begin"/>
      </w:r>
      <w:r w:rsidR="007A5500" w:rsidRPr="00B855CB">
        <w:rPr>
          <w:lang w:val="eu-ES"/>
        </w:rPr>
        <w:instrText xml:space="preserve"> REF _Ref73182292 \h </w:instrText>
      </w:r>
      <w:r w:rsidR="007A5500" w:rsidRPr="00B855CB">
        <w:rPr>
          <w:lang w:val="eu-ES"/>
        </w:rPr>
      </w:r>
      <w:r w:rsidR="007A5500" w:rsidRPr="00B855CB">
        <w:rPr>
          <w:lang w:val="eu-ES"/>
        </w:rPr>
        <w:fldChar w:fldCharType="separate"/>
      </w:r>
      <w:ins w:id="161" w:author="Julen Etxaniz Aragoneses" w:date="2021-08-23T12:18:00Z">
        <w:r w:rsidR="006F125A">
          <w:rPr>
            <w:noProof/>
            <w:lang w:val="eu-ES"/>
          </w:rPr>
          <w:t>3</w:t>
        </w:r>
        <w:r w:rsidR="006F125A" w:rsidRPr="00B855CB">
          <w:rPr>
            <w:lang w:val="eu-ES"/>
          </w:rPr>
          <w:t>.</w:t>
        </w:r>
        <w:r w:rsidR="006F125A">
          <w:rPr>
            <w:noProof/>
            <w:lang w:val="eu-ES"/>
          </w:rPr>
          <w:t>4</w:t>
        </w:r>
        <w:r w:rsidR="006F125A" w:rsidRPr="00B855CB">
          <w:rPr>
            <w:lang w:val="eu-ES"/>
          </w:rPr>
          <w:t>. Irudia</w:t>
        </w:r>
      </w:ins>
      <w:del w:id="162" w:author="Julen Etxaniz Aragoneses" w:date="2021-08-23T12:16:00Z">
        <w:r w:rsidR="00B94161" w:rsidDel="006B278F">
          <w:rPr>
            <w:noProof/>
            <w:lang w:val="eu-ES"/>
          </w:rPr>
          <w:delText>3</w:delText>
        </w:r>
        <w:r w:rsidR="00B94161" w:rsidRPr="00B855CB" w:rsidDel="006B278F">
          <w:rPr>
            <w:lang w:val="eu-ES"/>
          </w:rPr>
          <w:delText>.</w:delText>
        </w:r>
        <w:r w:rsidR="00B94161" w:rsidDel="006B278F">
          <w:rPr>
            <w:noProof/>
            <w:lang w:val="eu-ES"/>
          </w:rPr>
          <w:delText>4</w:delText>
        </w:r>
        <w:r w:rsidR="00B94161" w:rsidRPr="00B855CB" w:rsidDel="006B278F">
          <w:rPr>
            <w:lang w:val="eu-ES"/>
          </w:rPr>
          <w:delText>. Irudia</w:delText>
        </w:r>
      </w:del>
      <w:r w:rsidR="007A5500" w:rsidRPr="00B855CB">
        <w:rPr>
          <w:lang w:val="eu-ES"/>
        </w:rPr>
        <w:fldChar w:fldCharType="end"/>
      </w:r>
      <w:r w:rsidR="007A5500" w:rsidRPr="00B855CB">
        <w:rPr>
          <w:lang w:val="eu-ES"/>
        </w:rPr>
        <w:t>n l</w:t>
      </w:r>
      <w:r w:rsidRPr="00B855CB">
        <w:rPr>
          <w:lang w:val="eu-ES"/>
        </w:rPr>
        <w:t xml:space="preserve">au koadrantetan banatutako grafiko gisa aurkezten da. X ardatzak exekutatzeko gaitasuna adierazten du, eta Y ardatzak, berriz, balio-proposamen osoa. Ezkerretik eskuinera eta goitik behera, sektore bakoitzeko enpresak honako koadrante hauetan kokatzen dira: </w:t>
      </w:r>
      <w:r w:rsidRPr="00B855CB">
        <w:rPr>
          <w:i/>
          <w:iCs/>
          <w:lang w:val="eu-ES"/>
        </w:rPr>
        <w:t>challengers</w:t>
      </w:r>
      <w:r w:rsidRPr="00B855CB">
        <w:rPr>
          <w:lang w:val="eu-ES"/>
        </w:rPr>
        <w:t xml:space="preserve">, </w:t>
      </w:r>
      <w:r w:rsidRPr="00B855CB">
        <w:rPr>
          <w:i/>
          <w:iCs/>
          <w:lang w:val="eu-ES"/>
        </w:rPr>
        <w:t>leaders</w:t>
      </w:r>
      <w:r w:rsidRPr="00B855CB">
        <w:rPr>
          <w:lang w:val="eu-ES"/>
        </w:rPr>
        <w:t xml:space="preserve">, </w:t>
      </w:r>
      <w:r w:rsidRPr="00B855CB">
        <w:rPr>
          <w:i/>
          <w:iCs/>
          <w:lang w:val="eu-ES"/>
        </w:rPr>
        <w:t>niche players</w:t>
      </w:r>
      <w:r w:rsidRPr="00B855CB">
        <w:rPr>
          <w:lang w:val="eu-ES"/>
        </w:rPr>
        <w:t xml:space="preserve"> eta </w:t>
      </w:r>
      <w:r w:rsidRPr="00B855CB">
        <w:rPr>
          <w:i/>
          <w:iCs/>
          <w:lang w:val="eu-ES"/>
        </w:rPr>
        <w:t>visionaries</w:t>
      </w:r>
      <w:r w:rsidRPr="00B855CB">
        <w:rPr>
          <w:lang w:val="eu-ES"/>
        </w:rPr>
        <w:t xml:space="preserve">. Antzeko informazioa aurkitu </w:t>
      </w:r>
      <w:r w:rsidRPr="00B855CB">
        <w:rPr>
          <w:lang w:val="eu-ES"/>
        </w:rPr>
        <w:lastRenderedPageBreak/>
        <w:t xml:space="preserve">dezakegu </w:t>
      </w:r>
      <w:r w:rsidR="007A5500" w:rsidRPr="00B855CB">
        <w:rPr>
          <w:lang w:val="eu-ES"/>
        </w:rPr>
        <w:fldChar w:fldCharType="begin"/>
      </w:r>
      <w:r w:rsidR="007A5500" w:rsidRPr="00B855CB">
        <w:rPr>
          <w:lang w:val="eu-ES"/>
        </w:rPr>
        <w:instrText xml:space="preserve"> REF _Ref73182324 \h </w:instrText>
      </w:r>
      <w:r w:rsidR="007A5500" w:rsidRPr="00B855CB">
        <w:rPr>
          <w:lang w:val="eu-ES"/>
        </w:rPr>
      </w:r>
      <w:r w:rsidR="007A5500" w:rsidRPr="00B855CB">
        <w:rPr>
          <w:lang w:val="eu-ES"/>
        </w:rPr>
        <w:fldChar w:fldCharType="separate"/>
      </w:r>
      <w:ins w:id="163" w:author="Julen Etxaniz Aragoneses" w:date="2021-08-23T12:18:00Z">
        <w:r w:rsidR="006F125A">
          <w:rPr>
            <w:noProof/>
            <w:lang w:val="eu-ES"/>
          </w:rPr>
          <w:t>3</w:t>
        </w:r>
        <w:r w:rsidR="006F125A" w:rsidRPr="00B855CB">
          <w:rPr>
            <w:lang w:val="eu-ES"/>
          </w:rPr>
          <w:t>.</w:t>
        </w:r>
        <w:r w:rsidR="006F125A">
          <w:rPr>
            <w:noProof/>
            <w:lang w:val="eu-ES"/>
          </w:rPr>
          <w:t>5</w:t>
        </w:r>
        <w:r w:rsidR="006F125A" w:rsidRPr="00B855CB">
          <w:rPr>
            <w:lang w:val="eu-ES"/>
          </w:rPr>
          <w:t>. Irudia</w:t>
        </w:r>
      </w:ins>
      <w:del w:id="164" w:author="Julen Etxaniz Aragoneses" w:date="2021-08-23T12:16:00Z">
        <w:r w:rsidR="00B94161" w:rsidDel="006B278F">
          <w:rPr>
            <w:noProof/>
            <w:lang w:val="eu-ES"/>
          </w:rPr>
          <w:delText>3</w:delText>
        </w:r>
        <w:r w:rsidR="00B94161" w:rsidRPr="00B855CB" w:rsidDel="006B278F">
          <w:rPr>
            <w:lang w:val="eu-ES"/>
          </w:rPr>
          <w:delText>.</w:delText>
        </w:r>
        <w:r w:rsidR="00B94161" w:rsidDel="006B278F">
          <w:rPr>
            <w:noProof/>
            <w:lang w:val="eu-ES"/>
          </w:rPr>
          <w:delText>5</w:delText>
        </w:r>
        <w:r w:rsidR="00B94161" w:rsidRPr="00B855CB" w:rsidDel="006B278F">
          <w:rPr>
            <w:lang w:val="eu-ES"/>
          </w:rPr>
          <w:delText>. Irudia</w:delText>
        </w:r>
      </w:del>
      <w:r w:rsidR="007A5500" w:rsidRPr="00B855CB">
        <w:rPr>
          <w:lang w:val="eu-ES"/>
        </w:rPr>
        <w:fldChar w:fldCharType="end"/>
      </w:r>
      <w:r w:rsidR="007A5500" w:rsidRPr="00B855CB">
        <w:rPr>
          <w:lang w:val="eu-ES"/>
        </w:rPr>
        <w:t xml:space="preserve">n agertzen den </w:t>
      </w:r>
      <w:r w:rsidRPr="00B855CB">
        <w:rPr>
          <w:i/>
          <w:iCs/>
          <w:lang w:val="eu-ES"/>
        </w:rPr>
        <w:t>Forrester</w:t>
      </w:r>
      <w:r w:rsidRPr="00B855CB">
        <w:rPr>
          <w:lang w:val="eu-ES"/>
        </w:rPr>
        <w:t xml:space="preserve"> </w:t>
      </w:r>
      <w:r w:rsidRPr="00B855CB">
        <w:rPr>
          <w:i/>
          <w:iCs/>
          <w:lang w:val="eu-ES"/>
        </w:rPr>
        <w:t xml:space="preserve">Wave </w:t>
      </w:r>
      <w:r w:rsidRPr="00B855CB">
        <w:rPr>
          <w:lang w:val="eu-ES"/>
        </w:rPr>
        <w:t>txostenean. Bi txosten ezagun hauek, ondo kokatutako hornitzaileek komertzialki</w:t>
      </w:r>
      <w:r w:rsidRPr="00B855CB">
        <w:rPr>
          <w:i/>
          <w:iCs/>
          <w:lang w:val="eu-ES"/>
        </w:rPr>
        <w:t xml:space="preserve"> </w:t>
      </w:r>
      <w:r w:rsidRPr="00B855CB">
        <w:rPr>
          <w:lang w:val="eu-ES"/>
        </w:rPr>
        <w:t>erabiltzen dituzte.</w:t>
      </w:r>
    </w:p>
    <w:p w14:paraId="3EAB0FD1" w14:textId="77777777" w:rsidR="007A5500" w:rsidRPr="00B855CB" w:rsidRDefault="00C7504D" w:rsidP="007A5500">
      <w:pPr>
        <w:keepNext/>
        <w:jc w:val="center"/>
        <w:rPr>
          <w:lang w:val="eu-ES"/>
        </w:rPr>
      </w:pPr>
      <w:r w:rsidRPr="00B855CB">
        <w:rPr>
          <w:noProof/>
          <w:lang w:val="eu-ES" w:eastAsia="eu-ES"/>
        </w:rPr>
        <w:drawing>
          <wp:inline distT="0" distB="0" distL="0" distR="0" wp14:anchorId="16AC0933" wp14:editId="2210EA99">
            <wp:extent cx="2901950" cy="2901950"/>
            <wp:effectExtent l="0" t="0" r="0" b="0"/>
            <wp:docPr id="5" name="Imagen 5" descr="Libro Blanco sobre BPM - Gestión por Procesos: New Gartner's Magic Quadrant  for Intelligent Business Process Management Suites (iBPMS) Report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o Blanco sobre BPM - Gestión por Procesos: New Gartner's Magic Quadrant  for Intelligent Business Process Management Suites (iBPMS) Report 20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01950" cy="2901950"/>
                    </a:xfrm>
                    <a:prstGeom prst="rect">
                      <a:avLst/>
                    </a:prstGeom>
                    <a:noFill/>
                    <a:ln>
                      <a:noFill/>
                    </a:ln>
                  </pic:spPr>
                </pic:pic>
              </a:graphicData>
            </a:graphic>
          </wp:inline>
        </w:drawing>
      </w:r>
    </w:p>
    <w:bookmarkStart w:id="165" w:name="_Ref73182292"/>
    <w:p w14:paraId="0FEAB002" w14:textId="0083D048" w:rsidR="00C7504D" w:rsidRPr="00B855CB" w:rsidRDefault="00B855CB" w:rsidP="007A5500">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166" w:name="_Toc74928425"/>
      <w:r w:rsidR="006F125A">
        <w:rPr>
          <w:noProof/>
          <w:lang w:val="eu-ES"/>
        </w:rPr>
        <w:t>3</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6F125A">
        <w:rPr>
          <w:noProof/>
          <w:lang w:val="eu-ES"/>
        </w:rPr>
        <w:t>4</w:t>
      </w:r>
      <w:r w:rsidRPr="00B855CB">
        <w:rPr>
          <w:lang w:val="eu-ES"/>
        </w:rPr>
        <w:fldChar w:fldCharType="end"/>
      </w:r>
      <w:r w:rsidR="007A5500" w:rsidRPr="00B855CB">
        <w:rPr>
          <w:lang w:val="eu-ES"/>
        </w:rPr>
        <w:t>. Irudia</w:t>
      </w:r>
      <w:bookmarkEnd w:id="165"/>
      <w:r w:rsidR="007A5500" w:rsidRPr="00B855CB">
        <w:rPr>
          <w:lang w:val="eu-ES"/>
        </w:rPr>
        <w:t>. 2018ko BPM Suiten Koadrante Magikoa, Gartner.</w:t>
      </w:r>
      <w:bookmarkEnd w:id="166"/>
    </w:p>
    <w:p w14:paraId="675A4E67" w14:textId="77777777" w:rsidR="007A5500" w:rsidRPr="00B855CB" w:rsidRDefault="00C7504D" w:rsidP="007A5500">
      <w:pPr>
        <w:keepNext/>
        <w:jc w:val="center"/>
        <w:rPr>
          <w:lang w:val="eu-ES"/>
        </w:rPr>
      </w:pPr>
      <w:r w:rsidRPr="00B855CB">
        <w:rPr>
          <w:noProof/>
          <w:lang w:val="eu-ES" w:eastAsia="eu-ES"/>
        </w:rPr>
        <w:drawing>
          <wp:inline distT="0" distB="0" distL="0" distR="0" wp14:anchorId="4944EEC9" wp14:editId="7E04A215">
            <wp:extent cx="2978150" cy="3102823"/>
            <wp:effectExtent l="0" t="0" r="0" b="2540"/>
            <wp:docPr id="13" name="Imagen 13" descr="Libro Blanco sobre BPM - Gestión por Procesos: The Forrester Wave™:  Software For Digital Process Automation For Deep Deployments, Q2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o Blanco sobre BPM - Gestión por Procesos: The Forrester Wave™:  Software For Digital Process Automation For Deep Deployments, Q2 20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83230" cy="3108115"/>
                    </a:xfrm>
                    <a:prstGeom prst="rect">
                      <a:avLst/>
                    </a:prstGeom>
                    <a:noFill/>
                    <a:ln>
                      <a:noFill/>
                    </a:ln>
                  </pic:spPr>
                </pic:pic>
              </a:graphicData>
            </a:graphic>
          </wp:inline>
        </w:drawing>
      </w:r>
    </w:p>
    <w:bookmarkStart w:id="167" w:name="_Ref73182324"/>
    <w:p w14:paraId="5E74E657" w14:textId="0A486F7C" w:rsidR="00C7504D" w:rsidRPr="00B855CB" w:rsidRDefault="00B855CB" w:rsidP="007A5500">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168" w:name="_Toc74928426"/>
      <w:r w:rsidR="006F125A">
        <w:rPr>
          <w:noProof/>
          <w:lang w:val="eu-ES"/>
        </w:rPr>
        <w:t>3</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6F125A">
        <w:rPr>
          <w:noProof/>
          <w:lang w:val="eu-ES"/>
        </w:rPr>
        <w:t>5</w:t>
      </w:r>
      <w:r w:rsidRPr="00B855CB">
        <w:rPr>
          <w:lang w:val="eu-ES"/>
        </w:rPr>
        <w:fldChar w:fldCharType="end"/>
      </w:r>
      <w:r w:rsidR="007A5500" w:rsidRPr="00B855CB">
        <w:rPr>
          <w:lang w:val="eu-ES"/>
        </w:rPr>
        <w:t>. Irudia</w:t>
      </w:r>
      <w:bookmarkEnd w:id="167"/>
      <w:r w:rsidR="007A5500" w:rsidRPr="00B855CB">
        <w:rPr>
          <w:lang w:val="eu-ES"/>
        </w:rPr>
        <w:t>. 2019ko The Forrester Wave txostena, Forrester.</w:t>
      </w:r>
      <w:bookmarkEnd w:id="168"/>
    </w:p>
    <w:p w14:paraId="099A1C1F" w14:textId="33ECFB2A" w:rsidR="00C7504D" w:rsidRPr="00B855CB" w:rsidRDefault="007A5500" w:rsidP="008D1772">
      <w:pPr>
        <w:jc w:val="both"/>
        <w:rPr>
          <w:lang w:val="eu-ES"/>
        </w:rPr>
      </w:pPr>
      <w:r w:rsidRPr="00B855CB">
        <w:rPr>
          <w:i/>
          <w:iCs/>
          <w:lang w:val="eu-ES"/>
        </w:rPr>
        <w:t>Bizagi</w:t>
      </w:r>
      <w:r w:rsidR="005B0B73" w:rsidRPr="00B855CB">
        <w:rPr>
          <w:lang w:val="eu-ES"/>
        </w:rPr>
        <w:t xml:space="preserve"> </w:t>
      </w:r>
      <w:r w:rsidRPr="00B855CB">
        <w:rPr>
          <w:lang w:val="eu-ES"/>
        </w:rPr>
        <w:t>bi txostenetan agertzen da, ondo kokatuta.</w:t>
      </w:r>
      <w:r w:rsidRPr="00B855CB">
        <w:rPr>
          <w:i/>
          <w:iCs/>
          <w:lang w:val="eu-ES"/>
        </w:rPr>
        <w:t xml:space="preserve"> Bizagi </w:t>
      </w:r>
      <w:r w:rsidRPr="00B855CB">
        <w:rPr>
          <w:lang w:val="eu-ES"/>
        </w:rPr>
        <w:t>bezalako teknologia erabiliz arkitektura</w:t>
      </w:r>
      <w:r w:rsidRPr="00B855CB">
        <w:rPr>
          <w:i/>
          <w:iCs/>
          <w:lang w:val="eu-ES"/>
        </w:rPr>
        <w:t xml:space="preserve"> </w:t>
      </w:r>
      <w:r w:rsidRPr="00B855CB">
        <w:rPr>
          <w:lang w:val="eu-ES"/>
        </w:rPr>
        <w:t xml:space="preserve">konplexuko web-aplikazioa inplementatu daiteke, prozesu, erregela eta </w:t>
      </w:r>
      <w:r w:rsidRPr="00B855CB">
        <w:rPr>
          <w:i/>
          <w:iCs/>
          <w:lang w:val="eu-ES"/>
        </w:rPr>
        <w:t>workflowentzako</w:t>
      </w:r>
      <w:r w:rsidRPr="00B855CB">
        <w:rPr>
          <w:lang w:val="eu-ES"/>
        </w:rPr>
        <w:t xml:space="preserve"> motorrarekin barne. Apustu hori garestia izan daiteke eta proiektu edo enpresaren menpekotasun teknologikoa handituko da. Beste apustu merkeago bat, metodologia eta estandarretara hurbiltzen joateko, teknologia propioa sortzea da, </w:t>
      </w:r>
      <w:r w:rsidRPr="00B855CB">
        <w:rPr>
          <w:i/>
          <w:iCs/>
          <w:lang w:val="eu-ES"/>
        </w:rPr>
        <w:t>workflow</w:t>
      </w:r>
      <w:r w:rsidRPr="00B855CB">
        <w:rPr>
          <w:lang w:val="eu-ES"/>
        </w:rPr>
        <w:t>-lengoaia propioa sortuz eta lengoaia horrekiko inferentzia motorra eraikiz.</w:t>
      </w:r>
    </w:p>
    <w:p w14:paraId="47677A51" w14:textId="5821CB48" w:rsidR="005B0B73" w:rsidRPr="00B855CB" w:rsidRDefault="000C0A18" w:rsidP="005B0B73">
      <w:pPr>
        <w:pStyle w:val="Ttulo2"/>
        <w:rPr>
          <w:lang w:val="eu-ES"/>
        </w:rPr>
      </w:pPr>
      <w:bookmarkStart w:id="169" w:name="_Toc74928189"/>
      <w:r w:rsidRPr="00B855CB">
        <w:rPr>
          <w:lang w:val="eu-ES"/>
        </w:rPr>
        <w:lastRenderedPageBreak/>
        <w:t>Inferentzia Motorrak</w:t>
      </w:r>
      <w:bookmarkEnd w:id="169"/>
    </w:p>
    <w:p w14:paraId="1595C029" w14:textId="77438829" w:rsidR="006D523B" w:rsidRPr="00B855CB" w:rsidRDefault="006D523B" w:rsidP="002852DF">
      <w:pPr>
        <w:jc w:val="both"/>
        <w:rPr>
          <w:lang w:val="eu-ES"/>
        </w:rPr>
      </w:pPr>
      <w:r w:rsidRPr="00B855CB">
        <w:rPr>
          <w:lang w:val="eu-ES"/>
        </w:rPr>
        <w:t>ProWF proiektuan teknologia propioa sortzea erabaki zen, workflow-lengoaia propioa sortuz eta lengoaia horrekiko inferentzia motorra eraikiz.</w:t>
      </w:r>
    </w:p>
    <w:p w14:paraId="5FF25C5A" w14:textId="361D1AB1" w:rsidR="005B0B73" w:rsidRPr="00B855CB" w:rsidRDefault="005B0B73" w:rsidP="002852DF">
      <w:pPr>
        <w:jc w:val="both"/>
        <w:rPr>
          <w:lang w:val="eu-ES"/>
        </w:rPr>
      </w:pPr>
      <w:r w:rsidRPr="00B855CB">
        <w:rPr>
          <w:i/>
          <w:iCs/>
          <w:lang w:val="eu-ES"/>
        </w:rPr>
        <w:t xml:space="preserve">CLIPS (C Language Integration Production System) </w:t>
      </w:r>
      <w:r w:rsidRPr="00B855CB">
        <w:rPr>
          <w:lang w:val="eu-ES"/>
        </w:rPr>
        <w:t>sistema adituak ekoizteko eta exekutatzeko</w:t>
      </w:r>
      <w:r w:rsidRPr="00B855CB">
        <w:rPr>
          <w:i/>
          <w:iCs/>
          <w:lang w:val="eu-ES"/>
        </w:rPr>
        <w:t xml:space="preserve"> </w:t>
      </w:r>
      <w:r w:rsidRPr="00B855CB">
        <w:rPr>
          <w:lang w:val="eu-ES"/>
        </w:rPr>
        <w:t xml:space="preserve">garapen-ingurunea ematen duen tresna da, </w:t>
      </w:r>
      <w:r w:rsidRPr="00B855CB">
        <w:rPr>
          <w:i/>
          <w:iCs/>
          <w:lang w:val="eu-ES"/>
        </w:rPr>
        <w:t>NASA</w:t>
      </w:r>
      <w:r w:rsidR="002852DF" w:rsidRPr="00B855CB">
        <w:rPr>
          <w:lang w:val="eu-ES"/>
        </w:rPr>
        <w:t>k</w:t>
      </w:r>
      <w:r w:rsidRPr="00B855CB">
        <w:rPr>
          <w:lang w:val="eu-ES"/>
        </w:rPr>
        <w:t xml:space="preserve"> sortu eta jabari publikoan utzi zuena. Bere lengoaiak erregelak, objektuetara bideratutako programazioa eta programazio prozedurala erabiltzen du jakintzak adierazteko. Lengoaia sinple baino oso ahaltsua da, hurrengo ezaugarrietan nabarmenduz:</w:t>
      </w:r>
    </w:p>
    <w:p w14:paraId="115C1D0D" w14:textId="13AA9590" w:rsidR="005B0B73" w:rsidRPr="00B855CB" w:rsidRDefault="005B0B73" w:rsidP="00261AFA">
      <w:pPr>
        <w:pStyle w:val="Prrafodelista"/>
        <w:numPr>
          <w:ilvl w:val="0"/>
          <w:numId w:val="23"/>
        </w:numPr>
        <w:jc w:val="both"/>
        <w:rPr>
          <w:lang w:val="eu-ES"/>
        </w:rPr>
      </w:pPr>
      <w:r w:rsidRPr="00B855CB">
        <w:rPr>
          <w:b/>
          <w:bCs/>
          <w:lang w:val="eu-ES"/>
        </w:rPr>
        <w:t>Garraiagarritasuna</w:t>
      </w:r>
      <w:r w:rsidRPr="00B855CB">
        <w:rPr>
          <w:lang w:val="eu-ES"/>
        </w:rPr>
        <w:t>. C lengoaiak ematen diona.</w:t>
      </w:r>
    </w:p>
    <w:p w14:paraId="15D3307A" w14:textId="1AF8E976" w:rsidR="005B0B73" w:rsidRPr="00B855CB" w:rsidRDefault="005B0B73" w:rsidP="00261AFA">
      <w:pPr>
        <w:pStyle w:val="Prrafodelista"/>
        <w:numPr>
          <w:ilvl w:val="0"/>
          <w:numId w:val="23"/>
        </w:numPr>
        <w:jc w:val="both"/>
        <w:rPr>
          <w:lang w:val="eu-ES"/>
        </w:rPr>
      </w:pPr>
      <w:r w:rsidRPr="00B855CB">
        <w:rPr>
          <w:b/>
          <w:bCs/>
          <w:lang w:val="eu-ES"/>
        </w:rPr>
        <w:t>Integrazioa edo zabalkortasuna</w:t>
      </w:r>
      <w:r w:rsidRPr="00B855CB">
        <w:rPr>
          <w:lang w:val="eu-ES"/>
        </w:rPr>
        <w:t>. Programazio prozeduralari esker funtzio berri ahaltsuak sor daitezke. Service-oriented Architecture (SOA) estandarra erabilita BPM edo beste edozein sistemekin integragarria da.</w:t>
      </w:r>
    </w:p>
    <w:p w14:paraId="6B374B0E" w14:textId="5A210937" w:rsidR="005B0B73" w:rsidRPr="00B855CB" w:rsidRDefault="005B0B73" w:rsidP="00261AFA">
      <w:pPr>
        <w:pStyle w:val="Prrafodelista"/>
        <w:numPr>
          <w:ilvl w:val="0"/>
          <w:numId w:val="23"/>
        </w:numPr>
        <w:jc w:val="both"/>
        <w:rPr>
          <w:lang w:val="eu-ES"/>
        </w:rPr>
      </w:pPr>
      <w:r w:rsidRPr="00B855CB">
        <w:rPr>
          <w:b/>
          <w:bCs/>
          <w:lang w:val="eu-ES"/>
        </w:rPr>
        <w:t>Interakzio edo disziplinarteko garapena.</w:t>
      </w:r>
      <w:r w:rsidRPr="00B855CB">
        <w:rPr>
          <w:lang w:val="eu-ES"/>
        </w:rPr>
        <w:t xml:space="preserve"> Formakuntza ezberdinetako pertsonen ideiak azkar inplementatzeko aukera lengoaia sinple eta ahaltsu bat erabilita, objektu eta erregeletan oinarrituta.</w:t>
      </w:r>
    </w:p>
    <w:p w14:paraId="6938EF2C" w14:textId="3B5B1E45" w:rsidR="005B0B73" w:rsidRPr="00B855CB" w:rsidRDefault="005B0B73" w:rsidP="00261AFA">
      <w:pPr>
        <w:pStyle w:val="Prrafodelista"/>
        <w:numPr>
          <w:ilvl w:val="0"/>
          <w:numId w:val="23"/>
        </w:numPr>
        <w:jc w:val="both"/>
        <w:rPr>
          <w:lang w:val="eu-ES"/>
        </w:rPr>
      </w:pPr>
      <w:r w:rsidRPr="00B855CB">
        <w:rPr>
          <w:b/>
          <w:bCs/>
          <w:lang w:val="eu-ES"/>
        </w:rPr>
        <w:t>Egiaztapen edo balidazio errazagoa</w:t>
      </w:r>
      <w:r w:rsidRPr="00B855CB">
        <w:rPr>
          <w:lang w:val="eu-ES"/>
        </w:rPr>
        <w:t>. Horretarako, funtzio bereziak erabiliz.</w:t>
      </w:r>
    </w:p>
    <w:p w14:paraId="0C005E2E" w14:textId="690DE96E" w:rsidR="005B0B73" w:rsidRPr="00B855CB" w:rsidRDefault="005B0B73" w:rsidP="002852DF">
      <w:pPr>
        <w:jc w:val="both"/>
        <w:rPr>
          <w:lang w:val="eu-ES"/>
        </w:rPr>
      </w:pPr>
      <w:r w:rsidRPr="00B855CB">
        <w:rPr>
          <w:lang w:val="eu-ES"/>
        </w:rPr>
        <w:t xml:space="preserve">EHSIS, ordea, Euskal Herriko Unibertsitateko (EHU) </w:t>
      </w:r>
      <w:r w:rsidRPr="00B855CB">
        <w:rPr>
          <w:i/>
          <w:iCs/>
          <w:lang w:val="eu-ES"/>
        </w:rPr>
        <w:t>ERABAKI</w:t>
      </w:r>
      <w:r w:rsidRPr="00B855CB">
        <w:rPr>
          <w:lang w:val="eu-ES"/>
        </w:rPr>
        <w:t xml:space="preserve"> taldeak hedatutako ingurunea da, </w:t>
      </w:r>
      <w:r w:rsidRPr="00B855CB">
        <w:rPr>
          <w:i/>
          <w:iCs/>
          <w:lang w:val="eu-ES"/>
        </w:rPr>
        <w:t xml:space="preserve">CLIPS </w:t>
      </w:r>
      <w:r w:rsidRPr="00B855CB">
        <w:rPr>
          <w:lang w:val="eu-ES"/>
        </w:rPr>
        <w:t>6.04,</w:t>
      </w:r>
      <w:r w:rsidRPr="00B855CB">
        <w:rPr>
          <w:i/>
          <w:iCs/>
          <w:lang w:val="eu-ES"/>
        </w:rPr>
        <w:t xml:space="preserve"> FuzzyCLIPS</w:t>
      </w:r>
      <w:r w:rsidRPr="00B855CB">
        <w:rPr>
          <w:vertAlign w:val="superscript"/>
          <w:lang w:val="eu-ES"/>
        </w:rPr>
        <w:t>14</w:t>
      </w:r>
      <w:r w:rsidRPr="00B855CB">
        <w:rPr>
          <w:i/>
          <w:iCs/>
          <w:lang w:val="eu-ES"/>
        </w:rPr>
        <w:t xml:space="preserve"> </w:t>
      </w:r>
      <w:r w:rsidRPr="00B855CB">
        <w:rPr>
          <w:lang w:val="eu-ES"/>
        </w:rPr>
        <w:t>6.04, objektuetara eta gertaeretara bideratutako programazioa,</w:t>
      </w:r>
      <w:r w:rsidRPr="00B855CB">
        <w:rPr>
          <w:i/>
          <w:iCs/>
          <w:lang w:val="eu-ES"/>
        </w:rPr>
        <w:t xml:space="preserve"> </w:t>
      </w:r>
      <w:r w:rsidRPr="00B855CB">
        <w:rPr>
          <w:lang w:val="eu-ES"/>
        </w:rPr>
        <w:t xml:space="preserve">interfazeen garapena, komunikazioa eta leihoetan oinarritutako ingurunea integratzen duena. </w:t>
      </w:r>
      <w:r w:rsidRPr="00B855CB">
        <w:rPr>
          <w:i/>
          <w:iCs/>
          <w:lang w:val="eu-ES"/>
        </w:rPr>
        <w:t xml:space="preserve">EHSIS </w:t>
      </w:r>
      <w:r w:rsidRPr="00B855CB">
        <w:rPr>
          <w:lang w:val="eu-ES"/>
        </w:rPr>
        <w:t>inguruneak (ikus 3.6 irudia), softwarea garatzeko baliabide tradizionaletan oinarritutako</w:t>
      </w:r>
      <w:r w:rsidRPr="00B855CB">
        <w:rPr>
          <w:i/>
          <w:iCs/>
          <w:lang w:val="eu-ES"/>
        </w:rPr>
        <w:t xml:space="preserve"> </w:t>
      </w:r>
      <w:r w:rsidRPr="00B855CB">
        <w:rPr>
          <w:lang w:val="eu-ES"/>
        </w:rPr>
        <w:t xml:space="preserve">aplikazioak sortzeaz gain (ikus 3.7 irudia), </w:t>
      </w:r>
      <w:r w:rsidRPr="00B855CB">
        <w:rPr>
          <w:i/>
          <w:iCs/>
          <w:lang w:val="eu-ES"/>
        </w:rPr>
        <w:t>COOL</w:t>
      </w:r>
      <w:r w:rsidRPr="00B855CB">
        <w:rPr>
          <w:vertAlign w:val="superscript"/>
          <w:lang w:val="eu-ES"/>
        </w:rPr>
        <w:t>15</w:t>
      </w:r>
      <w:r w:rsidRPr="00B855CB">
        <w:rPr>
          <w:lang w:val="eu-ES"/>
        </w:rPr>
        <w:t xml:space="preserve"> lengoaia erabilita, ezagutzan oinarritutakoak ere sor ditzake sistemaren arkitektura egoki batekin baliatuz (ikus 3.8 irudia).</w:t>
      </w:r>
    </w:p>
    <w:p w14:paraId="3C966E0A" w14:textId="77777777" w:rsidR="005B0B73" w:rsidRPr="00B855CB" w:rsidRDefault="005B0B73" w:rsidP="005B0B73">
      <w:pPr>
        <w:keepNext/>
        <w:jc w:val="center"/>
        <w:rPr>
          <w:lang w:val="eu-ES"/>
        </w:rPr>
      </w:pPr>
      <w:r w:rsidRPr="00B855CB">
        <w:rPr>
          <w:noProof/>
          <w:szCs w:val="20"/>
          <w:lang w:val="eu-ES" w:eastAsia="eu-ES"/>
        </w:rPr>
        <w:drawing>
          <wp:inline distT="0" distB="0" distL="0" distR="0" wp14:anchorId="7E573F59" wp14:editId="12CAE9CE">
            <wp:extent cx="4805680" cy="12541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05680" cy="1254125"/>
                    </a:xfrm>
                    <a:prstGeom prst="rect">
                      <a:avLst/>
                    </a:prstGeom>
                    <a:noFill/>
                  </pic:spPr>
                </pic:pic>
              </a:graphicData>
            </a:graphic>
          </wp:inline>
        </w:drawing>
      </w:r>
    </w:p>
    <w:p w14:paraId="55C102AB" w14:textId="12A111C9" w:rsidR="005B0B73" w:rsidRPr="00B855CB" w:rsidRDefault="00B855CB" w:rsidP="005B0B73">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170" w:name="_Toc74928427"/>
      <w:r w:rsidR="006F125A">
        <w:rPr>
          <w:noProof/>
          <w:lang w:val="eu-ES"/>
        </w:rPr>
        <w:t>3</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6F125A">
        <w:rPr>
          <w:noProof/>
          <w:lang w:val="eu-ES"/>
        </w:rPr>
        <w:t>6</w:t>
      </w:r>
      <w:r w:rsidRPr="00B855CB">
        <w:rPr>
          <w:lang w:val="eu-ES"/>
        </w:rPr>
        <w:fldChar w:fldCharType="end"/>
      </w:r>
      <w:r w:rsidR="005B0B73" w:rsidRPr="00B855CB">
        <w:rPr>
          <w:lang w:val="eu-ES"/>
        </w:rPr>
        <w:t>. Irudia. EHSISen garapen ingurunea.</w:t>
      </w:r>
      <w:bookmarkEnd w:id="170"/>
    </w:p>
    <w:p w14:paraId="72993CDB" w14:textId="77777777" w:rsidR="005B0B73" w:rsidRPr="00B855CB" w:rsidRDefault="005B0B73" w:rsidP="005B0B73">
      <w:pPr>
        <w:keepNext/>
        <w:jc w:val="center"/>
        <w:rPr>
          <w:lang w:val="eu-ES"/>
        </w:rPr>
      </w:pPr>
      <w:r w:rsidRPr="00B855CB">
        <w:rPr>
          <w:noProof/>
          <w:szCs w:val="20"/>
          <w:lang w:val="eu-ES" w:eastAsia="eu-ES"/>
        </w:rPr>
        <w:drawing>
          <wp:inline distT="0" distB="0" distL="0" distR="0" wp14:anchorId="28D06DB2" wp14:editId="0D784627">
            <wp:extent cx="3619500" cy="19491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26201" cy="1952784"/>
                    </a:xfrm>
                    <a:prstGeom prst="rect">
                      <a:avLst/>
                    </a:prstGeom>
                    <a:noFill/>
                  </pic:spPr>
                </pic:pic>
              </a:graphicData>
            </a:graphic>
          </wp:inline>
        </w:drawing>
      </w:r>
    </w:p>
    <w:p w14:paraId="3AB1C9DF" w14:textId="5397228B" w:rsidR="005B0B73" w:rsidRPr="00B855CB" w:rsidRDefault="00B855CB" w:rsidP="005B0B73">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171" w:name="_Toc74928428"/>
      <w:r w:rsidR="006F125A">
        <w:rPr>
          <w:noProof/>
          <w:lang w:val="eu-ES"/>
        </w:rPr>
        <w:t>3</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6F125A">
        <w:rPr>
          <w:noProof/>
          <w:lang w:val="eu-ES"/>
        </w:rPr>
        <w:t>7</w:t>
      </w:r>
      <w:r w:rsidRPr="00B855CB">
        <w:rPr>
          <w:lang w:val="eu-ES"/>
        </w:rPr>
        <w:fldChar w:fldCharType="end"/>
      </w:r>
      <w:r w:rsidR="005B0B73" w:rsidRPr="00B855CB">
        <w:rPr>
          <w:lang w:val="eu-ES"/>
        </w:rPr>
        <w:t>. Irudia. Programazio tradizionalaren eskema.</w:t>
      </w:r>
      <w:bookmarkEnd w:id="171"/>
    </w:p>
    <w:p w14:paraId="267B7B21" w14:textId="77777777" w:rsidR="005B0B73" w:rsidRPr="00B855CB" w:rsidRDefault="005B0B73" w:rsidP="005B0B73">
      <w:pPr>
        <w:keepNext/>
        <w:jc w:val="center"/>
        <w:rPr>
          <w:lang w:val="eu-ES"/>
        </w:rPr>
      </w:pPr>
      <w:r w:rsidRPr="00B855CB">
        <w:rPr>
          <w:noProof/>
          <w:szCs w:val="20"/>
          <w:lang w:val="eu-ES" w:eastAsia="eu-ES"/>
        </w:rPr>
        <w:lastRenderedPageBreak/>
        <w:drawing>
          <wp:inline distT="0" distB="0" distL="0" distR="0" wp14:anchorId="29224F73" wp14:editId="5A27F020">
            <wp:extent cx="4137025" cy="27717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37025" cy="2771775"/>
                    </a:xfrm>
                    <a:prstGeom prst="rect">
                      <a:avLst/>
                    </a:prstGeom>
                    <a:noFill/>
                  </pic:spPr>
                </pic:pic>
              </a:graphicData>
            </a:graphic>
          </wp:inline>
        </w:drawing>
      </w:r>
    </w:p>
    <w:p w14:paraId="3C6387D2" w14:textId="15995EEF" w:rsidR="005B0B73" w:rsidRPr="00B855CB" w:rsidRDefault="00B855CB" w:rsidP="005B0B73">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172" w:name="_Toc74928429"/>
      <w:r w:rsidR="006F125A">
        <w:rPr>
          <w:noProof/>
          <w:lang w:val="eu-ES"/>
        </w:rPr>
        <w:t>3</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6F125A">
        <w:rPr>
          <w:noProof/>
          <w:lang w:val="eu-ES"/>
        </w:rPr>
        <w:t>8</w:t>
      </w:r>
      <w:r w:rsidRPr="00B855CB">
        <w:rPr>
          <w:lang w:val="eu-ES"/>
        </w:rPr>
        <w:fldChar w:fldCharType="end"/>
      </w:r>
      <w:r w:rsidR="005B0B73" w:rsidRPr="00B855CB">
        <w:rPr>
          <w:lang w:val="eu-ES"/>
        </w:rPr>
        <w:t xml:space="preserve">. Irudia. Erregeletan oinarritutako sistemen eskema: </w:t>
      </w:r>
      <w:r w:rsidR="0078757D" w:rsidRPr="00B855CB">
        <w:rPr>
          <w:lang w:val="eu-ES"/>
        </w:rPr>
        <w:t>k</w:t>
      </w:r>
      <w:r w:rsidR="005B0B73" w:rsidRPr="00B855CB">
        <w:rPr>
          <w:lang w:val="eu-ES"/>
        </w:rPr>
        <w:t>lase</w:t>
      </w:r>
      <w:r w:rsidR="0078757D" w:rsidRPr="00B855CB">
        <w:rPr>
          <w:lang w:val="eu-ES"/>
        </w:rPr>
        <w:t>ak</w:t>
      </w:r>
      <w:r w:rsidR="005B0B73" w:rsidRPr="00B855CB">
        <w:rPr>
          <w:lang w:val="eu-ES"/>
        </w:rPr>
        <w:t>, objektu</w:t>
      </w:r>
      <w:r w:rsidR="0078757D" w:rsidRPr="00B855CB">
        <w:rPr>
          <w:lang w:val="eu-ES"/>
        </w:rPr>
        <w:t xml:space="preserve">ak, </w:t>
      </w:r>
      <w:r w:rsidR="005B0B73" w:rsidRPr="00B855CB">
        <w:rPr>
          <w:lang w:val="eu-ES"/>
        </w:rPr>
        <w:t>erregelak</w:t>
      </w:r>
      <w:r w:rsidR="0078757D" w:rsidRPr="00B855CB">
        <w:rPr>
          <w:lang w:val="eu-ES"/>
        </w:rPr>
        <w:t xml:space="preserve"> eta egitateak</w:t>
      </w:r>
      <w:r w:rsidR="005B0B73" w:rsidRPr="00B855CB">
        <w:rPr>
          <w:lang w:val="eu-ES"/>
        </w:rPr>
        <w:t>.</w:t>
      </w:r>
      <w:bookmarkEnd w:id="172"/>
    </w:p>
    <w:p w14:paraId="08B8FEE9" w14:textId="0C8A9ADB" w:rsidR="005B0B73" w:rsidRPr="00B855CB" w:rsidRDefault="005B0B73" w:rsidP="002852DF">
      <w:pPr>
        <w:jc w:val="both"/>
        <w:rPr>
          <w:lang w:val="eu-ES"/>
        </w:rPr>
      </w:pPr>
      <w:r w:rsidRPr="00B855CB">
        <w:rPr>
          <w:lang w:val="eu-ES"/>
        </w:rPr>
        <w:t xml:space="preserve">Erregelak idazteko lengoaia sinplea denez, klase eta objektuak erabilita ere, domeinuko ezagutza adierazteko ondo diseinatutako lengoaia bat lortuz gero, ezagutza hori exekutatzeko kodea automatikoki sortzea ere posible da. Gainera, inferentzia motorrarekin abiadura handiko exekuzio eraginkorra lortu daiteke kode guztia </w:t>
      </w:r>
      <w:r w:rsidRPr="00B855CB">
        <w:rPr>
          <w:i/>
          <w:iCs/>
          <w:lang w:val="eu-ES"/>
        </w:rPr>
        <w:t>RETE</w:t>
      </w:r>
      <w:r w:rsidRPr="00B855CB">
        <w:rPr>
          <w:lang w:val="eu-ES"/>
        </w:rPr>
        <w:t xml:space="preserve"> sare bezala gordeta, hau “konpilazio” mota bat bezala erabili daiteke. </w:t>
      </w:r>
      <w:r w:rsidRPr="00B855CB">
        <w:rPr>
          <w:i/>
          <w:iCs/>
          <w:lang w:val="eu-ES"/>
        </w:rPr>
        <w:t>RETE</w:t>
      </w:r>
      <w:r w:rsidRPr="00B855CB">
        <w:rPr>
          <w:lang w:val="eu-ES"/>
        </w:rPr>
        <w:t xml:space="preserve"> sarearen egitura bereziak </w:t>
      </w:r>
      <w:r w:rsidRPr="00B855CB">
        <w:rPr>
          <w:i/>
          <w:iCs/>
          <w:lang w:val="eu-ES"/>
        </w:rPr>
        <w:t>RETE</w:t>
      </w:r>
      <w:r w:rsidRPr="00B855CB">
        <w:rPr>
          <w:lang w:val="eu-ES"/>
        </w:rPr>
        <w:t xml:space="preserve"> algoritmoaren abiadura, egitate eta erregela askorekin ere, aprobetxatzeko aukera ematen du. Erreminta hau, bere eraginkortasuna eta jabari publikoa dela eta, konplexutasun handiko proiektuetan erabili daiteke produktu mantengarriak lortzeko.</w:t>
      </w:r>
    </w:p>
    <w:p w14:paraId="633DAC1B" w14:textId="3DF914EE" w:rsidR="005B0B73" w:rsidRPr="00B855CB" w:rsidRDefault="005B0B73" w:rsidP="002852DF">
      <w:pPr>
        <w:jc w:val="both"/>
        <w:rPr>
          <w:lang w:val="eu-ES"/>
        </w:rPr>
      </w:pPr>
      <w:r w:rsidRPr="00B855CB">
        <w:rPr>
          <w:i/>
          <w:iCs/>
          <w:lang w:val="eu-ES"/>
        </w:rPr>
        <w:t xml:space="preserve">EHSISen </w:t>
      </w:r>
      <w:r w:rsidRPr="00B855CB">
        <w:rPr>
          <w:lang w:val="eu-ES"/>
        </w:rPr>
        <w:t>garapen inguruneak badu bere produkzio bertsioa,</w:t>
      </w:r>
      <w:r w:rsidRPr="00B855CB">
        <w:rPr>
          <w:i/>
          <w:iCs/>
          <w:lang w:val="eu-ES"/>
        </w:rPr>
        <w:t xml:space="preserve"> EHSIS_RT </w:t>
      </w:r>
      <w:r w:rsidRPr="00B855CB">
        <w:rPr>
          <w:lang w:val="eu-ES"/>
        </w:rPr>
        <w:t>deitutakoa. Web-zerbitzuetarako bertsioa ere badu, Mairi deitutakoa.</w:t>
      </w:r>
    </w:p>
    <w:p w14:paraId="5E388C53" w14:textId="74CB76C4" w:rsidR="0031565E" w:rsidRPr="00B855CB" w:rsidRDefault="00553BBB" w:rsidP="00553BBB">
      <w:pPr>
        <w:pStyle w:val="Ttulo2"/>
        <w:rPr>
          <w:lang w:val="eu-ES"/>
        </w:rPr>
      </w:pPr>
      <w:bookmarkStart w:id="173" w:name="_Toc74928190"/>
      <w:r w:rsidRPr="00B855CB">
        <w:rPr>
          <w:lang w:val="eu-ES"/>
        </w:rPr>
        <w:t>MDE</w:t>
      </w:r>
      <w:bookmarkEnd w:id="173"/>
    </w:p>
    <w:p w14:paraId="3C98305E" w14:textId="4AF10550" w:rsidR="006D523B" w:rsidRPr="00B855CB" w:rsidRDefault="006D523B" w:rsidP="006D523B">
      <w:pPr>
        <w:rPr>
          <w:lang w:val="eu-ES"/>
        </w:rPr>
      </w:pPr>
      <w:r w:rsidRPr="00B855CB">
        <w:rPr>
          <w:lang w:val="eu-ES"/>
        </w:rPr>
        <w:t>ProMeta proiektuan MDE erabili da ModelEditor azpisistema garatzerakoan.</w:t>
      </w:r>
    </w:p>
    <w:p w14:paraId="41CCC9C2" w14:textId="1B77EB48" w:rsidR="00FA4D61" w:rsidRPr="00B855CB" w:rsidRDefault="009D6824" w:rsidP="00B41E02">
      <w:pPr>
        <w:jc w:val="both"/>
        <w:rPr>
          <w:lang w:val="eu-ES"/>
        </w:rPr>
      </w:pPr>
      <w:r w:rsidRPr="00B855CB">
        <w:rPr>
          <w:lang w:val="eu-ES"/>
        </w:rPr>
        <w:t xml:space="preserve">Model Driven Engineering </w:t>
      </w:r>
      <w:r w:rsidR="00FA4D61" w:rsidRPr="00B855CB">
        <w:rPr>
          <w:lang w:val="eu-ES"/>
        </w:rPr>
        <w:t xml:space="preserve">(MDE) </w:t>
      </w:r>
      <w:r w:rsidRPr="00B855CB">
        <w:rPr>
          <w:lang w:val="eu-ES"/>
        </w:rPr>
        <w:t xml:space="preserve">edo eredu bidezko ingeniaritza </w:t>
      </w:r>
      <w:r w:rsidR="00FA4D61" w:rsidRPr="00B855CB">
        <w:rPr>
          <w:lang w:val="eu-ES"/>
        </w:rPr>
        <w:t>softwarea garatzeko metodologia da</w:t>
      </w:r>
      <w:r w:rsidR="00B41E02" w:rsidRPr="00B855CB">
        <w:rPr>
          <w:lang w:val="eu-ES"/>
        </w:rPr>
        <w:t>. Domeinu</w:t>
      </w:r>
      <w:r w:rsidR="00FA4D61" w:rsidRPr="00B855CB">
        <w:rPr>
          <w:lang w:val="eu-ES"/>
        </w:rPr>
        <w:t xml:space="preserve"> ereduak </w:t>
      </w:r>
      <w:r w:rsidR="00B41E02" w:rsidRPr="00B855CB">
        <w:rPr>
          <w:lang w:val="eu-ES"/>
        </w:rPr>
        <w:t>erabiltzen ditu</w:t>
      </w:r>
      <w:r w:rsidR="00FA4D61" w:rsidRPr="00B855CB">
        <w:rPr>
          <w:lang w:val="eu-ES"/>
        </w:rPr>
        <w:t xml:space="preserve">, </w:t>
      </w:r>
      <w:r w:rsidR="00B41E02" w:rsidRPr="00B855CB">
        <w:rPr>
          <w:lang w:val="eu-ES"/>
        </w:rPr>
        <w:t xml:space="preserve">hau da, </w:t>
      </w:r>
      <w:r w:rsidR="00FA4D61" w:rsidRPr="00B855CB">
        <w:rPr>
          <w:lang w:val="eu-ES"/>
        </w:rPr>
        <w:t>arazo zehatz bati lotutako gai guztien eredu kontzeptuala</w:t>
      </w:r>
      <w:r w:rsidR="00B41E02" w:rsidRPr="00B855CB">
        <w:rPr>
          <w:lang w:val="eu-ES"/>
        </w:rPr>
        <w:t>k</w:t>
      </w:r>
      <w:r w:rsidR="00FA4D61" w:rsidRPr="00B855CB">
        <w:rPr>
          <w:lang w:val="eu-ES"/>
        </w:rPr>
        <w:t>. Hori dela eta, aplikazioen domeinu jakin bat</w:t>
      </w:r>
      <w:r w:rsidR="00B41E02" w:rsidRPr="00B855CB">
        <w:rPr>
          <w:lang w:val="eu-ES"/>
        </w:rPr>
        <w:t xml:space="preserve">en </w:t>
      </w:r>
      <w:r w:rsidR="00FA4D61" w:rsidRPr="00B855CB">
        <w:rPr>
          <w:lang w:val="eu-ES"/>
        </w:rPr>
        <w:t>ezagutzaren eta jardueren irudikapen abstraktuak nabarmentze</w:t>
      </w:r>
      <w:r w:rsidR="00B41E02" w:rsidRPr="00B855CB">
        <w:rPr>
          <w:lang w:val="eu-ES"/>
        </w:rPr>
        <w:t>a du helburu</w:t>
      </w:r>
      <w:r w:rsidR="00FA4D61" w:rsidRPr="00B855CB">
        <w:rPr>
          <w:lang w:val="eu-ES"/>
        </w:rPr>
        <w:t xml:space="preserve">, kontzeptu </w:t>
      </w:r>
      <w:r w:rsidR="00B41E02" w:rsidRPr="00B855CB">
        <w:rPr>
          <w:lang w:val="eu-ES"/>
        </w:rPr>
        <w:t>informatikoetan sartu gabe</w:t>
      </w:r>
      <w:r w:rsidR="00FA4D61" w:rsidRPr="00B855CB">
        <w:rPr>
          <w:lang w:val="eu-ES"/>
        </w:rPr>
        <w:t>.</w:t>
      </w:r>
    </w:p>
    <w:p w14:paraId="449962E4" w14:textId="5728D927" w:rsidR="00B41E02" w:rsidRPr="00B855CB" w:rsidRDefault="00B41E02" w:rsidP="00B41E02">
      <w:pPr>
        <w:jc w:val="both"/>
        <w:rPr>
          <w:lang w:val="eu-ES"/>
        </w:rPr>
      </w:pPr>
      <w:r w:rsidRPr="00B855CB">
        <w:rPr>
          <w:lang w:val="eu-ES"/>
        </w:rPr>
        <w:t>MDEren helburua produktibitatea handitzea da. Horretarako, sistemen arteko bateragarritasuna maximizatzen du eredu estandarizatuak berrerabiliz, diseinu prozesua sinplifikatu aplikazioaren domeinuko diseinu patroi errepikakorren ereduen bidez eta sisteman lan egiten duten pertsonen eta taldeen arteko komunikazioa sustatu praktika onen estandarizazioaren bidez.</w:t>
      </w:r>
    </w:p>
    <w:p w14:paraId="1A318AB6" w14:textId="326339DA" w:rsidR="001A4A22" w:rsidRPr="00B855CB" w:rsidRDefault="001A4A22" w:rsidP="00B41E02">
      <w:pPr>
        <w:jc w:val="both"/>
        <w:rPr>
          <w:lang w:val="eu-ES"/>
        </w:rPr>
      </w:pPr>
      <w:r w:rsidRPr="00B855CB">
        <w:rPr>
          <w:lang w:val="eu-ES"/>
        </w:rPr>
        <w:t>MDEren modelatze paradigma bat eraginkorra dela deritzo bere ereduek domeinua ezagutzen duen erabiltzaile baten ikuspuntutik zentzua badute eta sistemak ezartzeko oinarri gisa balio badute. Ereduak produktuen kudeatzaileen, diseinatzaileen, garatzaileen eta aplikazioaren domeinuko erabiltzaileen arteko kolaborazioarekin garatzen dira. Ereduak amaitzen doazen heinean, softwarea eta sistemak garatzea ahalbidetzen dute.</w:t>
      </w:r>
    </w:p>
    <w:p w14:paraId="23AF3072" w14:textId="451C2FA4" w:rsidR="00F1002F" w:rsidRPr="00B855CB" w:rsidRDefault="00C661CC" w:rsidP="00B41E02">
      <w:pPr>
        <w:jc w:val="both"/>
        <w:rPr>
          <w:lang w:val="eu-ES"/>
        </w:rPr>
      </w:pPr>
      <w:r w:rsidRPr="00B855CB">
        <w:rPr>
          <w:lang w:val="eu-ES"/>
        </w:rPr>
        <w:t>MDEn 4 modelatze maila daudela esan dezakegu. Maila handiagoa den heinean abstrakzio</w:t>
      </w:r>
      <w:r w:rsidR="00A879AF" w:rsidRPr="00B855CB">
        <w:rPr>
          <w:lang w:val="eu-ES"/>
        </w:rPr>
        <w:t>-</w:t>
      </w:r>
      <w:r w:rsidRPr="00B855CB">
        <w:rPr>
          <w:lang w:val="eu-ES"/>
        </w:rPr>
        <w:t xml:space="preserve">maila igotzen doa. </w:t>
      </w:r>
      <w:r w:rsidRPr="00B855CB">
        <w:rPr>
          <w:lang w:val="eu-ES"/>
        </w:rPr>
        <w:fldChar w:fldCharType="begin"/>
      </w:r>
      <w:r w:rsidRPr="00B855CB">
        <w:rPr>
          <w:lang w:val="eu-ES"/>
        </w:rPr>
        <w:instrText xml:space="preserve"> REF _Ref73124591 \h </w:instrText>
      </w:r>
      <w:r w:rsidRPr="00B855CB">
        <w:rPr>
          <w:lang w:val="eu-ES"/>
        </w:rPr>
      </w:r>
      <w:r w:rsidRPr="00B855CB">
        <w:rPr>
          <w:lang w:val="eu-ES"/>
        </w:rPr>
        <w:fldChar w:fldCharType="separate"/>
      </w:r>
      <w:ins w:id="174" w:author="Julen Etxaniz Aragoneses" w:date="2021-08-23T12:18:00Z">
        <w:r w:rsidR="006F125A">
          <w:rPr>
            <w:noProof/>
            <w:lang w:val="eu-ES"/>
          </w:rPr>
          <w:t>3</w:t>
        </w:r>
        <w:r w:rsidR="006F125A" w:rsidRPr="00B855CB">
          <w:rPr>
            <w:lang w:val="eu-ES"/>
          </w:rPr>
          <w:t>.</w:t>
        </w:r>
        <w:r w:rsidR="006F125A">
          <w:rPr>
            <w:noProof/>
            <w:lang w:val="eu-ES"/>
          </w:rPr>
          <w:t>9</w:t>
        </w:r>
        <w:r w:rsidR="006F125A" w:rsidRPr="00B855CB">
          <w:rPr>
            <w:lang w:val="eu-ES"/>
          </w:rPr>
          <w:t>. Irudia</w:t>
        </w:r>
      </w:ins>
      <w:del w:id="175" w:author="Julen Etxaniz Aragoneses" w:date="2021-08-23T12:16:00Z">
        <w:r w:rsidR="00B94161" w:rsidDel="006B278F">
          <w:rPr>
            <w:noProof/>
            <w:lang w:val="eu-ES"/>
          </w:rPr>
          <w:delText>3</w:delText>
        </w:r>
        <w:r w:rsidR="00B94161" w:rsidRPr="00B855CB" w:rsidDel="006B278F">
          <w:rPr>
            <w:lang w:val="eu-ES"/>
          </w:rPr>
          <w:delText>.</w:delText>
        </w:r>
        <w:r w:rsidR="00B94161" w:rsidDel="006B278F">
          <w:rPr>
            <w:noProof/>
            <w:lang w:val="eu-ES"/>
          </w:rPr>
          <w:delText>9</w:delText>
        </w:r>
        <w:r w:rsidR="00B94161" w:rsidRPr="00B855CB" w:rsidDel="006B278F">
          <w:rPr>
            <w:lang w:val="eu-ES"/>
          </w:rPr>
          <w:delText>. Irudia</w:delText>
        </w:r>
      </w:del>
      <w:r w:rsidRPr="00B855CB">
        <w:rPr>
          <w:lang w:val="eu-ES"/>
        </w:rPr>
        <w:fldChar w:fldCharType="end"/>
      </w:r>
      <w:r w:rsidRPr="00B855CB">
        <w:rPr>
          <w:lang w:val="eu-ES"/>
        </w:rPr>
        <w:t>n ikus daitezke 3 a</w:t>
      </w:r>
      <w:r w:rsidR="00AC27A4" w:rsidRPr="00B855CB">
        <w:rPr>
          <w:lang w:val="eu-ES"/>
        </w:rPr>
        <w:t>bs</w:t>
      </w:r>
      <w:r w:rsidRPr="00B855CB">
        <w:rPr>
          <w:lang w:val="eu-ES"/>
        </w:rPr>
        <w:t>trakzio-maila altuenak: eredua, metaeredua eta meta-metaeredua.</w:t>
      </w:r>
    </w:p>
    <w:p w14:paraId="131B30BC" w14:textId="507C4270" w:rsidR="00F1002F" w:rsidRPr="00B855CB" w:rsidRDefault="00F1002F" w:rsidP="00261AFA">
      <w:pPr>
        <w:pStyle w:val="Prrafodelista"/>
        <w:numPr>
          <w:ilvl w:val="0"/>
          <w:numId w:val="21"/>
        </w:numPr>
        <w:jc w:val="both"/>
        <w:rPr>
          <w:lang w:val="eu-ES"/>
        </w:rPr>
      </w:pPr>
      <w:r w:rsidRPr="00B855CB">
        <w:rPr>
          <w:b/>
          <w:bCs/>
          <w:lang w:val="eu-ES"/>
        </w:rPr>
        <w:lastRenderedPageBreak/>
        <w:t>M0. Instantziak</w:t>
      </w:r>
      <w:r w:rsidRPr="00B855CB">
        <w:rPr>
          <w:lang w:val="eu-ES"/>
        </w:rPr>
        <w:t>. Maila hau exekuzio sistemari dagokio. Maila honetan negozioko elementuak daude, edo mundu errealeko elementuen errepresentazioak (software errepresentazioak).</w:t>
      </w:r>
    </w:p>
    <w:p w14:paraId="5C1AB595" w14:textId="77777777" w:rsidR="00C661CC" w:rsidRPr="00B855CB" w:rsidRDefault="00C661CC" w:rsidP="00C661CC">
      <w:pPr>
        <w:pStyle w:val="Prrafodelista"/>
        <w:jc w:val="both"/>
        <w:rPr>
          <w:lang w:val="eu-ES"/>
        </w:rPr>
      </w:pPr>
    </w:p>
    <w:p w14:paraId="10677489" w14:textId="3C0B637C" w:rsidR="00F1002F" w:rsidRPr="00B855CB" w:rsidRDefault="00F1002F" w:rsidP="00261AFA">
      <w:pPr>
        <w:pStyle w:val="Prrafodelista"/>
        <w:numPr>
          <w:ilvl w:val="0"/>
          <w:numId w:val="21"/>
        </w:numPr>
        <w:jc w:val="both"/>
        <w:rPr>
          <w:lang w:val="eu-ES"/>
        </w:rPr>
      </w:pPr>
      <w:r w:rsidRPr="00B855CB">
        <w:rPr>
          <w:b/>
          <w:bCs/>
          <w:lang w:val="eu-ES"/>
        </w:rPr>
        <w:t>M1. Eredua</w:t>
      </w:r>
      <w:r w:rsidRPr="00B855CB">
        <w:rPr>
          <w:lang w:val="eu-ES"/>
        </w:rPr>
        <w:t>. Eredu honek software sistemaren itemak errepresentatzen dituzten kontzeptuak dauzka. M1 mailan dauden kontzeptuek M0 mailan dauden instantziak kategorizatu edo sailkatzen dituzte.</w:t>
      </w:r>
    </w:p>
    <w:p w14:paraId="048F668A" w14:textId="77777777" w:rsidR="00C661CC" w:rsidRPr="00B855CB" w:rsidRDefault="00C661CC" w:rsidP="00C661CC">
      <w:pPr>
        <w:pStyle w:val="Prrafodelista"/>
        <w:jc w:val="both"/>
        <w:rPr>
          <w:lang w:val="eu-ES"/>
        </w:rPr>
      </w:pPr>
    </w:p>
    <w:p w14:paraId="0FE10923" w14:textId="1BF462D1" w:rsidR="00F1002F" w:rsidRPr="00B855CB" w:rsidRDefault="00F1002F" w:rsidP="00261AFA">
      <w:pPr>
        <w:pStyle w:val="Prrafodelista"/>
        <w:numPr>
          <w:ilvl w:val="0"/>
          <w:numId w:val="21"/>
        </w:numPr>
        <w:jc w:val="both"/>
        <w:rPr>
          <w:lang w:val="eu-ES"/>
        </w:rPr>
      </w:pPr>
      <w:r w:rsidRPr="00B855CB">
        <w:rPr>
          <w:b/>
          <w:bCs/>
          <w:lang w:val="eu-ES"/>
        </w:rPr>
        <w:t>M2. Metaeredua</w:t>
      </w:r>
      <w:r w:rsidRPr="00B855CB">
        <w:rPr>
          <w:lang w:val="eu-ES"/>
        </w:rPr>
        <w:t>. M1 mailan dauden kontzeptuen inguruan arrazoitzeko beharrezkoak diren kontzeptuak dauzka. M2 mailako elementu batek M1-eko elementuak espezifikatzen ditu. Ereduen eredu honi metaeredu esan ohi zaio.</w:t>
      </w:r>
    </w:p>
    <w:p w14:paraId="47AFDEAF" w14:textId="77777777" w:rsidR="00C661CC" w:rsidRPr="00B855CB" w:rsidRDefault="00C661CC" w:rsidP="00C661CC">
      <w:pPr>
        <w:pStyle w:val="Prrafodelista"/>
        <w:jc w:val="both"/>
        <w:rPr>
          <w:lang w:val="eu-ES"/>
        </w:rPr>
      </w:pPr>
    </w:p>
    <w:p w14:paraId="49AD770B" w14:textId="097FAC71" w:rsidR="00F1002F" w:rsidRPr="00B855CB" w:rsidRDefault="00F1002F" w:rsidP="00261AFA">
      <w:pPr>
        <w:pStyle w:val="Prrafodelista"/>
        <w:numPr>
          <w:ilvl w:val="0"/>
          <w:numId w:val="21"/>
        </w:numPr>
        <w:jc w:val="both"/>
        <w:rPr>
          <w:lang w:val="eu-ES"/>
        </w:rPr>
      </w:pPr>
      <w:r w:rsidRPr="00B855CB">
        <w:rPr>
          <w:b/>
          <w:bCs/>
          <w:lang w:val="eu-ES"/>
        </w:rPr>
        <w:t>M3. Meta-metaeredua</w:t>
      </w:r>
      <w:r w:rsidRPr="00B855CB">
        <w:rPr>
          <w:lang w:val="eu-ES"/>
        </w:rPr>
        <w:t>. M2 mailan dauden kontzeptuen inguruan arrazoitzeko beharrezkoak diren kontzeptuak dauzka. M3 mailako elementuek M2-ko elementuak kategorizatzen ditu. Meta-metaeredu esan ohi zaio.</w:t>
      </w:r>
    </w:p>
    <w:p w14:paraId="19FD0A19" w14:textId="77777777" w:rsidR="00C661CC" w:rsidRPr="00B855CB" w:rsidRDefault="009D6824" w:rsidP="00C661CC">
      <w:pPr>
        <w:keepNext/>
        <w:jc w:val="center"/>
        <w:rPr>
          <w:lang w:val="eu-ES"/>
        </w:rPr>
      </w:pPr>
      <w:r w:rsidRPr="00B855CB">
        <w:rPr>
          <w:noProof/>
          <w:lang w:val="eu-ES" w:eastAsia="eu-ES"/>
        </w:rPr>
        <w:drawing>
          <wp:inline distT="0" distB="0" distL="0" distR="0" wp14:anchorId="2BA80968" wp14:editId="4933F10A">
            <wp:extent cx="4441371" cy="2664614"/>
            <wp:effectExtent l="0" t="0" r="0" b="2540"/>
            <wp:docPr id="11" name="Imagen 11" descr="The Future of Software Engineering: Model Driven Engineering | Tjerk's Tech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uture of Software Engineering: Model Driven Engineering | Tjerk's Tech  Blo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47405" cy="2668234"/>
                    </a:xfrm>
                    <a:prstGeom prst="rect">
                      <a:avLst/>
                    </a:prstGeom>
                    <a:noFill/>
                    <a:ln>
                      <a:noFill/>
                    </a:ln>
                  </pic:spPr>
                </pic:pic>
              </a:graphicData>
            </a:graphic>
          </wp:inline>
        </w:drawing>
      </w:r>
    </w:p>
    <w:bookmarkStart w:id="176" w:name="_Ref73124591"/>
    <w:p w14:paraId="7F3F5D54" w14:textId="38926DFF" w:rsidR="009D6824" w:rsidRPr="00B855CB" w:rsidRDefault="00B855CB" w:rsidP="00C661CC">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177" w:name="_Toc74928430"/>
      <w:r w:rsidR="006F125A">
        <w:rPr>
          <w:noProof/>
          <w:lang w:val="eu-ES"/>
        </w:rPr>
        <w:t>3</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6F125A">
        <w:rPr>
          <w:noProof/>
          <w:lang w:val="eu-ES"/>
        </w:rPr>
        <w:t>9</w:t>
      </w:r>
      <w:r w:rsidRPr="00B855CB">
        <w:rPr>
          <w:lang w:val="eu-ES"/>
        </w:rPr>
        <w:fldChar w:fldCharType="end"/>
      </w:r>
      <w:r w:rsidR="00C661CC" w:rsidRPr="00B855CB">
        <w:rPr>
          <w:lang w:val="eu-ES"/>
        </w:rPr>
        <w:t>. Irudia</w:t>
      </w:r>
      <w:bookmarkEnd w:id="176"/>
      <w:r w:rsidR="00C661CC" w:rsidRPr="00B855CB">
        <w:rPr>
          <w:lang w:val="eu-ES"/>
        </w:rPr>
        <w:t>. MDEren 3 abstrakzio maila: eredua, metaeredua eta meta-metaeredua.</w:t>
      </w:r>
      <w:bookmarkEnd w:id="177"/>
    </w:p>
    <w:p w14:paraId="2E6F7317" w14:textId="1B65A1E9" w:rsidR="001812F4" w:rsidRPr="00B855CB" w:rsidRDefault="00A879AF" w:rsidP="001812F4">
      <w:pPr>
        <w:pStyle w:val="Ttulo2"/>
        <w:rPr>
          <w:lang w:val="eu-ES"/>
        </w:rPr>
      </w:pPr>
      <w:bookmarkStart w:id="178" w:name="_Toc74928191"/>
      <w:r w:rsidRPr="00B855CB">
        <w:rPr>
          <w:lang w:val="eu-ES"/>
        </w:rPr>
        <w:t>CMS</w:t>
      </w:r>
      <w:bookmarkEnd w:id="178"/>
    </w:p>
    <w:p w14:paraId="250124F0" w14:textId="0A4C4773" w:rsidR="006D523B" w:rsidRPr="00B855CB" w:rsidRDefault="006D523B" w:rsidP="006D523B">
      <w:pPr>
        <w:rPr>
          <w:lang w:val="eu-ES"/>
        </w:rPr>
      </w:pPr>
      <w:r w:rsidRPr="00B855CB">
        <w:rPr>
          <w:lang w:val="eu-ES"/>
        </w:rPr>
        <w:t>ProWF eta ProMeta proiektuen IO-System sistema garatzeko Drupal CMSa erabili da.</w:t>
      </w:r>
    </w:p>
    <w:p w14:paraId="7A26B76E" w14:textId="63AFB761" w:rsidR="00A879AF" w:rsidRPr="00B855CB" w:rsidRDefault="002852DF" w:rsidP="002852DF">
      <w:pPr>
        <w:jc w:val="both"/>
        <w:rPr>
          <w:lang w:val="eu-ES"/>
        </w:rPr>
      </w:pPr>
      <w:r w:rsidRPr="00B855CB">
        <w:rPr>
          <w:i/>
          <w:iCs/>
          <w:lang w:val="eu-ES"/>
        </w:rPr>
        <w:t>Content Management System</w:t>
      </w:r>
      <w:r w:rsidRPr="00B855CB">
        <w:rPr>
          <w:lang w:val="eu-ES"/>
        </w:rPr>
        <w:t xml:space="preserve"> dokumentuak eta bestelako edukiak antolatu eta kudeatzeko softwarea da. Askotan web aplikazio bat izaten da askotan, webguneak eta web edukiak kudeatzeko balio duena. Gaur egun sistema asko daude arlo honetan, bai kode irekikoak eta baita jabedunak ere.</w:t>
      </w:r>
    </w:p>
    <w:p w14:paraId="671ADEC0" w14:textId="5D9C00FD" w:rsidR="002852DF" w:rsidRPr="00B855CB" w:rsidRDefault="002852DF" w:rsidP="002852DF">
      <w:pPr>
        <w:jc w:val="both"/>
        <w:rPr>
          <w:lang w:val="eu-ES"/>
        </w:rPr>
      </w:pPr>
      <w:r w:rsidRPr="00B855CB">
        <w:rPr>
          <w:lang w:val="eu-ES"/>
        </w:rPr>
        <w:t>Edukiak kudeatzeko sistema zerbitzarian kokaturik egon ohi da. CMS batera atzipena erabiltzaile motaren araberako maila ezberdinetan egin daiteke. Adibidez, edukiaren sortzaileek sistema osatuko duten dokumentuak sortuko dituzte. Argitalpen-teknikariek dokumentu hauek aipatu, onartu edo baztertuko dituzte. Editoreen burua gure web orrian eduki hori argitaratzeaz arduratuko da.</w:t>
      </w:r>
      <w:r w:rsidR="00D1352D" w:rsidRPr="00B855CB">
        <w:rPr>
          <w:lang w:val="eu-ES"/>
        </w:rPr>
        <w:t xml:space="preserve"> Dena interfaze grafiko baten bidez kontrolatuko da, honen erabilera erraztu ahal izateko.</w:t>
      </w:r>
    </w:p>
    <w:p w14:paraId="60E5F994" w14:textId="0C3BE3CA" w:rsidR="00C830E4" w:rsidRPr="00B855CB" w:rsidRDefault="0031565E" w:rsidP="00553BBB">
      <w:pPr>
        <w:pStyle w:val="Ttulo2"/>
        <w:rPr>
          <w:lang w:val="eu-ES"/>
        </w:rPr>
      </w:pPr>
      <w:bookmarkStart w:id="179" w:name="_Toc74928192"/>
      <w:r w:rsidRPr="00B855CB">
        <w:rPr>
          <w:lang w:val="eu-ES"/>
        </w:rPr>
        <w:t>ProWF</w:t>
      </w:r>
      <w:bookmarkEnd w:id="179"/>
    </w:p>
    <w:p w14:paraId="709E6E35" w14:textId="011C2E08" w:rsidR="00EB38E4" w:rsidRPr="00B855CB" w:rsidRDefault="00EB38E4" w:rsidP="00EB38E4">
      <w:pPr>
        <w:jc w:val="both"/>
        <w:rPr>
          <w:lang w:val="eu-ES"/>
        </w:rPr>
      </w:pPr>
      <w:r w:rsidRPr="00B855CB">
        <w:rPr>
          <w:lang w:val="eu-ES"/>
        </w:rPr>
        <w:t>Esan bezala, ezinbestekoa da ProWF sistema ulertzea proiektu hau horren jarraipena delako. Horretarako,</w:t>
      </w:r>
      <w:r w:rsidR="007F00A0" w:rsidRPr="00B855CB">
        <w:rPr>
          <w:lang w:val="eu-ES"/>
        </w:rPr>
        <w:t xml:space="preserve"> </w:t>
      </w:r>
      <w:r w:rsidRPr="00B855CB">
        <w:rPr>
          <w:lang w:val="eu-ES"/>
        </w:rPr>
        <w:t>bertan zehazten diren rolak, sistemaren osagaiak eta azpisistemak deskribatuko dira.</w:t>
      </w:r>
    </w:p>
    <w:p w14:paraId="1F64EA9A" w14:textId="77777777" w:rsidR="00C830E4" w:rsidRPr="00B855CB" w:rsidRDefault="00C830E4" w:rsidP="00C830E4">
      <w:pPr>
        <w:jc w:val="both"/>
        <w:rPr>
          <w:lang w:val="eu-ES"/>
        </w:rPr>
      </w:pPr>
      <w:r w:rsidRPr="00B855CB">
        <w:rPr>
          <w:lang w:val="eu-ES"/>
        </w:rPr>
        <w:t>ProWF sistemaren erabiltzaileek hurrengo rol hauekin lan egin behar dute:</w:t>
      </w:r>
    </w:p>
    <w:p w14:paraId="7F613D38" w14:textId="5FB43512" w:rsidR="00C830E4" w:rsidRPr="00B855CB" w:rsidRDefault="00C830E4" w:rsidP="00261AFA">
      <w:pPr>
        <w:pStyle w:val="Prrafodelista"/>
        <w:numPr>
          <w:ilvl w:val="0"/>
          <w:numId w:val="24"/>
        </w:numPr>
        <w:jc w:val="both"/>
        <w:rPr>
          <w:lang w:val="eu-ES"/>
        </w:rPr>
      </w:pPr>
      <w:r w:rsidRPr="00B855CB">
        <w:rPr>
          <w:b/>
          <w:bCs/>
          <w:lang w:val="eu-ES"/>
        </w:rPr>
        <w:lastRenderedPageBreak/>
        <w:t>Prozesu Sortzailea</w:t>
      </w:r>
      <w:r w:rsidRPr="00B855CB">
        <w:rPr>
          <w:lang w:val="eu-ES"/>
        </w:rPr>
        <w:t>: sortutako workflow-lengoaia baliatuz, softwareen</w:t>
      </w:r>
      <w:r w:rsidRPr="00B855CB">
        <w:rPr>
          <w:b/>
          <w:bCs/>
          <w:lang w:val="eu-ES"/>
        </w:rPr>
        <w:t xml:space="preserve"> </w:t>
      </w:r>
      <w:r w:rsidRPr="00B855CB">
        <w:rPr>
          <w:lang w:val="eu-ES"/>
        </w:rPr>
        <w:t>garapenerako bizi-zikloa ezartzen duen metodologia definituko duena.</w:t>
      </w:r>
    </w:p>
    <w:p w14:paraId="6BE52ADA" w14:textId="77777777" w:rsidR="00C830E4" w:rsidRPr="00B855CB" w:rsidRDefault="00C830E4" w:rsidP="00261AFA">
      <w:pPr>
        <w:pStyle w:val="Prrafodelista"/>
        <w:numPr>
          <w:ilvl w:val="0"/>
          <w:numId w:val="24"/>
        </w:numPr>
        <w:jc w:val="both"/>
        <w:rPr>
          <w:lang w:val="eu-ES"/>
        </w:rPr>
      </w:pPr>
      <w:r w:rsidRPr="00B855CB">
        <w:rPr>
          <w:b/>
          <w:bCs/>
          <w:lang w:val="eu-ES"/>
        </w:rPr>
        <w:t>Analista</w:t>
      </w:r>
      <w:r w:rsidRPr="00B855CB">
        <w:rPr>
          <w:lang w:val="eu-ES"/>
        </w:rPr>
        <w:t>:</w:t>
      </w:r>
      <w:r w:rsidRPr="00B855CB">
        <w:rPr>
          <w:b/>
          <w:bCs/>
          <w:lang w:val="eu-ES"/>
        </w:rPr>
        <w:t xml:space="preserve"> </w:t>
      </w:r>
      <w:r w:rsidRPr="00B855CB">
        <w:rPr>
          <w:lang w:val="eu-ES"/>
        </w:rPr>
        <w:t>sortutako</w:t>
      </w:r>
      <w:r w:rsidRPr="00B855CB">
        <w:rPr>
          <w:b/>
          <w:bCs/>
          <w:lang w:val="eu-ES"/>
        </w:rPr>
        <w:t xml:space="preserve"> </w:t>
      </w:r>
      <w:r w:rsidRPr="00B855CB">
        <w:rPr>
          <w:lang w:val="eu-ES"/>
        </w:rPr>
        <w:t>workflow-ereduak adierazten duen bizi-zikloa exekutatzeaz</w:t>
      </w:r>
      <w:r w:rsidRPr="00B855CB">
        <w:rPr>
          <w:b/>
          <w:bCs/>
          <w:lang w:val="eu-ES"/>
        </w:rPr>
        <w:t xml:space="preserve"> </w:t>
      </w:r>
      <w:r w:rsidRPr="00B855CB">
        <w:rPr>
          <w:lang w:val="eu-ES"/>
        </w:rPr>
        <w:t>eta aplikatzeaz arduratuko da.</w:t>
      </w:r>
    </w:p>
    <w:p w14:paraId="79E38EFA" w14:textId="77777777" w:rsidR="00C830E4" w:rsidRPr="00B855CB" w:rsidRDefault="00C830E4" w:rsidP="00261AFA">
      <w:pPr>
        <w:pStyle w:val="Prrafodelista"/>
        <w:numPr>
          <w:ilvl w:val="0"/>
          <w:numId w:val="24"/>
        </w:numPr>
        <w:jc w:val="both"/>
        <w:rPr>
          <w:lang w:val="eu-ES"/>
        </w:rPr>
      </w:pPr>
      <w:r w:rsidRPr="00B855CB">
        <w:rPr>
          <w:b/>
          <w:bCs/>
          <w:lang w:val="eu-ES"/>
        </w:rPr>
        <w:t xml:space="preserve">Proiektuko Zuzendaria: </w:t>
      </w:r>
      <w:r w:rsidRPr="00B855CB">
        <w:rPr>
          <w:lang w:val="eu-ES"/>
        </w:rPr>
        <w:t>proiektuak sortu eta proiektuko partaideen rolak</w:t>
      </w:r>
      <w:r w:rsidRPr="00B855CB">
        <w:rPr>
          <w:b/>
          <w:bCs/>
          <w:lang w:val="eu-ES"/>
        </w:rPr>
        <w:t xml:space="preserve"> </w:t>
      </w:r>
      <w:r w:rsidRPr="00B855CB">
        <w:rPr>
          <w:lang w:val="eu-ES"/>
        </w:rPr>
        <w:t>esleituko ditu.</w:t>
      </w:r>
    </w:p>
    <w:p w14:paraId="1C5A35DD" w14:textId="77777777" w:rsidR="00C830E4" w:rsidRPr="00B855CB" w:rsidRDefault="00C830E4" w:rsidP="00261AFA">
      <w:pPr>
        <w:pStyle w:val="Prrafodelista"/>
        <w:numPr>
          <w:ilvl w:val="0"/>
          <w:numId w:val="24"/>
        </w:numPr>
        <w:jc w:val="both"/>
        <w:rPr>
          <w:lang w:val="eu-ES"/>
        </w:rPr>
      </w:pPr>
      <w:r w:rsidRPr="00B855CB">
        <w:rPr>
          <w:b/>
          <w:bCs/>
          <w:lang w:val="eu-ES"/>
        </w:rPr>
        <w:t xml:space="preserve">Kalitate Arduraduna: </w:t>
      </w:r>
      <w:r w:rsidRPr="00B855CB">
        <w:rPr>
          <w:lang w:val="eu-ES"/>
        </w:rPr>
        <w:t>workflowaren</w:t>
      </w:r>
      <w:r w:rsidRPr="00B855CB">
        <w:rPr>
          <w:b/>
          <w:bCs/>
          <w:lang w:val="eu-ES"/>
        </w:rPr>
        <w:t xml:space="preserve"> </w:t>
      </w:r>
      <w:r w:rsidRPr="00B855CB">
        <w:rPr>
          <w:lang w:val="eu-ES"/>
        </w:rPr>
        <w:t>exekuzioan zehar sortuko diren artefaktuen</w:t>
      </w:r>
      <w:r w:rsidRPr="00B855CB">
        <w:rPr>
          <w:b/>
          <w:bCs/>
          <w:lang w:val="eu-ES"/>
        </w:rPr>
        <w:t xml:space="preserve"> </w:t>
      </w:r>
      <w:r w:rsidRPr="00B855CB">
        <w:rPr>
          <w:lang w:val="eu-ES"/>
        </w:rPr>
        <w:t>kalitatea bermatzea du helburu, balorazioak emanez.</w:t>
      </w:r>
    </w:p>
    <w:p w14:paraId="091592A6" w14:textId="389EC0D2" w:rsidR="00C830E4" w:rsidRPr="00B855CB" w:rsidRDefault="00C830E4" w:rsidP="00C830E4">
      <w:pPr>
        <w:jc w:val="both"/>
        <w:rPr>
          <w:lang w:val="eu-ES"/>
        </w:rPr>
      </w:pPr>
      <w:r w:rsidRPr="00B855CB">
        <w:rPr>
          <w:lang w:val="eu-ES"/>
        </w:rPr>
        <w:t>ProWF sistemak gutxienez hurrengo osagaiak behar ditu proiektuaren helburu eta behar guztiak betetzeko</w:t>
      </w:r>
      <w:r w:rsidR="00EB38E4" w:rsidRPr="00B855CB">
        <w:rPr>
          <w:lang w:val="eu-ES"/>
        </w:rPr>
        <w:t xml:space="preserve">. </w:t>
      </w:r>
      <w:r w:rsidR="00EB38E4" w:rsidRPr="00B855CB">
        <w:rPr>
          <w:lang w:val="eu-ES"/>
        </w:rPr>
        <w:fldChar w:fldCharType="begin"/>
      </w:r>
      <w:r w:rsidR="00EB38E4" w:rsidRPr="00B855CB">
        <w:rPr>
          <w:lang w:val="eu-ES"/>
        </w:rPr>
        <w:instrText xml:space="preserve"> REF _Ref73183930 \h </w:instrText>
      </w:r>
      <w:r w:rsidR="00B14E9E" w:rsidRPr="00B855CB">
        <w:rPr>
          <w:lang w:val="eu-ES"/>
        </w:rPr>
        <w:instrText xml:space="preserve"> \* MERGEFORMAT </w:instrText>
      </w:r>
      <w:r w:rsidR="00EB38E4" w:rsidRPr="00B855CB">
        <w:rPr>
          <w:lang w:val="eu-ES"/>
        </w:rPr>
      </w:r>
      <w:r w:rsidR="00EB38E4" w:rsidRPr="00B855CB">
        <w:rPr>
          <w:lang w:val="eu-ES"/>
        </w:rPr>
        <w:fldChar w:fldCharType="separate"/>
      </w:r>
      <w:ins w:id="180" w:author="Julen Etxaniz Aragoneses" w:date="2021-08-23T12:18:00Z">
        <w:r w:rsidR="006F125A" w:rsidRPr="006F125A">
          <w:rPr>
            <w:lang w:val="eu-ES"/>
            <w:rPrChange w:id="181" w:author="Julen Etxaniz Aragoneses" w:date="2021-08-23T12:18:00Z">
              <w:rPr>
                <w:iCs/>
                <w:noProof/>
                <w:lang w:val="eu-ES"/>
              </w:rPr>
            </w:rPrChange>
          </w:rPr>
          <w:t>3</w:t>
        </w:r>
        <w:r w:rsidR="006F125A" w:rsidRPr="00B855CB">
          <w:rPr>
            <w:lang w:val="eu-ES"/>
          </w:rPr>
          <w:t>.</w:t>
        </w:r>
        <w:r w:rsidR="006F125A" w:rsidRPr="006F125A">
          <w:rPr>
            <w:lang w:val="eu-ES"/>
            <w:rPrChange w:id="182" w:author="Julen Etxaniz Aragoneses" w:date="2021-08-23T12:18:00Z">
              <w:rPr>
                <w:iCs/>
                <w:noProof/>
                <w:lang w:val="eu-ES"/>
              </w:rPr>
            </w:rPrChange>
          </w:rPr>
          <w:t>10</w:t>
        </w:r>
        <w:r w:rsidR="006F125A" w:rsidRPr="00B855CB">
          <w:rPr>
            <w:lang w:val="eu-ES"/>
          </w:rPr>
          <w:t>. Irudia</w:t>
        </w:r>
      </w:ins>
      <w:del w:id="183" w:author="Julen Etxaniz Aragoneses" w:date="2021-08-23T12:16:00Z">
        <w:r w:rsidR="00B94161" w:rsidRPr="00B94161" w:rsidDel="006B278F">
          <w:rPr>
            <w:lang w:val="eu-ES"/>
          </w:rPr>
          <w:delText>3</w:delText>
        </w:r>
        <w:r w:rsidR="00B94161" w:rsidRPr="00B855CB" w:rsidDel="006B278F">
          <w:rPr>
            <w:lang w:val="eu-ES"/>
          </w:rPr>
          <w:delText>.</w:delText>
        </w:r>
        <w:r w:rsidR="00B94161" w:rsidRPr="00B94161" w:rsidDel="006B278F">
          <w:rPr>
            <w:lang w:val="eu-ES"/>
          </w:rPr>
          <w:delText>10</w:delText>
        </w:r>
        <w:r w:rsidR="00B94161" w:rsidRPr="00B855CB" w:rsidDel="006B278F">
          <w:rPr>
            <w:lang w:val="eu-ES"/>
          </w:rPr>
          <w:delText>. Irudia</w:delText>
        </w:r>
      </w:del>
      <w:r w:rsidR="00EB38E4" w:rsidRPr="00B855CB">
        <w:rPr>
          <w:lang w:val="eu-ES"/>
        </w:rPr>
        <w:fldChar w:fldCharType="end"/>
      </w:r>
      <w:r w:rsidR="00EB38E4" w:rsidRPr="00B855CB">
        <w:rPr>
          <w:lang w:val="eu-ES"/>
        </w:rPr>
        <w:t>n osagai horien arteko erlazioak ikus daitezke.</w:t>
      </w:r>
    </w:p>
    <w:p w14:paraId="5F6EF95C" w14:textId="3D3AA590" w:rsidR="00C830E4" w:rsidRPr="00B855CB" w:rsidRDefault="00C830E4" w:rsidP="00261AFA">
      <w:pPr>
        <w:pStyle w:val="Prrafodelista"/>
        <w:numPr>
          <w:ilvl w:val="0"/>
          <w:numId w:val="25"/>
        </w:numPr>
        <w:jc w:val="both"/>
        <w:rPr>
          <w:lang w:val="eu-ES"/>
        </w:rPr>
      </w:pPr>
      <w:r w:rsidRPr="00B855CB">
        <w:rPr>
          <w:b/>
          <w:bCs/>
          <w:lang w:val="eu-ES"/>
        </w:rPr>
        <w:t xml:space="preserve">Workflow editorea: </w:t>
      </w:r>
      <w:r w:rsidRPr="00B855CB">
        <w:rPr>
          <w:lang w:val="eu-ES"/>
        </w:rPr>
        <w:t>sortutako</w:t>
      </w:r>
      <w:r w:rsidRPr="00B855CB">
        <w:rPr>
          <w:b/>
          <w:bCs/>
          <w:lang w:val="eu-ES"/>
        </w:rPr>
        <w:t xml:space="preserve"> </w:t>
      </w:r>
      <w:r w:rsidRPr="00B855CB">
        <w:rPr>
          <w:lang w:val="eu-ES"/>
        </w:rPr>
        <w:t>workflow-lengoaia erabiliz</w:t>
      </w:r>
      <w:r w:rsidRPr="00B855CB">
        <w:rPr>
          <w:b/>
          <w:bCs/>
          <w:lang w:val="eu-ES"/>
        </w:rPr>
        <w:t xml:space="preserve"> </w:t>
      </w:r>
      <w:r w:rsidRPr="00B855CB">
        <w:rPr>
          <w:lang w:val="eu-ES"/>
        </w:rPr>
        <w:t>workflow-ereduak</w:t>
      </w:r>
      <w:r w:rsidRPr="00B855CB">
        <w:rPr>
          <w:b/>
          <w:bCs/>
          <w:lang w:val="eu-ES"/>
        </w:rPr>
        <w:t xml:space="preserve"> </w:t>
      </w:r>
      <w:r w:rsidRPr="00B855CB">
        <w:rPr>
          <w:lang w:val="eu-ES"/>
        </w:rPr>
        <w:t>sortzeko balio du, ondoren, eredu horiek workflow motorrak exekutatzeko eraldatuko ditu.</w:t>
      </w:r>
    </w:p>
    <w:p w14:paraId="3F6134CF" w14:textId="77777777" w:rsidR="00C830E4" w:rsidRPr="00B855CB" w:rsidRDefault="00C830E4" w:rsidP="00261AFA">
      <w:pPr>
        <w:pStyle w:val="Prrafodelista"/>
        <w:numPr>
          <w:ilvl w:val="0"/>
          <w:numId w:val="25"/>
        </w:numPr>
        <w:jc w:val="both"/>
        <w:rPr>
          <w:lang w:val="eu-ES"/>
        </w:rPr>
      </w:pPr>
      <w:r w:rsidRPr="00B855CB">
        <w:rPr>
          <w:b/>
          <w:bCs/>
          <w:lang w:val="eu-ES"/>
        </w:rPr>
        <w:t xml:space="preserve">Workflow motorra: </w:t>
      </w:r>
      <w:r w:rsidRPr="00B855CB">
        <w:rPr>
          <w:lang w:val="eu-ES"/>
        </w:rPr>
        <w:t>bere lengoaiara eraldatutako</w:t>
      </w:r>
      <w:r w:rsidRPr="00B855CB">
        <w:rPr>
          <w:b/>
          <w:bCs/>
          <w:lang w:val="eu-ES"/>
        </w:rPr>
        <w:t xml:space="preserve"> </w:t>
      </w:r>
      <w:r w:rsidRPr="00B855CB">
        <w:rPr>
          <w:lang w:val="eu-ES"/>
        </w:rPr>
        <w:t>workflow-ereduak goitik</w:t>
      </w:r>
      <w:r w:rsidRPr="00B855CB">
        <w:rPr>
          <w:b/>
          <w:bCs/>
          <w:lang w:val="eu-ES"/>
        </w:rPr>
        <w:t xml:space="preserve"> </w:t>
      </w:r>
      <w:r w:rsidRPr="00B855CB">
        <w:rPr>
          <w:lang w:val="eu-ES"/>
        </w:rPr>
        <w:t>behera exekutatu eta datu-base erlazionalean workflowaren informazioa gordeko duen inferentzia motorra da.</w:t>
      </w:r>
    </w:p>
    <w:p w14:paraId="4FC2A8D2" w14:textId="77777777" w:rsidR="00C830E4" w:rsidRPr="00B855CB" w:rsidRDefault="00C830E4" w:rsidP="00261AFA">
      <w:pPr>
        <w:pStyle w:val="Prrafodelista"/>
        <w:numPr>
          <w:ilvl w:val="0"/>
          <w:numId w:val="25"/>
        </w:numPr>
        <w:jc w:val="both"/>
        <w:rPr>
          <w:lang w:val="eu-ES"/>
        </w:rPr>
      </w:pPr>
      <w:r w:rsidRPr="00B855CB">
        <w:rPr>
          <w:b/>
          <w:bCs/>
          <w:lang w:val="eu-ES"/>
        </w:rPr>
        <w:t xml:space="preserve">Workflow exekutatzailea: </w:t>
      </w:r>
      <w:r w:rsidRPr="00B855CB">
        <w:rPr>
          <w:lang w:val="eu-ES"/>
        </w:rPr>
        <w:t>workflow motorrari aginduak eman eta bere irteerak</w:t>
      </w:r>
      <w:r w:rsidRPr="00B855CB">
        <w:rPr>
          <w:b/>
          <w:bCs/>
          <w:lang w:val="eu-ES"/>
        </w:rPr>
        <w:t xml:space="preserve"> </w:t>
      </w:r>
      <w:r w:rsidRPr="00B855CB">
        <w:rPr>
          <w:lang w:val="eu-ES"/>
        </w:rPr>
        <w:t>jasoko ditu.</w:t>
      </w:r>
    </w:p>
    <w:p w14:paraId="3E9C99FC" w14:textId="77777777" w:rsidR="00C830E4" w:rsidRPr="00B855CB" w:rsidRDefault="00C830E4" w:rsidP="00261AFA">
      <w:pPr>
        <w:pStyle w:val="Prrafodelista"/>
        <w:numPr>
          <w:ilvl w:val="0"/>
          <w:numId w:val="25"/>
        </w:numPr>
        <w:jc w:val="both"/>
        <w:rPr>
          <w:lang w:val="eu-ES"/>
        </w:rPr>
      </w:pPr>
      <w:r w:rsidRPr="00B855CB">
        <w:rPr>
          <w:b/>
          <w:bCs/>
          <w:lang w:val="eu-ES"/>
        </w:rPr>
        <w:t xml:space="preserve">Workflow exekuzioaren interfazea: </w:t>
      </w:r>
      <w:r w:rsidRPr="00B855CB">
        <w:rPr>
          <w:lang w:val="eu-ES"/>
        </w:rPr>
        <w:t>erabiltzaileak exekuzioan zehar ikusiko duena</w:t>
      </w:r>
      <w:r w:rsidRPr="00B855CB">
        <w:rPr>
          <w:b/>
          <w:bCs/>
          <w:lang w:val="eu-ES"/>
        </w:rPr>
        <w:t xml:space="preserve"> </w:t>
      </w:r>
      <w:r w:rsidRPr="00B855CB">
        <w:rPr>
          <w:lang w:val="eu-ES"/>
        </w:rPr>
        <w:t>da, erabiltzailearen sarrera/irteerak maneiatzeko balio du.</w:t>
      </w:r>
    </w:p>
    <w:p w14:paraId="6CB5D1A2" w14:textId="567EEB57" w:rsidR="00C830E4" w:rsidRPr="00B855CB" w:rsidRDefault="00C830E4" w:rsidP="00261AFA">
      <w:pPr>
        <w:pStyle w:val="Prrafodelista"/>
        <w:numPr>
          <w:ilvl w:val="0"/>
          <w:numId w:val="25"/>
        </w:numPr>
        <w:jc w:val="both"/>
        <w:rPr>
          <w:lang w:val="eu-ES"/>
        </w:rPr>
      </w:pPr>
      <w:r w:rsidRPr="00B855CB">
        <w:rPr>
          <w:b/>
          <w:bCs/>
          <w:lang w:val="eu-ES"/>
        </w:rPr>
        <w:t xml:space="preserve">Datu-base erlazionala: </w:t>
      </w:r>
      <w:r w:rsidRPr="00B855CB">
        <w:rPr>
          <w:lang w:val="eu-ES"/>
        </w:rPr>
        <w:t>workflow-ereduaren informazioa biltegiratuko du.</w:t>
      </w:r>
    </w:p>
    <w:p w14:paraId="0B38F60A" w14:textId="24EE6CDB" w:rsidR="00C830E4" w:rsidRPr="00B855CB" w:rsidRDefault="00C830E4" w:rsidP="00261AFA">
      <w:pPr>
        <w:pStyle w:val="Prrafodelista"/>
        <w:numPr>
          <w:ilvl w:val="0"/>
          <w:numId w:val="25"/>
        </w:numPr>
        <w:jc w:val="both"/>
        <w:rPr>
          <w:lang w:val="eu-ES"/>
        </w:rPr>
      </w:pPr>
      <w:r w:rsidRPr="00B855CB">
        <w:rPr>
          <w:b/>
          <w:bCs/>
          <w:lang w:val="eu-ES"/>
        </w:rPr>
        <w:t xml:space="preserve">Datu-base dokumentala: </w:t>
      </w:r>
      <w:r w:rsidRPr="00B855CB">
        <w:rPr>
          <w:lang w:val="eu-ES"/>
        </w:rPr>
        <w:t>workflowaren exekuzioan zehar bete behar diren</w:t>
      </w:r>
      <w:r w:rsidRPr="00B855CB">
        <w:rPr>
          <w:b/>
          <w:bCs/>
          <w:lang w:val="eu-ES"/>
        </w:rPr>
        <w:t xml:space="preserve"> </w:t>
      </w:r>
      <w:r w:rsidRPr="00B855CB">
        <w:rPr>
          <w:lang w:val="eu-ES"/>
        </w:rPr>
        <w:t>artefaktuak biltegiratuko ditu.</w:t>
      </w:r>
    </w:p>
    <w:p w14:paraId="72EBFEC8" w14:textId="10449BDC" w:rsidR="00C830E4" w:rsidRPr="00B855CB" w:rsidRDefault="00C830E4" w:rsidP="00261AFA">
      <w:pPr>
        <w:pStyle w:val="Prrafodelista"/>
        <w:numPr>
          <w:ilvl w:val="0"/>
          <w:numId w:val="25"/>
        </w:numPr>
        <w:jc w:val="both"/>
        <w:rPr>
          <w:lang w:val="eu-ES"/>
        </w:rPr>
      </w:pPr>
      <w:r w:rsidRPr="00B855CB">
        <w:rPr>
          <w:b/>
          <w:bCs/>
          <w:lang w:val="eu-ES"/>
        </w:rPr>
        <w:t xml:space="preserve">Proiektuaren informazioa: </w:t>
      </w:r>
      <w:r w:rsidRPr="00B855CB">
        <w:rPr>
          <w:lang w:val="eu-ES"/>
        </w:rPr>
        <w:t>proiektuaren informazioa arau konkretu bat (CCII-N2016-02 edo berriago bat) betetzen duen webgune baten integratuko du, informazioa datu-base dokumentaletik eskuratuz.</w:t>
      </w:r>
    </w:p>
    <w:p w14:paraId="5E175EC4" w14:textId="56DD17CA" w:rsidR="00C830E4" w:rsidRPr="00B855CB" w:rsidRDefault="00C830E4" w:rsidP="00261AFA">
      <w:pPr>
        <w:pStyle w:val="Prrafodelista"/>
        <w:numPr>
          <w:ilvl w:val="0"/>
          <w:numId w:val="25"/>
        </w:numPr>
        <w:jc w:val="both"/>
        <w:rPr>
          <w:lang w:val="eu-ES"/>
        </w:rPr>
      </w:pPr>
      <w:r w:rsidRPr="00B855CB">
        <w:rPr>
          <w:b/>
          <w:bCs/>
          <w:lang w:val="eu-ES"/>
        </w:rPr>
        <w:t xml:space="preserve">Workflow Kudeatzailea: </w:t>
      </w:r>
      <w:r w:rsidRPr="00B855CB">
        <w:rPr>
          <w:lang w:val="eu-ES"/>
        </w:rPr>
        <w:t>aurreko osagai guztiak integratuko ditu.</w:t>
      </w:r>
    </w:p>
    <w:p w14:paraId="31B95883" w14:textId="77777777" w:rsidR="00EB38E4" w:rsidRPr="00B855CB" w:rsidRDefault="00EB38E4" w:rsidP="00EB38E4">
      <w:pPr>
        <w:keepNext/>
        <w:jc w:val="center"/>
        <w:rPr>
          <w:lang w:val="eu-ES"/>
        </w:rPr>
      </w:pPr>
      <w:r w:rsidRPr="00B855CB">
        <w:rPr>
          <w:noProof/>
          <w:szCs w:val="20"/>
          <w:lang w:val="eu-ES" w:eastAsia="eu-ES"/>
        </w:rPr>
        <w:drawing>
          <wp:inline distT="0" distB="0" distL="0" distR="0" wp14:anchorId="295CCFE8" wp14:editId="68B2D84F">
            <wp:extent cx="4051339" cy="2540000"/>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60880" cy="2545982"/>
                    </a:xfrm>
                    <a:prstGeom prst="rect">
                      <a:avLst/>
                    </a:prstGeom>
                    <a:noFill/>
                  </pic:spPr>
                </pic:pic>
              </a:graphicData>
            </a:graphic>
          </wp:inline>
        </w:drawing>
      </w:r>
    </w:p>
    <w:bookmarkStart w:id="184" w:name="_Ref73183930"/>
    <w:bookmarkStart w:id="185" w:name="_Ref73183926"/>
    <w:p w14:paraId="59FFF6CB" w14:textId="64DEC85A" w:rsidR="00C830E4" w:rsidRPr="00B855CB" w:rsidRDefault="00B855CB" w:rsidP="00EB38E4">
      <w:pPr>
        <w:pStyle w:val="Descripcin"/>
        <w:jc w:val="center"/>
        <w:rPr>
          <w:iCs w:val="0"/>
          <w:lang w:val="eu-ES"/>
        </w:rPr>
      </w:pPr>
      <w:r w:rsidRPr="00B855CB">
        <w:rPr>
          <w:iCs w:val="0"/>
          <w:lang w:val="eu-ES"/>
        </w:rPr>
        <w:fldChar w:fldCharType="begin"/>
      </w:r>
      <w:r w:rsidRPr="00B855CB">
        <w:rPr>
          <w:iCs w:val="0"/>
          <w:lang w:val="eu-ES"/>
        </w:rPr>
        <w:instrText xml:space="preserve"> STYLEREF 1 \s </w:instrText>
      </w:r>
      <w:r w:rsidRPr="00B855CB">
        <w:rPr>
          <w:iCs w:val="0"/>
          <w:lang w:val="eu-ES"/>
        </w:rPr>
        <w:fldChar w:fldCharType="separate"/>
      </w:r>
      <w:bookmarkStart w:id="186" w:name="_Toc74928431"/>
      <w:r w:rsidR="006F125A">
        <w:rPr>
          <w:iCs w:val="0"/>
          <w:noProof/>
          <w:lang w:val="eu-ES"/>
        </w:rPr>
        <w:t>3</w:t>
      </w:r>
      <w:r w:rsidRPr="00B855CB">
        <w:rPr>
          <w:iCs w:val="0"/>
          <w:lang w:val="eu-ES"/>
        </w:rPr>
        <w:fldChar w:fldCharType="end"/>
      </w:r>
      <w:r w:rsidRPr="00B855CB">
        <w:rPr>
          <w:iCs w:val="0"/>
          <w:lang w:val="eu-ES"/>
        </w:rPr>
        <w:t>.</w:t>
      </w:r>
      <w:r w:rsidRPr="00B855CB">
        <w:rPr>
          <w:iCs w:val="0"/>
          <w:lang w:val="eu-ES"/>
        </w:rPr>
        <w:fldChar w:fldCharType="begin"/>
      </w:r>
      <w:r w:rsidRPr="00B855CB">
        <w:rPr>
          <w:iCs w:val="0"/>
          <w:lang w:val="eu-ES"/>
        </w:rPr>
        <w:instrText xml:space="preserve"> SEQ Irudia \* ARABIC \s 1 </w:instrText>
      </w:r>
      <w:r w:rsidRPr="00B855CB">
        <w:rPr>
          <w:iCs w:val="0"/>
          <w:lang w:val="eu-ES"/>
        </w:rPr>
        <w:fldChar w:fldCharType="separate"/>
      </w:r>
      <w:r w:rsidR="006F125A">
        <w:rPr>
          <w:iCs w:val="0"/>
          <w:noProof/>
          <w:lang w:val="eu-ES"/>
        </w:rPr>
        <w:t>10</w:t>
      </w:r>
      <w:r w:rsidRPr="00B855CB">
        <w:rPr>
          <w:iCs w:val="0"/>
          <w:lang w:val="eu-ES"/>
        </w:rPr>
        <w:fldChar w:fldCharType="end"/>
      </w:r>
      <w:r w:rsidR="00EB38E4" w:rsidRPr="00B855CB">
        <w:rPr>
          <w:iCs w:val="0"/>
          <w:lang w:val="eu-ES"/>
        </w:rPr>
        <w:t>. Irudia</w:t>
      </w:r>
      <w:bookmarkEnd w:id="184"/>
      <w:r w:rsidR="00EB38E4" w:rsidRPr="00B855CB">
        <w:rPr>
          <w:iCs w:val="0"/>
          <w:lang w:val="eu-ES"/>
        </w:rPr>
        <w:t>. ProWF sistemak behar dituen osagaiak eta haien arteko erlazioak.</w:t>
      </w:r>
      <w:bookmarkEnd w:id="185"/>
      <w:bookmarkEnd w:id="186"/>
    </w:p>
    <w:p w14:paraId="63059AE9" w14:textId="148D4FD2" w:rsidR="00EB38E4" w:rsidRPr="00B855CB" w:rsidRDefault="00EB38E4" w:rsidP="00EB38E4">
      <w:pPr>
        <w:jc w:val="both"/>
        <w:rPr>
          <w:lang w:val="eu-ES"/>
        </w:rPr>
      </w:pPr>
      <w:r w:rsidRPr="00B855CB">
        <w:rPr>
          <w:lang w:val="eu-ES"/>
        </w:rPr>
        <w:t>ProWF sistema bi azpisistema ezberdinetan bananduta egongo da:</w:t>
      </w:r>
    </w:p>
    <w:p w14:paraId="7E5E0963" w14:textId="4CE3D2DB" w:rsidR="00EB38E4" w:rsidRPr="00B855CB" w:rsidRDefault="00EB38E4" w:rsidP="00261AFA">
      <w:pPr>
        <w:pStyle w:val="Prrafodelista"/>
        <w:numPr>
          <w:ilvl w:val="0"/>
          <w:numId w:val="26"/>
        </w:numPr>
        <w:jc w:val="both"/>
        <w:rPr>
          <w:lang w:val="eu-ES"/>
        </w:rPr>
      </w:pPr>
      <w:r w:rsidRPr="00B855CB">
        <w:rPr>
          <w:b/>
          <w:bCs/>
          <w:lang w:val="eu-ES"/>
        </w:rPr>
        <w:t>Workflow Editor</w:t>
      </w:r>
      <w:r w:rsidRPr="00B855CB">
        <w:rPr>
          <w:lang w:val="eu-ES"/>
        </w:rPr>
        <w:t>:</w:t>
      </w:r>
      <w:r w:rsidRPr="00B855CB">
        <w:rPr>
          <w:b/>
          <w:bCs/>
          <w:lang w:val="eu-ES"/>
        </w:rPr>
        <w:t xml:space="preserve"> </w:t>
      </w:r>
      <w:r w:rsidRPr="00B855CB">
        <w:rPr>
          <w:lang w:val="eu-ES"/>
        </w:rPr>
        <w:t>sortutako</w:t>
      </w:r>
      <w:r w:rsidRPr="00B855CB">
        <w:rPr>
          <w:b/>
          <w:bCs/>
          <w:lang w:val="eu-ES"/>
        </w:rPr>
        <w:t xml:space="preserve"> </w:t>
      </w:r>
      <w:r w:rsidRPr="00B855CB">
        <w:rPr>
          <w:lang w:val="eu-ES"/>
        </w:rPr>
        <w:t>workflow-lengoaia erabiliz</w:t>
      </w:r>
      <w:r w:rsidRPr="00B855CB">
        <w:rPr>
          <w:b/>
          <w:bCs/>
          <w:lang w:val="eu-ES"/>
        </w:rPr>
        <w:t xml:space="preserve"> </w:t>
      </w:r>
      <w:r w:rsidRPr="00B855CB">
        <w:rPr>
          <w:lang w:val="eu-ES"/>
        </w:rPr>
        <w:t>workflow-ereduak</w:t>
      </w:r>
      <w:r w:rsidRPr="00B855CB">
        <w:rPr>
          <w:b/>
          <w:bCs/>
          <w:lang w:val="eu-ES"/>
        </w:rPr>
        <w:t xml:space="preserve"> </w:t>
      </w:r>
      <w:r w:rsidRPr="00B855CB">
        <w:rPr>
          <w:lang w:val="eu-ES"/>
        </w:rPr>
        <w:t>sortzeko balio du, ondoren, eredu horiek workflow motorrak exekutatzeko eraldatuko ditu. Testu-editore bat izango da. Rolak: Prozesu sortzailea.</w:t>
      </w:r>
    </w:p>
    <w:p w14:paraId="2A654E72" w14:textId="1A792F1A" w:rsidR="00512629" w:rsidRPr="00B855CB" w:rsidRDefault="00EB38E4" w:rsidP="00C830E4">
      <w:pPr>
        <w:pStyle w:val="Prrafodelista"/>
        <w:numPr>
          <w:ilvl w:val="0"/>
          <w:numId w:val="26"/>
        </w:numPr>
        <w:jc w:val="both"/>
        <w:rPr>
          <w:lang w:val="eu-ES"/>
        </w:rPr>
      </w:pPr>
      <w:r w:rsidRPr="00B855CB">
        <w:rPr>
          <w:b/>
          <w:bCs/>
          <w:lang w:val="eu-ES"/>
        </w:rPr>
        <w:t>IO-System</w:t>
      </w:r>
      <w:r w:rsidRPr="00B855CB">
        <w:rPr>
          <w:lang w:val="eu-ES"/>
        </w:rPr>
        <w:t>: worklow</w:t>
      </w:r>
      <w:r w:rsidRPr="00B855CB">
        <w:rPr>
          <w:b/>
          <w:bCs/>
          <w:lang w:val="eu-ES"/>
        </w:rPr>
        <w:t xml:space="preserve"> </w:t>
      </w:r>
      <w:r w:rsidRPr="00B855CB">
        <w:rPr>
          <w:lang w:val="eu-ES"/>
        </w:rPr>
        <w:t>kudeatzaileraren sarrera/irteerak maneiatzea du helburu. CMS baten bitartez kudeatutako web-aplikazioa izango da. Rolak: Proiektuko zuzendaria, analista eta kalitate arduraduna.</w:t>
      </w:r>
      <w:r w:rsidR="00512629" w:rsidRPr="00B855CB">
        <w:rPr>
          <w:lang w:val="eu-ES"/>
        </w:rPr>
        <w:br w:type="page"/>
      </w:r>
    </w:p>
    <w:p w14:paraId="4A7C6FA7" w14:textId="00848926" w:rsidR="00C05C8F" w:rsidRPr="009536E7" w:rsidRDefault="003F1E1E" w:rsidP="00C05C8F">
      <w:pPr>
        <w:pStyle w:val="Ttulo1"/>
        <w:jc w:val="both"/>
        <w:rPr>
          <w:u w:val="single"/>
          <w:lang w:val="eu-ES"/>
          <w:rPrChange w:id="187" w:author="Julen Etxaniz Aragoneses" w:date="2021-08-23T10:56:00Z">
            <w:rPr>
              <w:lang w:val="eu-ES"/>
            </w:rPr>
          </w:rPrChange>
        </w:rPr>
      </w:pPr>
      <w:bookmarkStart w:id="188" w:name="_Toc74928193"/>
      <w:commentRangeStart w:id="189"/>
      <w:r w:rsidRPr="009536E7">
        <w:rPr>
          <w:u w:val="single"/>
          <w:lang w:val="eu-ES"/>
          <w:rPrChange w:id="190" w:author="Julen Etxaniz Aragoneses" w:date="2021-08-23T10:56:00Z">
            <w:rPr>
              <w:lang w:val="eu-ES"/>
            </w:rPr>
          </w:rPrChange>
        </w:rPr>
        <w:lastRenderedPageBreak/>
        <w:t>Egungo Egoera</w:t>
      </w:r>
      <w:bookmarkEnd w:id="188"/>
      <w:commentRangeEnd w:id="189"/>
      <w:r w:rsidR="000B0E25" w:rsidRPr="009536E7">
        <w:rPr>
          <w:rStyle w:val="Refdecomentario"/>
          <w:rFonts w:asciiTheme="minorHAnsi" w:eastAsiaTheme="minorEastAsia" w:hAnsiTheme="minorHAnsi" w:cstheme="minorBidi"/>
          <w:u w:val="single"/>
          <w:rPrChange w:id="191" w:author="Julen Etxaniz Aragoneses" w:date="2021-08-23T10:56:00Z">
            <w:rPr>
              <w:rStyle w:val="Refdecomentario"/>
              <w:rFonts w:asciiTheme="minorHAnsi" w:eastAsiaTheme="minorEastAsia" w:hAnsiTheme="minorHAnsi" w:cstheme="minorBidi"/>
              <w:b w:val="0"/>
              <w:bCs/>
            </w:rPr>
          </w:rPrChange>
        </w:rPr>
        <w:commentReference w:id="189"/>
      </w:r>
    </w:p>
    <w:p w14:paraId="44FD2142" w14:textId="339747AD" w:rsidR="00F876F3" w:rsidRPr="00B855CB" w:rsidRDefault="00F876F3" w:rsidP="00F876F3">
      <w:pPr>
        <w:jc w:val="both"/>
        <w:rPr>
          <w:lang w:val="eu-ES"/>
        </w:rPr>
      </w:pPr>
      <w:r w:rsidRPr="00B855CB">
        <w:rPr>
          <w:lang w:val="eu-ES"/>
        </w:rPr>
        <w:t xml:space="preserve">Kapitulu honetan, proiektuaren egungo egoera deskribatuko da, </w:t>
      </w:r>
      <w:r w:rsidR="00EE4EC6" w:rsidRPr="00B855CB">
        <w:rPr>
          <w:lang w:val="eu-ES"/>
        </w:rPr>
        <w:t>ProWF aurreko proiektuaren egoera eta</w:t>
      </w:r>
      <w:r w:rsidRPr="00B855CB">
        <w:rPr>
          <w:lang w:val="eu-ES"/>
        </w:rPr>
        <w:t xml:space="preserve"> egilearen prestakuntza azalduz.</w:t>
      </w:r>
    </w:p>
    <w:p w14:paraId="42349055" w14:textId="65D74DE0" w:rsidR="003F1E1E" w:rsidRPr="00B855CB" w:rsidRDefault="00C05C8F" w:rsidP="00A9030B">
      <w:pPr>
        <w:pStyle w:val="Ttulo2"/>
        <w:rPr>
          <w:lang w:val="eu-ES"/>
        </w:rPr>
      </w:pPr>
      <w:bookmarkStart w:id="192" w:name="_Toc74928194"/>
      <w:r w:rsidRPr="00B855CB">
        <w:rPr>
          <w:lang w:val="eu-ES"/>
        </w:rPr>
        <w:t>Deskribapena</w:t>
      </w:r>
      <w:bookmarkEnd w:id="192"/>
    </w:p>
    <w:p w14:paraId="635873E3" w14:textId="0B871A2F" w:rsidR="004C21B8" w:rsidRPr="00B855CB" w:rsidRDefault="00F876F3" w:rsidP="004C21B8">
      <w:pPr>
        <w:jc w:val="both"/>
        <w:rPr>
          <w:lang w:val="eu-ES"/>
        </w:rPr>
      </w:pPr>
      <w:r w:rsidRPr="00B855CB">
        <w:rPr>
          <w:lang w:val="eu-ES"/>
        </w:rPr>
        <w:t>Egungo egoera ulertzeko, ezinbestekoa da proiektu honen aurrekaria den ProWF proiektuaren egoera ulertzea.</w:t>
      </w:r>
      <w:r w:rsidR="00EE4EC6" w:rsidRPr="00B855CB">
        <w:rPr>
          <w:lang w:val="eu-ES"/>
        </w:rPr>
        <w:t xml:space="preserve"> Proiektuaren iz</w:t>
      </w:r>
      <w:r w:rsidR="00444921" w:rsidRPr="00B855CB">
        <w:rPr>
          <w:lang w:val="eu-ES"/>
        </w:rPr>
        <w:t>e</w:t>
      </w:r>
      <w:r w:rsidR="00EE4EC6" w:rsidRPr="00B855CB">
        <w:rPr>
          <w:lang w:val="eu-ES"/>
        </w:rPr>
        <w:t xml:space="preserve">nburuak dioen moduan ProWF sistemak </w:t>
      </w:r>
      <w:r w:rsidR="00EE4EC6" w:rsidRPr="00B855CB">
        <w:rPr>
          <w:i/>
          <w:iCs/>
          <w:lang w:val="eu-ES"/>
        </w:rPr>
        <w:t>software proiektuen elaboraziorako workflowetan oinarritutako sistemaren sorkuntza eta bizi-zikloa definitzeko metodologia baten ezarpena</w:t>
      </w:r>
      <w:r w:rsidR="00EE4EC6" w:rsidRPr="00B855CB">
        <w:rPr>
          <w:lang w:val="eu-ES"/>
        </w:rPr>
        <w:t xml:space="preserve"> ahalbidetzen du. Sistemak bi osagai nagusi ditu, workflow editorea eta sarrera irteera sistema. </w:t>
      </w:r>
    </w:p>
    <w:p w14:paraId="5CDC5D59" w14:textId="6F6CE9F4" w:rsidR="00F876F3" w:rsidRPr="00B855CB" w:rsidRDefault="004C21B8" w:rsidP="004C21B8">
      <w:pPr>
        <w:jc w:val="both"/>
        <w:rPr>
          <w:lang w:val="eu-ES"/>
        </w:rPr>
      </w:pPr>
      <w:r w:rsidRPr="00B855CB">
        <w:rPr>
          <w:lang w:val="eu-ES"/>
        </w:rPr>
        <w:t>Horretarako, proiektuan zehazten diren abantailak eta desabantailak aztertu eta osatuko ditugu. Gainera, proposatzen diren hobekuntzak ere zehaztuko ditugu, eta gure ideiekin osatu. Izan ere, hobekuntza horietako batzuk aurrera eramango dira ProMeta proiektuan.</w:t>
      </w:r>
    </w:p>
    <w:p w14:paraId="61E68E7C" w14:textId="488571D9" w:rsidR="00494E65" w:rsidRPr="00B855CB" w:rsidRDefault="00494E65" w:rsidP="00494E65">
      <w:pPr>
        <w:pStyle w:val="Ttulo2"/>
        <w:rPr>
          <w:lang w:val="eu-ES"/>
        </w:rPr>
      </w:pPr>
      <w:bookmarkStart w:id="193" w:name="_Toc74928195"/>
      <w:r w:rsidRPr="00B855CB">
        <w:rPr>
          <w:lang w:val="eu-ES"/>
        </w:rPr>
        <w:t>Abantailak eta Desabantailak</w:t>
      </w:r>
      <w:bookmarkEnd w:id="193"/>
    </w:p>
    <w:p w14:paraId="64F50FC0" w14:textId="53CB6B2B" w:rsidR="00494E65" w:rsidRPr="00B855CB" w:rsidRDefault="00494E65" w:rsidP="00494E65">
      <w:pPr>
        <w:jc w:val="both"/>
        <w:rPr>
          <w:lang w:val="eu-ES"/>
        </w:rPr>
      </w:pPr>
      <w:r w:rsidRPr="00B855CB">
        <w:rPr>
          <w:lang w:val="eu-ES"/>
        </w:rPr>
        <w:t xml:space="preserve">ProWF proiekuan sistemaren abantaila eta desabantaila batzuk identifikatu ziren. </w:t>
      </w:r>
      <w:r w:rsidR="00091D20" w:rsidRPr="00B855CB">
        <w:rPr>
          <w:lang w:val="eu-ES"/>
        </w:rPr>
        <w:t xml:space="preserve">Osatu egin dira proiektua aztertzerakoan identifikatu diren beste batzuekin. </w:t>
      </w:r>
      <w:r w:rsidRPr="00B855CB">
        <w:rPr>
          <w:lang w:val="eu-ES"/>
        </w:rPr>
        <w:t xml:space="preserve">Garrantzitsua da </w:t>
      </w:r>
      <w:r w:rsidR="00091D20" w:rsidRPr="00B855CB">
        <w:rPr>
          <w:lang w:val="eu-ES"/>
        </w:rPr>
        <w:t>hauek</w:t>
      </w:r>
      <w:r w:rsidRPr="00B855CB">
        <w:rPr>
          <w:lang w:val="eu-ES"/>
        </w:rPr>
        <w:t xml:space="preserve"> kontuan hartzea ProMeta proiektuaren planteamendua egiteko.</w:t>
      </w:r>
      <w:r w:rsidR="00091D20" w:rsidRPr="00B855CB">
        <w:rPr>
          <w:lang w:val="eu-ES"/>
        </w:rPr>
        <w:t xml:space="preserve"> </w:t>
      </w:r>
    </w:p>
    <w:p w14:paraId="286A1763" w14:textId="77777777" w:rsidR="00494E65" w:rsidRPr="00B855CB" w:rsidRDefault="00494E65" w:rsidP="00494E65">
      <w:pPr>
        <w:pStyle w:val="Ttulo3"/>
        <w:jc w:val="both"/>
        <w:rPr>
          <w:lang w:val="eu-ES"/>
        </w:rPr>
      </w:pPr>
      <w:bookmarkStart w:id="194" w:name="_Toc74928196"/>
      <w:r w:rsidRPr="00B855CB">
        <w:rPr>
          <w:lang w:val="eu-ES"/>
        </w:rPr>
        <w:t>Abantailak</w:t>
      </w:r>
      <w:bookmarkEnd w:id="194"/>
    </w:p>
    <w:p w14:paraId="090FF441" w14:textId="061E2C0B" w:rsidR="00494E65" w:rsidRPr="00B855CB" w:rsidRDefault="00494E65" w:rsidP="00494E65">
      <w:pPr>
        <w:jc w:val="both"/>
        <w:rPr>
          <w:lang w:val="eu-ES"/>
        </w:rPr>
      </w:pPr>
      <w:r w:rsidRPr="00B855CB">
        <w:rPr>
          <w:lang w:val="eu-ES"/>
        </w:rPr>
        <w:t>Sistema</w:t>
      </w:r>
      <w:r w:rsidR="00B939E7" w:rsidRPr="00B855CB">
        <w:rPr>
          <w:lang w:val="eu-ES"/>
        </w:rPr>
        <w:t xml:space="preserve">ren </w:t>
      </w:r>
      <w:r w:rsidRPr="00B855CB">
        <w:rPr>
          <w:lang w:val="eu-ES"/>
        </w:rPr>
        <w:t>abantailen artean bi mota aurki ditzakegu, workflow-lengoaiari lotutakoak eta workflowetan oinarritutako sistemari lotutakoak.</w:t>
      </w:r>
    </w:p>
    <w:p w14:paraId="441A196F" w14:textId="77777777" w:rsidR="00494E65" w:rsidRPr="00B855CB" w:rsidRDefault="00494E65" w:rsidP="00494E65">
      <w:pPr>
        <w:jc w:val="both"/>
        <w:rPr>
          <w:lang w:val="eu-ES"/>
        </w:rPr>
      </w:pPr>
      <w:r w:rsidRPr="00B855CB">
        <w:rPr>
          <w:lang w:val="eu-ES"/>
        </w:rPr>
        <w:t>Workflow-lengoaiari lotutakoak:</w:t>
      </w:r>
    </w:p>
    <w:p w14:paraId="384E9D87" w14:textId="77777777" w:rsidR="00494E65" w:rsidRPr="00B855CB" w:rsidRDefault="00494E65" w:rsidP="00261AFA">
      <w:pPr>
        <w:pStyle w:val="Prrafodelista"/>
        <w:numPr>
          <w:ilvl w:val="0"/>
          <w:numId w:val="15"/>
        </w:numPr>
        <w:jc w:val="both"/>
        <w:rPr>
          <w:lang w:val="eu-ES"/>
        </w:rPr>
      </w:pPr>
      <w:r w:rsidRPr="00B855CB">
        <w:rPr>
          <w:lang w:val="eu-ES"/>
        </w:rPr>
        <w:t>Sortutako workflow-ereduen irudien nabigagarritasunak garbitasuna eta ulergarritasuna ematen dio prozesuari. Gainera, OpenUP metodologiaren webgunean agertzen diren formak eta koloreak erabiltzen ditu.</w:t>
      </w:r>
    </w:p>
    <w:p w14:paraId="3AFE1497" w14:textId="77777777" w:rsidR="00494E65" w:rsidRPr="00B855CB" w:rsidRDefault="00494E65" w:rsidP="00494E65">
      <w:pPr>
        <w:pStyle w:val="Prrafodelista"/>
        <w:jc w:val="both"/>
        <w:rPr>
          <w:lang w:val="eu-ES"/>
        </w:rPr>
      </w:pPr>
    </w:p>
    <w:p w14:paraId="4068C8CF" w14:textId="77777777" w:rsidR="00494E65" w:rsidRPr="00B855CB" w:rsidRDefault="00494E65" w:rsidP="00261AFA">
      <w:pPr>
        <w:pStyle w:val="Prrafodelista"/>
        <w:numPr>
          <w:ilvl w:val="0"/>
          <w:numId w:val="15"/>
        </w:numPr>
        <w:jc w:val="both"/>
        <w:rPr>
          <w:lang w:val="eu-ES"/>
        </w:rPr>
      </w:pPr>
      <w:r w:rsidRPr="00B855CB">
        <w:rPr>
          <w:lang w:val="eu-ES"/>
        </w:rPr>
        <w:t>Workflow-eredua aldagarria da, baldin eta sortutako lengoaia grafikoa errespetatzen bada.</w:t>
      </w:r>
    </w:p>
    <w:p w14:paraId="0EEC92E1" w14:textId="77777777" w:rsidR="00494E65" w:rsidRPr="00B855CB" w:rsidRDefault="00494E65" w:rsidP="00494E65">
      <w:pPr>
        <w:pStyle w:val="Prrafodelista"/>
        <w:jc w:val="both"/>
        <w:rPr>
          <w:lang w:val="eu-ES"/>
        </w:rPr>
      </w:pPr>
    </w:p>
    <w:p w14:paraId="24CB87E0" w14:textId="77777777" w:rsidR="00494E65" w:rsidRPr="00B855CB" w:rsidRDefault="00494E65" w:rsidP="00261AFA">
      <w:pPr>
        <w:pStyle w:val="Prrafodelista"/>
        <w:numPr>
          <w:ilvl w:val="0"/>
          <w:numId w:val="15"/>
        </w:numPr>
        <w:jc w:val="both"/>
        <w:rPr>
          <w:lang w:val="eu-ES"/>
        </w:rPr>
      </w:pPr>
      <w:r w:rsidRPr="00B855CB">
        <w:rPr>
          <w:lang w:val="eu-ES"/>
        </w:rPr>
        <w:t>Lengoaiak softwarearen bizi-zikloaren ezaugarri esanguratsuenak harrapatzen ditu.</w:t>
      </w:r>
    </w:p>
    <w:p w14:paraId="2F285074" w14:textId="77777777" w:rsidR="00494E65" w:rsidRPr="00B855CB" w:rsidRDefault="00494E65" w:rsidP="00494E65">
      <w:pPr>
        <w:jc w:val="both"/>
        <w:rPr>
          <w:lang w:val="eu-ES"/>
        </w:rPr>
      </w:pPr>
      <w:r w:rsidRPr="00B855CB">
        <w:rPr>
          <w:lang w:val="eu-ES"/>
        </w:rPr>
        <w:t>Workflowetan oinarritutako sistemari lotutakoak:</w:t>
      </w:r>
    </w:p>
    <w:p w14:paraId="38A32ED5" w14:textId="77777777" w:rsidR="00494E65" w:rsidRPr="00B855CB" w:rsidRDefault="00494E65" w:rsidP="00261AFA">
      <w:pPr>
        <w:pStyle w:val="Prrafodelista"/>
        <w:numPr>
          <w:ilvl w:val="0"/>
          <w:numId w:val="16"/>
        </w:numPr>
        <w:jc w:val="both"/>
        <w:rPr>
          <w:lang w:val="eu-ES"/>
        </w:rPr>
      </w:pPr>
      <w:r w:rsidRPr="00B855CB">
        <w:rPr>
          <w:lang w:val="eu-ES"/>
        </w:rPr>
        <w:t>Interfaze sinple eta intuitiboa du, itxura profesionalarekin.</w:t>
      </w:r>
    </w:p>
    <w:p w14:paraId="67488029" w14:textId="77777777" w:rsidR="00494E65" w:rsidRPr="00B855CB" w:rsidRDefault="00494E65" w:rsidP="00494E65">
      <w:pPr>
        <w:pStyle w:val="Prrafodelista"/>
        <w:jc w:val="both"/>
        <w:rPr>
          <w:lang w:val="eu-ES"/>
        </w:rPr>
      </w:pPr>
    </w:p>
    <w:p w14:paraId="63699C7A" w14:textId="77777777" w:rsidR="00494E65" w:rsidRPr="00B855CB" w:rsidRDefault="00494E65" w:rsidP="00261AFA">
      <w:pPr>
        <w:pStyle w:val="Prrafodelista"/>
        <w:numPr>
          <w:ilvl w:val="0"/>
          <w:numId w:val="16"/>
        </w:numPr>
        <w:jc w:val="both"/>
        <w:rPr>
          <w:lang w:val="eu-ES"/>
        </w:rPr>
      </w:pPr>
      <w:r w:rsidRPr="00B855CB">
        <w:rPr>
          <w:lang w:val="eu-ES"/>
        </w:rPr>
        <w:t>Drupal CMSari esker, erabiltzaileen erregistro eta kudeaketa erraza du.</w:t>
      </w:r>
    </w:p>
    <w:p w14:paraId="65A4F0A0" w14:textId="77777777" w:rsidR="00494E65" w:rsidRPr="00B855CB" w:rsidRDefault="00494E65" w:rsidP="00494E65">
      <w:pPr>
        <w:pStyle w:val="Prrafodelista"/>
        <w:jc w:val="both"/>
        <w:rPr>
          <w:lang w:val="eu-ES"/>
        </w:rPr>
      </w:pPr>
    </w:p>
    <w:p w14:paraId="03B01115" w14:textId="77777777" w:rsidR="00494E65" w:rsidRPr="00B855CB" w:rsidRDefault="00494E65" w:rsidP="00261AFA">
      <w:pPr>
        <w:pStyle w:val="Prrafodelista"/>
        <w:numPr>
          <w:ilvl w:val="0"/>
          <w:numId w:val="16"/>
        </w:numPr>
        <w:jc w:val="both"/>
        <w:rPr>
          <w:lang w:val="eu-ES"/>
        </w:rPr>
      </w:pPr>
      <w:r w:rsidRPr="00B855CB">
        <w:rPr>
          <w:lang w:val="eu-ES"/>
        </w:rPr>
        <w:t>Workflow motorra, workflow-lengoaia erabiliz sortutako edozein prozesu exekutatu dezake, prozesuaren objektuak automatikoki sortzen dira eta prozesuak exekutatzeko erregelak berrabili daitezke.</w:t>
      </w:r>
    </w:p>
    <w:p w14:paraId="148BF5C6" w14:textId="77777777" w:rsidR="00494E65" w:rsidRPr="00B855CB" w:rsidRDefault="00494E65" w:rsidP="00494E65">
      <w:pPr>
        <w:pStyle w:val="Prrafodelista"/>
        <w:jc w:val="both"/>
        <w:rPr>
          <w:lang w:val="eu-ES"/>
        </w:rPr>
      </w:pPr>
    </w:p>
    <w:p w14:paraId="586067AC" w14:textId="77777777" w:rsidR="00494E65" w:rsidRPr="00B855CB" w:rsidRDefault="00494E65" w:rsidP="00261AFA">
      <w:pPr>
        <w:pStyle w:val="Prrafodelista"/>
        <w:numPr>
          <w:ilvl w:val="0"/>
          <w:numId w:val="16"/>
        </w:numPr>
        <w:jc w:val="both"/>
        <w:rPr>
          <w:lang w:val="eu-ES"/>
        </w:rPr>
      </w:pPr>
      <w:r w:rsidRPr="00B855CB">
        <w:rPr>
          <w:lang w:val="eu-ES"/>
        </w:rPr>
        <w:t>Workflow motorraren prozesaketa-denbora asko murrizten da, erabiltzen dituen instantzia eta erregelak RETE sarean “konpilatu” izanari esker.</w:t>
      </w:r>
    </w:p>
    <w:p w14:paraId="05761AEA" w14:textId="77777777" w:rsidR="00494E65" w:rsidRPr="00B855CB" w:rsidRDefault="00494E65" w:rsidP="00494E65">
      <w:pPr>
        <w:pStyle w:val="Ttulo3"/>
        <w:jc w:val="both"/>
        <w:rPr>
          <w:lang w:val="eu-ES"/>
        </w:rPr>
      </w:pPr>
      <w:bookmarkStart w:id="195" w:name="_Toc74928197"/>
      <w:r w:rsidRPr="00B855CB">
        <w:rPr>
          <w:lang w:val="eu-ES"/>
        </w:rPr>
        <w:t>Desabantailak</w:t>
      </w:r>
      <w:bookmarkEnd w:id="195"/>
    </w:p>
    <w:p w14:paraId="111AF078" w14:textId="3EF1FC9F" w:rsidR="00091D20" w:rsidRPr="00B855CB" w:rsidRDefault="00091D20" w:rsidP="00091D20">
      <w:pPr>
        <w:jc w:val="both"/>
        <w:rPr>
          <w:lang w:val="eu-ES"/>
        </w:rPr>
      </w:pPr>
      <w:r w:rsidRPr="00B855CB">
        <w:rPr>
          <w:lang w:val="eu-ES"/>
        </w:rPr>
        <w:t>Sistema</w:t>
      </w:r>
      <w:r w:rsidR="00B939E7" w:rsidRPr="00B855CB">
        <w:rPr>
          <w:lang w:val="eu-ES"/>
        </w:rPr>
        <w:t xml:space="preserve">ren </w:t>
      </w:r>
      <w:r w:rsidRPr="00B855CB">
        <w:rPr>
          <w:lang w:val="eu-ES"/>
        </w:rPr>
        <w:t>desabantailak ere multzo berdinetan sailka daitezke.</w:t>
      </w:r>
    </w:p>
    <w:p w14:paraId="0533B3FD" w14:textId="59D8970B" w:rsidR="00091D20" w:rsidRPr="00B855CB" w:rsidRDefault="00091D20" w:rsidP="00091D20">
      <w:pPr>
        <w:jc w:val="both"/>
        <w:rPr>
          <w:lang w:val="eu-ES"/>
        </w:rPr>
      </w:pPr>
      <w:r w:rsidRPr="00B855CB">
        <w:rPr>
          <w:lang w:val="eu-ES"/>
        </w:rPr>
        <w:t>Workflow-lengoaiari lotutakoak:</w:t>
      </w:r>
    </w:p>
    <w:p w14:paraId="1B7939E9" w14:textId="33C8DB66" w:rsidR="00091D20" w:rsidRPr="00B855CB" w:rsidRDefault="00494E65" w:rsidP="00261AFA">
      <w:pPr>
        <w:pStyle w:val="Prrafodelista"/>
        <w:numPr>
          <w:ilvl w:val="0"/>
          <w:numId w:val="18"/>
        </w:numPr>
        <w:jc w:val="both"/>
        <w:rPr>
          <w:lang w:val="eu-ES"/>
        </w:rPr>
      </w:pPr>
      <w:r w:rsidRPr="00B855CB">
        <w:rPr>
          <w:lang w:val="eu-ES"/>
        </w:rPr>
        <w:t>Workflow-eredua nabigagarria denez, hainbat fitxategi eraldatu behar dira CLIPS lengoaiako klase eta instantziak sortzeko. Prozesu errepikakor eta neketsua da.</w:t>
      </w:r>
    </w:p>
    <w:p w14:paraId="0298DE13" w14:textId="77777777" w:rsidR="00091D20" w:rsidRPr="00B855CB" w:rsidRDefault="00091D20" w:rsidP="00091D20">
      <w:pPr>
        <w:pStyle w:val="Prrafodelista"/>
        <w:jc w:val="both"/>
        <w:rPr>
          <w:lang w:val="eu-ES"/>
        </w:rPr>
      </w:pPr>
    </w:p>
    <w:p w14:paraId="592982B3" w14:textId="2930E2D5" w:rsidR="00B939E7" w:rsidRPr="00B855CB" w:rsidRDefault="00091D20" w:rsidP="00261AFA">
      <w:pPr>
        <w:pStyle w:val="Prrafodelista"/>
        <w:numPr>
          <w:ilvl w:val="0"/>
          <w:numId w:val="18"/>
        </w:numPr>
        <w:jc w:val="both"/>
        <w:rPr>
          <w:lang w:val="eu-ES"/>
        </w:rPr>
      </w:pPr>
      <w:r w:rsidRPr="00B855CB">
        <w:rPr>
          <w:lang w:val="eu-ES"/>
        </w:rPr>
        <w:t>OpenUP bizi-zikloko workflow eredua eskuz definitu beharra. Horrek prozesua definitzeko denbora asko behar izatea eragiten du. Hobe izango litzateke webguneko informazioa erabiliz automatikoki sortzea.</w:t>
      </w:r>
    </w:p>
    <w:p w14:paraId="52D0EF36" w14:textId="4B28CB97" w:rsidR="00494E65" w:rsidRPr="00B855CB" w:rsidRDefault="00091D20" w:rsidP="00091D20">
      <w:pPr>
        <w:jc w:val="both"/>
        <w:rPr>
          <w:lang w:val="eu-ES"/>
        </w:rPr>
      </w:pPr>
      <w:r w:rsidRPr="00B855CB">
        <w:rPr>
          <w:lang w:val="eu-ES"/>
        </w:rPr>
        <w:t>Workflowetan oinarritutako sistemari lotutakoak:</w:t>
      </w:r>
    </w:p>
    <w:p w14:paraId="3475C163" w14:textId="77777777" w:rsidR="00494E65" w:rsidRPr="00B855CB" w:rsidRDefault="00494E65" w:rsidP="00261AFA">
      <w:pPr>
        <w:pStyle w:val="Prrafodelista"/>
        <w:numPr>
          <w:ilvl w:val="0"/>
          <w:numId w:val="17"/>
        </w:numPr>
        <w:jc w:val="both"/>
        <w:rPr>
          <w:lang w:val="eu-ES"/>
        </w:rPr>
      </w:pPr>
      <w:r w:rsidRPr="00B855CB">
        <w:rPr>
          <w:lang w:val="eu-ES"/>
        </w:rPr>
        <w:t>Web-aplikazioak lokaleko instalazioa behar du. Zerbitzari batera eraman daiteke eta horrela instalazio prozesua asko murriztuko litzateke, bakarrik Workflow Editor azpisistemaren osagaiak instalatuz.</w:t>
      </w:r>
    </w:p>
    <w:p w14:paraId="2488B37B" w14:textId="77777777" w:rsidR="00494E65" w:rsidRPr="00B855CB" w:rsidRDefault="00494E65" w:rsidP="00494E65">
      <w:pPr>
        <w:pStyle w:val="Prrafodelista"/>
        <w:jc w:val="both"/>
        <w:rPr>
          <w:lang w:val="eu-ES"/>
        </w:rPr>
      </w:pPr>
    </w:p>
    <w:p w14:paraId="2AB496CF" w14:textId="5B6DF83F" w:rsidR="00091D20" w:rsidRPr="00B855CB" w:rsidRDefault="00494E65" w:rsidP="00261AFA">
      <w:pPr>
        <w:pStyle w:val="Prrafodelista"/>
        <w:numPr>
          <w:ilvl w:val="0"/>
          <w:numId w:val="17"/>
        </w:numPr>
        <w:jc w:val="both"/>
        <w:rPr>
          <w:lang w:val="eu-ES"/>
        </w:rPr>
      </w:pPr>
      <w:r w:rsidRPr="00B855CB">
        <w:rPr>
          <w:lang w:val="eu-ES"/>
        </w:rPr>
        <w:t>Drupalen bidez sortutako web-aplikazioak ez ditu erantzun azkarrak ematen. Gunearen orrialdez aldatzean kargatu behar diren modulu eta beste aspektuek errendimendua murrizten diote.</w:t>
      </w:r>
    </w:p>
    <w:p w14:paraId="4328E5AE" w14:textId="77777777" w:rsidR="00091D20" w:rsidRPr="00B855CB" w:rsidRDefault="00091D20" w:rsidP="00091D20">
      <w:pPr>
        <w:pStyle w:val="Prrafodelista"/>
        <w:rPr>
          <w:lang w:val="eu-ES"/>
        </w:rPr>
      </w:pPr>
    </w:p>
    <w:p w14:paraId="3B13AE92" w14:textId="2EA0AE42" w:rsidR="00F852EC" w:rsidRPr="00B855CB" w:rsidRDefault="00F852EC" w:rsidP="00261AFA">
      <w:pPr>
        <w:pStyle w:val="Prrafodelista"/>
        <w:numPr>
          <w:ilvl w:val="0"/>
          <w:numId w:val="17"/>
        </w:numPr>
        <w:jc w:val="both"/>
        <w:rPr>
          <w:lang w:val="eu-ES"/>
        </w:rPr>
      </w:pPr>
      <w:r w:rsidRPr="00B855CB">
        <w:rPr>
          <w:lang w:val="eu-ES"/>
        </w:rPr>
        <w:t>Webguneko editorea testu soilean dagoenez, ez du aukerarik ematen formatua emateko.</w:t>
      </w:r>
      <w:r w:rsidR="00A877C9" w:rsidRPr="00B855CB">
        <w:rPr>
          <w:lang w:val="eu-ES"/>
        </w:rPr>
        <w:t xml:space="preserve"> Adibidez, ezin da letra lodia erabili eta ez dago taulak betetzeko aukerarik.</w:t>
      </w:r>
    </w:p>
    <w:p w14:paraId="6B0931F2" w14:textId="77777777" w:rsidR="00F852EC" w:rsidRPr="00B855CB" w:rsidRDefault="00F852EC" w:rsidP="00F852EC">
      <w:pPr>
        <w:pStyle w:val="Prrafodelista"/>
        <w:rPr>
          <w:lang w:val="eu-ES"/>
        </w:rPr>
      </w:pPr>
    </w:p>
    <w:p w14:paraId="6EAFD848" w14:textId="61CC122E" w:rsidR="00F852EC" w:rsidRPr="00B855CB" w:rsidRDefault="00F852EC" w:rsidP="00261AFA">
      <w:pPr>
        <w:pStyle w:val="Prrafodelista"/>
        <w:numPr>
          <w:ilvl w:val="0"/>
          <w:numId w:val="17"/>
        </w:numPr>
        <w:jc w:val="both"/>
        <w:rPr>
          <w:lang w:val="eu-ES"/>
        </w:rPr>
      </w:pPr>
      <w:r w:rsidRPr="00B855CB">
        <w:rPr>
          <w:lang w:val="eu-ES"/>
        </w:rPr>
        <w:t>Webgunean artefaktuen informazioa betez ez dira lortzen artefaktuen txantiloia</w:t>
      </w:r>
      <w:r w:rsidR="00A877C9" w:rsidRPr="00B855CB">
        <w:rPr>
          <w:lang w:val="eu-ES"/>
        </w:rPr>
        <w:t>ren formatua</w:t>
      </w:r>
      <w:r w:rsidRPr="00B855CB">
        <w:rPr>
          <w:lang w:val="eu-ES"/>
        </w:rPr>
        <w:t xml:space="preserve"> betetzen duten dokumentuak.</w:t>
      </w:r>
    </w:p>
    <w:p w14:paraId="7D1CEE1A" w14:textId="77777777" w:rsidR="00F852EC" w:rsidRPr="00B855CB" w:rsidRDefault="00F852EC" w:rsidP="00F852EC">
      <w:pPr>
        <w:pStyle w:val="Prrafodelista"/>
        <w:rPr>
          <w:lang w:val="eu-ES"/>
        </w:rPr>
      </w:pPr>
    </w:p>
    <w:p w14:paraId="2305A5C1" w14:textId="0955C92E" w:rsidR="00091D20" w:rsidRPr="00B855CB" w:rsidRDefault="00091D20" w:rsidP="00261AFA">
      <w:pPr>
        <w:pStyle w:val="Prrafodelista"/>
        <w:numPr>
          <w:ilvl w:val="0"/>
          <w:numId w:val="17"/>
        </w:numPr>
        <w:jc w:val="both"/>
        <w:rPr>
          <w:lang w:val="eu-ES"/>
        </w:rPr>
      </w:pPr>
      <w:r w:rsidRPr="00B855CB">
        <w:rPr>
          <w:lang w:val="eu-ES"/>
        </w:rPr>
        <w:t>Drupaletik sortzen diren datuak kanpoko datu-base baten daude. Horrek Drupalek eskaintzen dituen aukerak murrizten ditu, datuak bistaratzeko eta editatzeko aukerak, adibidez.</w:t>
      </w:r>
    </w:p>
    <w:p w14:paraId="2AFD08E6" w14:textId="669E66B6" w:rsidR="003E44D3" w:rsidRPr="00B855CB" w:rsidRDefault="001812F4" w:rsidP="003E44D3">
      <w:pPr>
        <w:pStyle w:val="Ttulo2"/>
        <w:rPr>
          <w:lang w:val="eu-ES"/>
        </w:rPr>
      </w:pPr>
      <w:bookmarkStart w:id="196" w:name="_Toc74928198"/>
      <w:r w:rsidRPr="00B855CB">
        <w:rPr>
          <w:lang w:val="eu-ES"/>
        </w:rPr>
        <w:t>Proposatutako</w:t>
      </w:r>
      <w:r w:rsidR="003E44D3" w:rsidRPr="00B855CB">
        <w:rPr>
          <w:lang w:val="eu-ES"/>
        </w:rPr>
        <w:t xml:space="preserve"> Hobekuntzak</w:t>
      </w:r>
      <w:bookmarkEnd w:id="196"/>
    </w:p>
    <w:p w14:paraId="158F0BD7" w14:textId="179EE2AB" w:rsidR="00EE4EC6" w:rsidRPr="00B855CB" w:rsidRDefault="00EE4EC6" w:rsidP="00EE4EC6">
      <w:pPr>
        <w:jc w:val="both"/>
        <w:rPr>
          <w:lang w:val="eu-ES"/>
        </w:rPr>
      </w:pPr>
      <w:r w:rsidRPr="00B855CB">
        <w:rPr>
          <w:lang w:val="eu-ES"/>
        </w:rPr>
        <w:t>ProWF proiektuan hobekuntza interesgarri asko proposatzen ziren. Garrantzitsua da horiek kontuan hartzea ProMeta proiektua haren jarraipena baita. Gainera, hobekuntza posible gehiago ere gehitu ditugu aurrekoak osatzeko.</w:t>
      </w:r>
    </w:p>
    <w:p w14:paraId="22AD8B40" w14:textId="63CB6CDB" w:rsidR="003E44D3" w:rsidRPr="00B855CB" w:rsidRDefault="003E44D3" w:rsidP="00EE4EC6">
      <w:pPr>
        <w:jc w:val="both"/>
        <w:rPr>
          <w:lang w:val="eu-ES"/>
        </w:rPr>
      </w:pPr>
      <w:r w:rsidRPr="00B855CB">
        <w:rPr>
          <w:lang w:val="eu-ES"/>
        </w:rPr>
        <w:t>ProWF proiektuan hurrengo hobekuntzak proposatzen dira etorkizunerako:</w:t>
      </w:r>
    </w:p>
    <w:p w14:paraId="687CD136" w14:textId="3F49FC9A" w:rsidR="003E44D3" w:rsidRPr="00B855CB" w:rsidRDefault="003E44D3" w:rsidP="00261AFA">
      <w:pPr>
        <w:pStyle w:val="Prrafodelista"/>
        <w:numPr>
          <w:ilvl w:val="0"/>
          <w:numId w:val="14"/>
        </w:numPr>
        <w:jc w:val="both"/>
        <w:rPr>
          <w:lang w:val="eu-ES"/>
        </w:rPr>
      </w:pPr>
      <w:r w:rsidRPr="00B855CB">
        <w:rPr>
          <w:lang w:val="eu-ES"/>
        </w:rPr>
        <w:t>OpenU</w:t>
      </w:r>
      <w:r w:rsidR="00E91BFB" w:rsidRPr="00B855CB">
        <w:rPr>
          <w:lang w:val="eu-ES"/>
        </w:rPr>
        <w:t>P</w:t>
      </w:r>
      <w:r w:rsidRPr="00B855CB">
        <w:rPr>
          <w:lang w:val="eu-ES"/>
        </w:rPr>
        <w:t xml:space="preserve"> bizi-zikloko workflow eredua amaitu eta ahal bada, hobetu. Prozesuan gelditzen diren faseak gehitu eta bigarren fasea (</w:t>
      </w:r>
      <w:r w:rsidRPr="00B855CB">
        <w:rPr>
          <w:i/>
          <w:iCs/>
          <w:lang w:val="eu-ES"/>
        </w:rPr>
        <w:t>elaboration</w:t>
      </w:r>
      <w:r w:rsidRPr="00B855CB">
        <w:rPr>
          <w:lang w:val="eu-ES"/>
        </w:rPr>
        <w:t>) guztiz definitu. Horretarako, “</w:t>
      </w:r>
      <w:r w:rsidRPr="00B855CB">
        <w:rPr>
          <w:i/>
          <w:iCs/>
          <w:lang w:val="eu-ES"/>
        </w:rPr>
        <w:t>Workflow-lengoaiaren Eskuliburua</w:t>
      </w:r>
      <w:r w:rsidRPr="00B855CB">
        <w:rPr>
          <w:lang w:val="eu-ES"/>
        </w:rPr>
        <w:t>” eta “</w:t>
      </w:r>
      <w:r w:rsidRPr="00B855CB">
        <w:rPr>
          <w:i/>
          <w:iCs/>
          <w:lang w:val="eu-ES"/>
        </w:rPr>
        <w:t>Workflow Editor</w:t>
      </w:r>
      <w:r w:rsidRPr="00B855CB">
        <w:rPr>
          <w:lang w:val="eu-ES"/>
        </w:rPr>
        <w:t xml:space="preserve"> </w:t>
      </w:r>
      <w:r w:rsidRPr="00B855CB">
        <w:rPr>
          <w:i/>
          <w:iCs/>
          <w:lang w:val="eu-ES"/>
        </w:rPr>
        <w:t>–</w:t>
      </w:r>
      <w:r w:rsidRPr="00B855CB">
        <w:rPr>
          <w:lang w:val="eu-ES"/>
        </w:rPr>
        <w:t xml:space="preserve"> </w:t>
      </w:r>
      <w:r w:rsidRPr="00B855CB">
        <w:rPr>
          <w:i/>
          <w:iCs/>
          <w:lang w:val="eu-ES"/>
        </w:rPr>
        <w:t>Eskuliburua</w:t>
      </w:r>
      <w:r w:rsidRPr="00B855CB">
        <w:rPr>
          <w:lang w:val="eu-ES"/>
        </w:rPr>
        <w:t>” dokumentuak jarraituz.</w:t>
      </w:r>
    </w:p>
    <w:p w14:paraId="0B9D820A" w14:textId="77777777" w:rsidR="003E44D3" w:rsidRPr="00B855CB" w:rsidRDefault="003E44D3" w:rsidP="00EE4EC6">
      <w:pPr>
        <w:pStyle w:val="Prrafodelista"/>
        <w:jc w:val="both"/>
        <w:rPr>
          <w:lang w:val="eu-ES"/>
        </w:rPr>
      </w:pPr>
    </w:p>
    <w:p w14:paraId="4EA6834C" w14:textId="15984AC3" w:rsidR="003E44D3" w:rsidRPr="00B855CB" w:rsidRDefault="003E44D3" w:rsidP="00261AFA">
      <w:pPr>
        <w:pStyle w:val="Prrafodelista"/>
        <w:numPr>
          <w:ilvl w:val="0"/>
          <w:numId w:val="14"/>
        </w:numPr>
        <w:jc w:val="both"/>
        <w:rPr>
          <w:lang w:val="eu-ES"/>
        </w:rPr>
      </w:pPr>
      <w:r w:rsidRPr="00B855CB">
        <w:rPr>
          <w:i/>
          <w:iCs/>
          <w:lang w:val="eu-ES"/>
        </w:rPr>
        <w:t>Workflow</w:t>
      </w:r>
      <w:r w:rsidRPr="00B855CB">
        <w:rPr>
          <w:lang w:val="eu-ES"/>
        </w:rPr>
        <w:t>-ereduen eraldaketa-prozesu errepikakorra ekiditeko metaeredu bat definitzea,</w:t>
      </w:r>
      <w:r w:rsidRPr="00B855CB">
        <w:rPr>
          <w:i/>
          <w:iCs/>
          <w:lang w:val="eu-ES"/>
        </w:rPr>
        <w:t xml:space="preserve"> </w:t>
      </w:r>
      <w:r w:rsidRPr="00B855CB">
        <w:rPr>
          <w:lang w:val="eu-ES"/>
        </w:rPr>
        <w:t>DOT lengoaia deskriptiboaren eta COOL lengoaiaren arteko eredu bat sortuz, urrats bakar baten bidez eraldaketa eginez eta kanpoko softwareak (Gephi, Protégé) erabiltzea ekidituz. Produktibitatea, azkartasuna eta mantenugarritasuna bilatuz.</w:t>
      </w:r>
    </w:p>
    <w:p w14:paraId="6C3F2CCC" w14:textId="77777777" w:rsidR="003E44D3" w:rsidRPr="00B855CB" w:rsidRDefault="003E44D3" w:rsidP="00EE4EC6">
      <w:pPr>
        <w:pStyle w:val="Prrafodelista"/>
        <w:jc w:val="both"/>
        <w:rPr>
          <w:lang w:val="eu-ES"/>
        </w:rPr>
      </w:pPr>
    </w:p>
    <w:p w14:paraId="4CBCD9C9" w14:textId="28D0280C" w:rsidR="003E44D3" w:rsidRPr="00B855CB" w:rsidRDefault="003E44D3" w:rsidP="00261AFA">
      <w:pPr>
        <w:pStyle w:val="Prrafodelista"/>
        <w:numPr>
          <w:ilvl w:val="0"/>
          <w:numId w:val="14"/>
        </w:numPr>
        <w:jc w:val="both"/>
        <w:rPr>
          <w:lang w:val="eu-ES"/>
        </w:rPr>
      </w:pPr>
      <w:r w:rsidRPr="00B855CB">
        <w:rPr>
          <w:i/>
          <w:iCs/>
          <w:lang w:val="eu-ES"/>
        </w:rPr>
        <w:t xml:space="preserve">Workflowak </w:t>
      </w:r>
      <w:r w:rsidRPr="00B855CB">
        <w:rPr>
          <w:lang w:val="eu-ES"/>
        </w:rPr>
        <w:t>kudeatzeko sistema zerbitzari batean jartzea. Zerbitzari batean egonda,</w:t>
      </w:r>
      <w:r w:rsidRPr="00B855CB">
        <w:rPr>
          <w:i/>
          <w:iCs/>
          <w:lang w:val="eu-ES"/>
        </w:rPr>
        <w:t xml:space="preserve"> </w:t>
      </w:r>
      <w:r w:rsidRPr="00B855CB">
        <w:rPr>
          <w:lang w:val="eu-ES"/>
        </w:rPr>
        <w:t>erabiltzaileak ez du instalaziorik beharko.</w:t>
      </w:r>
    </w:p>
    <w:p w14:paraId="4C25445F" w14:textId="77777777" w:rsidR="003E44D3" w:rsidRPr="00B855CB" w:rsidRDefault="003E44D3" w:rsidP="00EE4EC6">
      <w:pPr>
        <w:pStyle w:val="Prrafodelista"/>
        <w:jc w:val="both"/>
        <w:rPr>
          <w:lang w:val="eu-ES"/>
        </w:rPr>
      </w:pPr>
    </w:p>
    <w:p w14:paraId="0C67C362" w14:textId="62ABBEC2" w:rsidR="00B939E7" w:rsidRPr="00B855CB" w:rsidRDefault="003E44D3" w:rsidP="00261AFA">
      <w:pPr>
        <w:pStyle w:val="Prrafodelista"/>
        <w:numPr>
          <w:ilvl w:val="0"/>
          <w:numId w:val="14"/>
        </w:numPr>
        <w:jc w:val="both"/>
        <w:rPr>
          <w:lang w:val="eu-ES"/>
        </w:rPr>
      </w:pPr>
      <w:r w:rsidRPr="00B855CB">
        <w:rPr>
          <w:i/>
          <w:iCs/>
          <w:lang w:val="eu-ES"/>
        </w:rPr>
        <w:t xml:space="preserve">Workflowak  </w:t>
      </w:r>
      <w:r w:rsidRPr="00B855CB">
        <w:rPr>
          <w:lang w:val="eu-ES"/>
        </w:rPr>
        <w:t>kudeatzeko  sisteman,</w:t>
      </w:r>
      <w:r w:rsidRPr="00B855CB">
        <w:rPr>
          <w:i/>
          <w:iCs/>
          <w:lang w:val="eu-ES"/>
        </w:rPr>
        <w:t xml:space="preserve">  IO-System  </w:t>
      </w:r>
      <w:r w:rsidRPr="00B855CB">
        <w:rPr>
          <w:lang w:val="eu-ES"/>
        </w:rPr>
        <w:t xml:space="preserve">azpisisteman,  artefaktuen  sekzioak idazterako orduan </w:t>
      </w:r>
      <w:r w:rsidRPr="00B855CB">
        <w:rPr>
          <w:i/>
          <w:iCs/>
          <w:lang w:val="eu-ES"/>
        </w:rPr>
        <w:t>HTML</w:t>
      </w:r>
      <w:r w:rsidRPr="00B855CB">
        <w:rPr>
          <w:lang w:val="eu-ES"/>
        </w:rPr>
        <w:t xml:space="preserve"> edo </w:t>
      </w:r>
      <w:r w:rsidRPr="00B855CB">
        <w:rPr>
          <w:i/>
          <w:iCs/>
          <w:lang w:val="eu-ES"/>
        </w:rPr>
        <w:t>WYSIWYG</w:t>
      </w:r>
      <w:r w:rsidRPr="00B855CB">
        <w:rPr>
          <w:rStyle w:val="Refdenotaalpie"/>
          <w:lang w:val="eu-ES"/>
        </w:rPr>
        <w:footnoteReference w:id="7"/>
      </w:r>
      <w:r w:rsidRPr="00B855CB">
        <w:rPr>
          <w:lang w:val="eu-ES"/>
        </w:rPr>
        <w:t xml:space="preserve"> motako testu-editore bat inplementatzea. Softwarearen bizi-zikloa definitzen duten metodologia askotan taulak eta Excel orriak bete behar dira, prototipo honetan, ordea, ez dago taulak txertatzeko aukerarik.</w:t>
      </w:r>
    </w:p>
    <w:p w14:paraId="3BAA3A5F" w14:textId="77777777" w:rsidR="00B939E7" w:rsidRPr="00B855CB" w:rsidRDefault="00B939E7" w:rsidP="00EE4EC6">
      <w:pPr>
        <w:pStyle w:val="Prrafodelista"/>
        <w:jc w:val="both"/>
        <w:rPr>
          <w:lang w:val="eu-ES"/>
        </w:rPr>
      </w:pPr>
    </w:p>
    <w:p w14:paraId="4B83814C" w14:textId="71C20798" w:rsidR="003E44D3" w:rsidRPr="00B855CB" w:rsidRDefault="003E44D3" w:rsidP="00261AFA">
      <w:pPr>
        <w:pStyle w:val="Prrafodelista"/>
        <w:numPr>
          <w:ilvl w:val="0"/>
          <w:numId w:val="14"/>
        </w:numPr>
        <w:jc w:val="both"/>
        <w:rPr>
          <w:lang w:val="eu-ES"/>
        </w:rPr>
      </w:pPr>
      <w:r w:rsidRPr="00B855CB">
        <w:rPr>
          <w:lang w:val="eu-ES"/>
        </w:rPr>
        <w:t>Bezero ezberdinen eskakizunak asetzeko gaitasuna izateko asmotan, metodologia ezberdinak integratzen dituen garapen-prozesuak definitzea.</w:t>
      </w:r>
    </w:p>
    <w:p w14:paraId="0C17E654" w14:textId="77777777" w:rsidR="003E44D3" w:rsidRPr="00B855CB" w:rsidRDefault="003E44D3" w:rsidP="00EE4EC6">
      <w:pPr>
        <w:pStyle w:val="Prrafodelista"/>
        <w:jc w:val="both"/>
        <w:rPr>
          <w:lang w:val="eu-ES"/>
        </w:rPr>
      </w:pPr>
    </w:p>
    <w:p w14:paraId="2B4C6164" w14:textId="6EBE0D7A" w:rsidR="003E44D3" w:rsidRPr="00B855CB" w:rsidRDefault="003E44D3" w:rsidP="00261AFA">
      <w:pPr>
        <w:pStyle w:val="Prrafodelista"/>
        <w:numPr>
          <w:ilvl w:val="0"/>
          <w:numId w:val="14"/>
        </w:numPr>
        <w:jc w:val="both"/>
        <w:rPr>
          <w:lang w:val="eu-ES"/>
        </w:rPr>
      </w:pPr>
      <w:r w:rsidRPr="00B855CB">
        <w:rPr>
          <w:lang w:val="eu-ES"/>
        </w:rPr>
        <w:t>Gure enpresak ondo egiten duena garapen-prozesuan sartzea. Hori CMMi 2.0 kalitate-ereduak eskatzen du. Prozesu berriekin integratzeko lanak konplexuak izan daitezke.</w:t>
      </w:r>
    </w:p>
    <w:p w14:paraId="70EF86C5" w14:textId="77777777" w:rsidR="003E44D3" w:rsidRPr="00B855CB" w:rsidRDefault="003E44D3" w:rsidP="00EE4EC6">
      <w:pPr>
        <w:pStyle w:val="Prrafodelista"/>
        <w:jc w:val="both"/>
        <w:rPr>
          <w:lang w:val="eu-ES"/>
        </w:rPr>
      </w:pPr>
    </w:p>
    <w:p w14:paraId="357107C6" w14:textId="0BEBD24D" w:rsidR="003E44D3" w:rsidRPr="00B855CB" w:rsidRDefault="003E44D3" w:rsidP="00261AFA">
      <w:pPr>
        <w:pStyle w:val="Prrafodelista"/>
        <w:numPr>
          <w:ilvl w:val="0"/>
          <w:numId w:val="14"/>
        </w:numPr>
        <w:jc w:val="both"/>
        <w:rPr>
          <w:lang w:val="eu-ES"/>
        </w:rPr>
      </w:pPr>
      <w:r w:rsidRPr="00B855CB">
        <w:rPr>
          <w:lang w:val="eu-ES"/>
        </w:rPr>
        <w:t>Garapen-prozesua grafikoki adieraztea xehetasun maila handiagorekin eta funtzionalitate gehiagorekin. Lehen fase batean, lan-fluxuen eredua erabiliz eta, bigarren fase batean, BPMN estandarrak definitzen duen lengoaia grafikoa erabiliz, partekatze eta adoste lanak erraztu eta azkartzeko.</w:t>
      </w:r>
    </w:p>
    <w:p w14:paraId="55E00027" w14:textId="77777777" w:rsidR="003E44D3" w:rsidRPr="00B855CB" w:rsidRDefault="003E44D3" w:rsidP="00EE4EC6">
      <w:pPr>
        <w:pStyle w:val="Prrafodelista"/>
        <w:jc w:val="both"/>
        <w:rPr>
          <w:lang w:val="eu-ES"/>
        </w:rPr>
      </w:pPr>
    </w:p>
    <w:p w14:paraId="36C0F9E0" w14:textId="16C9C6E5" w:rsidR="003E44D3" w:rsidRPr="00B855CB" w:rsidRDefault="003E44D3" w:rsidP="00261AFA">
      <w:pPr>
        <w:pStyle w:val="Prrafodelista"/>
        <w:numPr>
          <w:ilvl w:val="0"/>
          <w:numId w:val="14"/>
        </w:numPr>
        <w:jc w:val="both"/>
        <w:rPr>
          <w:lang w:val="eu-ES"/>
        </w:rPr>
      </w:pPr>
      <w:r w:rsidRPr="00B855CB">
        <w:rPr>
          <w:lang w:val="eu-ES"/>
        </w:rPr>
        <w:t xml:space="preserve">Garapen-prozesua beste metodologia batzuen baliabideekin edo adostasun-maila handiko artefaktuen txantiloiekin aberastea, adibidez, </w:t>
      </w:r>
      <w:r w:rsidRPr="00B855CB">
        <w:rPr>
          <w:i/>
          <w:iCs/>
          <w:lang w:val="eu-ES"/>
        </w:rPr>
        <w:t>RUP</w:t>
      </w:r>
      <w:r w:rsidRPr="00B855CB">
        <w:rPr>
          <w:lang w:val="eu-ES"/>
        </w:rPr>
        <w:t xml:space="preserve"> metodologia arina.</w:t>
      </w:r>
    </w:p>
    <w:p w14:paraId="06E9C875" w14:textId="77777777" w:rsidR="003E44D3" w:rsidRPr="00B855CB" w:rsidRDefault="003E44D3" w:rsidP="00EE4EC6">
      <w:pPr>
        <w:pStyle w:val="Prrafodelista"/>
        <w:jc w:val="both"/>
        <w:rPr>
          <w:lang w:val="eu-ES"/>
        </w:rPr>
      </w:pPr>
    </w:p>
    <w:p w14:paraId="180793DE" w14:textId="0D72C485" w:rsidR="003E44D3" w:rsidRPr="00B855CB" w:rsidRDefault="003E44D3" w:rsidP="00261AFA">
      <w:pPr>
        <w:pStyle w:val="Prrafodelista"/>
        <w:numPr>
          <w:ilvl w:val="0"/>
          <w:numId w:val="14"/>
        </w:numPr>
        <w:jc w:val="both"/>
        <w:rPr>
          <w:lang w:val="eu-ES"/>
        </w:rPr>
      </w:pPr>
      <w:r w:rsidRPr="00B855CB">
        <w:rPr>
          <w:lang w:val="eu-ES"/>
        </w:rPr>
        <w:t>CMMI 2.0 kalitate-ereduaren 2. maila lortzeko garapen-prozesua osatzea.</w:t>
      </w:r>
    </w:p>
    <w:p w14:paraId="32C3A7B9" w14:textId="77777777" w:rsidR="003E44D3" w:rsidRPr="00B855CB" w:rsidRDefault="003E44D3" w:rsidP="00EE4EC6">
      <w:pPr>
        <w:pStyle w:val="Prrafodelista"/>
        <w:jc w:val="both"/>
        <w:rPr>
          <w:lang w:val="eu-ES"/>
        </w:rPr>
      </w:pPr>
    </w:p>
    <w:p w14:paraId="0E1BF257" w14:textId="13B9486B" w:rsidR="003E44D3" w:rsidRPr="00B855CB" w:rsidRDefault="003E44D3" w:rsidP="00261AFA">
      <w:pPr>
        <w:pStyle w:val="Prrafodelista"/>
        <w:numPr>
          <w:ilvl w:val="0"/>
          <w:numId w:val="14"/>
        </w:numPr>
        <w:jc w:val="both"/>
        <w:rPr>
          <w:lang w:val="eu-ES"/>
        </w:rPr>
      </w:pPr>
      <w:r w:rsidRPr="00B855CB">
        <w:rPr>
          <w:lang w:val="eu-ES"/>
        </w:rPr>
        <w:t>CMMI 2.0 kalitate-ereduaren 3. maila lortzeko garapen-prozesua osatzea.</w:t>
      </w:r>
    </w:p>
    <w:p w14:paraId="461BE5B2" w14:textId="2DEDB715" w:rsidR="00B939E7" w:rsidRPr="00B855CB" w:rsidRDefault="00B939E7" w:rsidP="00EE4EC6">
      <w:pPr>
        <w:jc w:val="both"/>
        <w:rPr>
          <w:lang w:val="eu-ES"/>
        </w:rPr>
      </w:pPr>
      <w:r w:rsidRPr="00B855CB">
        <w:rPr>
          <w:lang w:val="eu-ES"/>
        </w:rPr>
        <w:t>Hobekuntza posible gehiago ere identifikatu dira proiektua aztertzerakoan:</w:t>
      </w:r>
    </w:p>
    <w:p w14:paraId="2E98F18F" w14:textId="77777777" w:rsidR="00B939E7" w:rsidRPr="00B855CB" w:rsidRDefault="00B939E7" w:rsidP="00261AFA">
      <w:pPr>
        <w:pStyle w:val="Prrafodelista"/>
        <w:numPr>
          <w:ilvl w:val="0"/>
          <w:numId w:val="19"/>
        </w:numPr>
        <w:jc w:val="both"/>
        <w:rPr>
          <w:lang w:val="eu-ES"/>
        </w:rPr>
      </w:pPr>
      <w:r w:rsidRPr="00B855CB">
        <w:rPr>
          <w:lang w:val="eu-ES"/>
        </w:rPr>
        <w:t>Drupaletik zuzenean inferentzia motorrari deitu ahal izatea, tarteko fitxategirik erabili gabe. Orain sistemak erabiltzaileari esaten dio fitxategi bat ejekutatu behar duela.</w:t>
      </w:r>
    </w:p>
    <w:p w14:paraId="5AA42CA4" w14:textId="77777777" w:rsidR="00B939E7" w:rsidRPr="00B855CB" w:rsidRDefault="00B939E7" w:rsidP="00EE4EC6">
      <w:pPr>
        <w:pStyle w:val="Prrafodelista"/>
        <w:jc w:val="both"/>
        <w:rPr>
          <w:lang w:val="eu-ES"/>
        </w:rPr>
      </w:pPr>
    </w:p>
    <w:p w14:paraId="3E3E0990" w14:textId="414CD7DD" w:rsidR="00B939E7" w:rsidRPr="00B855CB" w:rsidRDefault="00B939E7" w:rsidP="00261AFA">
      <w:pPr>
        <w:pStyle w:val="Prrafodelista"/>
        <w:numPr>
          <w:ilvl w:val="0"/>
          <w:numId w:val="19"/>
        </w:numPr>
        <w:jc w:val="both"/>
        <w:rPr>
          <w:lang w:val="eu-ES"/>
        </w:rPr>
      </w:pPr>
      <w:r w:rsidRPr="00B855CB">
        <w:rPr>
          <w:lang w:val="eu-ES"/>
        </w:rPr>
        <w:t>OpenUP bizi-zikloko workflow eredua eskuz definitu beharrik ez edukitzea. Horrek prozesua definitzeko denbora asko behar izatea eragiten du. Hobe izango litzateke webguneko informazioa erabiliz automatikoki sortzea.</w:t>
      </w:r>
    </w:p>
    <w:p w14:paraId="34573ECF" w14:textId="77777777" w:rsidR="00B939E7" w:rsidRPr="00B855CB" w:rsidRDefault="00B939E7" w:rsidP="00EE4EC6">
      <w:pPr>
        <w:pStyle w:val="Prrafodelista"/>
        <w:jc w:val="both"/>
        <w:rPr>
          <w:lang w:val="eu-ES"/>
        </w:rPr>
      </w:pPr>
    </w:p>
    <w:p w14:paraId="5D165CE1" w14:textId="1261594B" w:rsidR="00B939E7" w:rsidRPr="00B855CB" w:rsidRDefault="00B939E7" w:rsidP="00261AFA">
      <w:pPr>
        <w:pStyle w:val="Prrafodelista"/>
        <w:numPr>
          <w:ilvl w:val="0"/>
          <w:numId w:val="19"/>
        </w:numPr>
        <w:jc w:val="both"/>
        <w:rPr>
          <w:lang w:val="eu-ES"/>
        </w:rPr>
      </w:pPr>
      <w:r w:rsidRPr="00B855CB">
        <w:rPr>
          <w:lang w:val="eu-ES"/>
        </w:rPr>
        <w:t>Prozesuaren informazioa gordetzeko metaeredua eta ereduak erabiltzea.</w:t>
      </w:r>
      <w:r w:rsidR="00F852EC" w:rsidRPr="00B855CB">
        <w:rPr>
          <w:lang w:val="eu-ES"/>
        </w:rPr>
        <w:t xml:space="preserve"> Metaereduak erabiltzea</w:t>
      </w:r>
      <w:r w:rsidR="004C21B8" w:rsidRPr="00B855CB">
        <w:rPr>
          <w:lang w:val="eu-ES"/>
        </w:rPr>
        <w:t>k</w:t>
      </w:r>
      <w:r w:rsidR="00F852EC" w:rsidRPr="00B855CB">
        <w:rPr>
          <w:lang w:val="eu-ES"/>
        </w:rPr>
        <w:t xml:space="preserve"> flexibilitatea ematen du etorkizunean eraldaketak egiteko komeni den formatura.</w:t>
      </w:r>
    </w:p>
    <w:p w14:paraId="33374C0C" w14:textId="77777777" w:rsidR="004C21B8" w:rsidRPr="00B855CB" w:rsidRDefault="004C21B8" w:rsidP="00EE4EC6">
      <w:pPr>
        <w:pStyle w:val="Prrafodelista"/>
        <w:jc w:val="both"/>
        <w:rPr>
          <w:lang w:val="eu-ES"/>
        </w:rPr>
      </w:pPr>
    </w:p>
    <w:p w14:paraId="3BAB3C5B" w14:textId="77A78DE3" w:rsidR="004C21B8" w:rsidRPr="00B855CB" w:rsidRDefault="004C21B8" w:rsidP="00261AFA">
      <w:pPr>
        <w:pStyle w:val="Prrafodelista"/>
        <w:numPr>
          <w:ilvl w:val="0"/>
          <w:numId w:val="19"/>
        </w:numPr>
        <w:jc w:val="both"/>
        <w:rPr>
          <w:lang w:val="eu-ES"/>
        </w:rPr>
      </w:pPr>
      <w:r w:rsidRPr="00B855CB">
        <w:rPr>
          <w:lang w:val="eu-ES"/>
        </w:rPr>
        <w:t xml:space="preserve">Drupaletik sortzen diren datuak kanpoko datu-base baten </w:t>
      </w:r>
      <w:r w:rsidR="00EE4EC6" w:rsidRPr="00B855CB">
        <w:rPr>
          <w:lang w:val="eu-ES"/>
        </w:rPr>
        <w:t>gorde ordez Drupalen datu-basean gordetzea</w:t>
      </w:r>
      <w:r w:rsidRPr="00B855CB">
        <w:rPr>
          <w:lang w:val="eu-ES"/>
        </w:rPr>
        <w:t xml:space="preserve">. Horrek Drupalek eskaintzen dituen aukerak </w:t>
      </w:r>
      <w:r w:rsidR="00EE4EC6" w:rsidRPr="00B855CB">
        <w:rPr>
          <w:lang w:val="eu-ES"/>
        </w:rPr>
        <w:t>aprobetxatzen</w:t>
      </w:r>
      <w:r w:rsidRPr="00B855CB">
        <w:rPr>
          <w:lang w:val="eu-ES"/>
        </w:rPr>
        <w:t xml:space="preserve"> ditu, datuak bistaratzeko eta editatzeko aukerak, adibidez.</w:t>
      </w:r>
    </w:p>
    <w:p w14:paraId="7AD61760" w14:textId="77777777" w:rsidR="00EE4EC6" w:rsidRPr="00B855CB" w:rsidRDefault="00EE4EC6" w:rsidP="00EE4EC6">
      <w:pPr>
        <w:pStyle w:val="Prrafodelista"/>
        <w:rPr>
          <w:lang w:val="eu-ES"/>
        </w:rPr>
      </w:pPr>
    </w:p>
    <w:p w14:paraId="71FB3FC3" w14:textId="5C873B56" w:rsidR="00EE4EC6" w:rsidRPr="00B855CB" w:rsidRDefault="00EE4EC6" w:rsidP="00261AFA">
      <w:pPr>
        <w:pStyle w:val="Prrafodelista"/>
        <w:numPr>
          <w:ilvl w:val="0"/>
          <w:numId w:val="19"/>
        </w:numPr>
        <w:jc w:val="both"/>
        <w:rPr>
          <w:lang w:val="eu-ES"/>
        </w:rPr>
      </w:pPr>
      <w:r w:rsidRPr="00B855CB">
        <w:rPr>
          <w:lang w:val="eu-ES"/>
        </w:rPr>
        <w:t>Drupal webgunearen itxura hobetu, defektuzko itxura aldatuz. Itxura egoki bat aurkitu webgunerako, dropdown menuak onartzen dituena.</w:t>
      </w:r>
    </w:p>
    <w:p w14:paraId="0D58E17D" w14:textId="63E571FD" w:rsidR="001B3C73" w:rsidRPr="00B855CB" w:rsidRDefault="001B3C73" w:rsidP="001B3C73">
      <w:pPr>
        <w:pStyle w:val="Ttulo2"/>
        <w:rPr>
          <w:lang w:val="eu-ES"/>
        </w:rPr>
      </w:pPr>
      <w:bookmarkStart w:id="198" w:name="_Toc74928199"/>
      <w:r w:rsidRPr="00B855CB">
        <w:rPr>
          <w:lang w:val="eu-ES"/>
        </w:rPr>
        <w:t>Prestakuntza</w:t>
      </w:r>
      <w:bookmarkEnd w:id="198"/>
    </w:p>
    <w:p w14:paraId="7452EF51" w14:textId="1D5521CD" w:rsidR="001B3C73" w:rsidRPr="00B855CB" w:rsidRDefault="001B3C73" w:rsidP="00460E97">
      <w:pPr>
        <w:jc w:val="both"/>
        <w:rPr>
          <w:lang w:val="eu-ES"/>
        </w:rPr>
      </w:pPr>
      <w:r w:rsidRPr="00B855CB">
        <w:rPr>
          <w:lang w:val="eu-ES"/>
        </w:rPr>
        <w:t>Proiektu honen egileak bazituen</w:t>
      </w:r>
      <w:r w:rsidR="00460E97" w:rsidRPr="00B855CB">
        <w:rPr>
          <w:lang w:val="eu-ES"/>
        </w:rPr>
        <w:t xml:space="preserve"> proiektu honetarako erabilgarriak diren hainbat ezagutza, Informatika Ingeniaritzako Graduko hainbat irakasgaitan ikasitakoak.</w:t>
      </w:r>
      <w:r w:rsidRPr="00B855CB">
        <w:rPr>
          <w:lang w:val="eu-ES"/>
        </w:rPr>
        <w:t xml:space="preserve"> </w:t>
      </w:r>
      <w:r w:rsidR="00460E97" w:rsidRPr="00B855CB">
        <w:rPr>
          <w:lang w:val="eu-ES"/>
        </w:rPr>
        <w:t>Esaterako, s</w:t>
      </w:r>
      <w:r w:rsidRPr="00B855CB">
        <w:rPr>
          <w:lang w:val="eu-ES"/>
        </w:rPr>
        <w:t>oftware proiektuen, softwarearen bizi-zikloaren, metodologia zein estandarren oinarrizko ezagutzak</w:t>
      </w:r>
      <w:r w:rsidR="00460E97" w:rsidRPr="00B855CB">
        <w:rPr>
          <w:lang w:val="eu-ES"/>
        </w:rPr>
        <w:t>.</w:t>
      </w:r>
    </w:p>
    <w:p w14:paraId="4C0B4285" w14:textId="170C2DCC" w:rsidR="00460E97" w:rsidRPr="00B855CB" w:rsidRDefault="00460E97" w:rsidP="00460E97">
      <w:pPr>
        <w:jc w:val="both"/>
        <w:rPr>
          <w:lang w:val="eu-ES"/>
        </w:rPr>
      </w:pPr>
      <w:r w:rsidRPr="00B855CB">
        <w:rPr>
          <w:lang w:val="eu-ES"/>
        </w:rPr>
        <w:t xml:space="preserve">Softwarearen Kalitatea irakasgaian proiektu honetan interesa duten hurrengo ekintzak jorratu </w:t>
      </w:r>
      <w:r w:rsidR="00D86B6E" w:rsidRPr="00B855CB">
        <w:rPr>
          <w:lang w:val="eu-ES"/>
        </w:rPr>
        <w:t>ziren</w:t>
      </w:r>
      <w:r w:rsidRPr="00B855CB">
        <w:rPr>
          <w:lang w:val="eu-ES"/>
        </w:rPr>
        <w:t>:</w:t>
      </w:r>
    </w:p>
    <w:p w14:paraId="3A5D2E51" w14:textId="77777777" w:rsidR="00460E97" w:rsidRPr="00B855CB" w:rsidRDefault="00460E97" w:rsidP="00261AFA">
      <w:pPr>
        <w:pStyle w:val="Prrafodelista"/>
        <w:numPr>
          <w:ilvl w:val="0"/>
          <w:numId w:val="3"/>
        </w:numPr>
        <w:jc w:val="both"/>
        <w:rPr>
          <w:lang w:val="eu-ES"/>
        </w:rPr>
      </w:pPr>
      <w:r w:rsidRPr="00B855CB">
        <w:rPr>
          <w:i/>
          <w:iCs/>
          <w:lang w:val="eu-ES"/>
        </w:rPr>
        <w:t xml:space="preserve">BPMn </w:t>
      </w:r>
      <w:r w:rsidRPr="00B855CB">
        <w:rPr>
          <w:lang w:val="eu-ES"/>
        </w:rPr>
        <w:t>oinarritutako software</w:t>
      </w:r>
      <w:r w:rsidRPr="00B855CB">
        <w:rPr>
          <w:i/>
          <w:iCs/>
          <w:lang w:val="eu-ES"/>
        </w:rPr>
        <w:t xml:space="preserve"> </w:t>
      </w:r>
      <w:r w:rsidRPr="00B855CB">
        <w:rPr>
          <w:lang w:val="eu-ES"/>
        </w:rPr>
        <w:t>bat probatu,</w:t>
      </w:r>
      <w:r w:rsidRPr="00B855CB">
        <w:rPr>
          <w:i/>
          <w:iCs/>
          <w:lang w:val="eu-ES"/>
        </w:rPr>
        <w:t xml:space="preserve"> Bizagi. </w:t>
      </w:r>
      <w:r w:rsidRPr="00B855CB">
        <w:rPr>
          <w:lang w:val="eu-ES"/>
        </w:rPr>
        <w:t>Software horren bidez, prozesuetan</w:t>
      </w:r>
      <w:r w:rsidRPr="00B855CB">
        <w:rPr>
          <w:i/>
          <w:iCs/>
          <w:lang w:val="eu-ES"/>
        </w:rPr>
        <w:t xml:space="preserve"> </w:t>
      </w:r>
      <w:r w:rsidRPr="00B855CB">
        <w:rPr>
          <w:lang w:val="eu-ES"/>
        </w:rPr>
        <w:t xml:space="preserve">oinarritutako web-aplikazioa bat sortu zen. Lehenengo, </w:t>
      </w:r>
      <w:r w:rsidRPr="00B855CB">
        <w:rPr>
          <w:i/>
          <w:iCs/>
          <w:lang w:val="eu-ES"/>
        </w:rPr>
        <w:t>Bizagi Modeler</w:t>
      </w:r>
      <w:r w:rsidRPr="00B855CB">
        <w:rPr>
          <w:lang w:val="eu-ES"/>
        </w:rPr>
        <w:t xml:space="preserve"> softwarearen bitartez prozesua modelatu, eta ondoren, prozesu horretan oinarritutako web-aplikazioa eraiki zen </w:t>
      </w:r>
      <w:r w:rsidRPr="00B855CB">
        <w:rPr>
          <w:i/>
          <w:iCs/>
          <w:lang w:val="eu-ES"/>
        </w:rPr>
        <w:t>Bizagi Studio</w:t>
      </w:r>
      <w:r w:rsidRPr="00B855CB">
        <w:rPr>
          <w:lang w:val="eu-ES"/>
        </w:rPr>
        <w:t xml:space="preserve"> softwarearekin.</w:t>
      </w:r>
    </w:p>
    <w:p w14:paraId="51D9048B" w14:textId="0FC7A7D2" w:rsidR="00460E97" w:rsidRPr="00B855CB" w:rsidRDefault="00460E97" w:rsidP="00261AFA">
      <w:pPr>
        <w:pStyle w:val="Prrafodelista"/>
        <w:numPr>
          <w:ilvl w:val="0"/>
          <w:numId w:val="3"/>
        </w:numPr>
        <w:jc w:val="both"/>
        <w:rPr>
          <w:lang w:val="eu-ES"/>
        </w:rPr>
      </w:pPr>
      <w:r w:rsidRPr="00B855CB">
        <w:rPr>
          <w:i/>
          <w:iCs/>
          <w:lang w:val="eu-ES"/>
        </w:rPr>
        <w:lastRenderedPageBreak/>
        <w:t xml:space="preserve">OpenUP </w:t>
      </w:r>
      <w:r w:rsidRPr="00B855CB">
        <w:rPr>
          <w:lang w:val="eu-ES"/>
        </w:rPr>
        <w:t>metodologia jarraitzen zuen proiektu bat osatu, softwarearen</w:t>
      </w:r>
      <w:r w:rsidRPr="00B855CB">
        <w:rPr>
          <w:i/>
          <w:iCs/>
          <w:lang w:val="eu-ES"/>
        </w:rPr>
        <w:t xml:space="preserve"> </w:t>
      </w:r>
      <w:r w:rsidRPr="00B855CB">
        <w:rPr>
          <w:lang w:val="eu-ES"/>
        </w:rPr>
        <w:t>bizi-zikloa</w:t>
      </w:r>
      <w:r w:rsidRPr="00B855CB">
        <w:rPr>
          <w:i/>
          <w:iCs/>
          <w:lang w:val="eu-ES"/>
        </w:rPr>
        <w:t xml:space="preserve"> </w:t>
      </w:r>
      <w:r w:rsidRPr="00B855CB">
        <w:rPr>
          <w:lang w:val="eu-ES"/>
        </w:rPr>
        <w:t xml:space="preserve">definituz. Ez </w:t>
      </w:r>
      <w:r w:rsidR="00D86B6E" w:rsidRPr="00B855CB">
        <w:rPr>
          <w:lang w:val="eu-ES"/>
        </w:rPr>
        <w:t>ziren</w:t>
      </w:r>
      <w:r w:rsidRPr="00B855CB">
        <w:rPr>
          <w:lang w:val="eu-ES"/>
        </w:rPr>
        <w:t xml:space="preserve"> metodologiako artefaktu guztiak bete, baina bai hasierako fasekoak, betekizunen ingeniaritzari buruzkoak.</w:t>
      </w:r>
    </w:p>
    <w:p w14:paraId="38A3C48F" w14:textId="6BEFA104" w:rsidR="00460E97" w:rsidRPr="00B855CB" w:rsidRDefault="00460E97" w:rsidP="00261AFA">
      <w:pPr>
        <w:pStyle w:val="Prrafodelista"/>
        <w:numPr>
          <w:ilvl w:val="0"/>
          <w:numId w:val="3"/>
        </w:numPr>
        <w:jc w:val="both"/>
        <w:rPr>
          <w:lang w:val="eu-ES"/>
        </w:rPr>
      </w:pPr>
      <w:r w:rsidRPr="00B855CB">
        <w:rPr>
          <w:lang w:val="eu-ES"/>
        </w:rPr>
        <w:t xml:space="preserve">Proiektu bat aurkezteko webgunea sortu eta antolatu </w:t>
      </w:r>
      <w:r w:rsidRPr="00B855CB">
        <w:rPr>
          <w:i/>
          <w:iCs/>
          <w:lang w:val="eu-ES"/>
        </w:rPr>
        <w:t>CCII-2016N-02</w:t>
      </w:r>
      <w:r w:rsidRPr="00B855CB">
        <w:rPr>
          <w:lang w:val="eu-ES"/>
        </w:rPr>
        <w:t xml:space="preserve"> araua jarraituz.</w:t>
      </w:r>
    </w:p>
    <w:p w14:paraId="630117B4" w14:textId="2E59A29D" w:rsidR="00460E97" w:rsidRPr="00B855CB" w:rsidRDefault="00460E97" w:rsidP="00460E97">
      <w:pPr>
        <w:jc w:val="both"/>
        <w:rPr>
          <w:lang w:val="eu-ES"/>
        </w:rPr>
      </w:pPr>
      <w:r w:rsidRPr="00B855CB">
        <w:rPr>
          <w:lang w:val="eu-ES"/>
        </w:rPr>
        <w:t>Softwarearen Garapen Industriala irakasgaian beste gai hauek landu ziren:</w:t>
      </w:r>
    </w:p>
    <w:p w14:paraId="3FC021DA" w14:textId="0AE7DD18" w:rsidR="00460E97" w:rsidRPr="00B855CB" w:rsidRDefault="00460E97" w:rsidP="00261AFA">
      <w:pPr>
        <w:pStyle w:val="Prrafodelista"/>
        <w:numPr>
          <w:ilvl w:val="0"/>
          <w:numId w:val="4"/>
        </w:numPr>
        <w:jc w:val="both"/>
        <w:rPr>
          <w:lang w:val="eu-ES"/>
        </w:rPr>
      </w:pPr>
      <w:r w:rsidRPr="00B855CB">
        <w:rPr>
          <w:lang w:val="eu-ES"/>
        </w:rPr>
        <w:t>Model Driven Engineering (MDE) edo ereduek bideratutako ingeniaritzaren oinarrizko kontzeptuak: metaeredua eta eredua.</w:t>
      </w:r>
    </w:p>
    <w:p w14:paraId="09D18C90" w14:textId="2C6A8B0D" w:rsidR="00460E97" w:rsidRPr="00B855CB" w:rsidRDefault="00460E97" w:rsidP="00261AFA">
      <w:pPr>
        <w:pStyle w:val="Prrafodelista"/>
        <w:numPr>
          <w:ilvl w:val="0"/>
          <w:numId w:val="4"/>
        </w:numPr>
        <w:jc w:val="both"/>
        <w:rPr>
          <w:lang w:val="eu-ES"/>
        </w:rPr>
      </w:pPr>
      <w:r w:rsidRPr="00B855CB">
        <w:rPr>
          <w:lang w:val="eu-ES"/>
        </w:rPr>
        <w:t>Domain Specific Language (DSL) edo domeinu zehatzeko lengoaien sorrera.</w:t>
      </w:r>
    </w:p>
    <w:p w14:paraId="0E654C2A" w14:textId="666E7B53" w:rsidR="00460E97" w:rsidRPr="00B855CB" w:rsidRDefault="00460E97" w:rsidP="00261AFA">
      <w:pPr>
        <w:pStyle w:val="Prrafodelista"/>
        <w:numPr>
          <w:ilvl w:val="0"/>
          <w:numId w:val="4"/>
        </w:numPr>
        <w:jc w:val="both"/>
        <w:rPr>
          <w:lang w:val="eu-ES"/>
        </w:rPr>
      </w:pPr>
      <w:r w:rsidRPr="00B855CB">
        <w:rPr>
          <w:lang w:val="eu-ES"/>
        </w:rPr>
        <w:t>ATLAS Transformation Language (ATL) erabilera ereduen arteko eraldaketak egiteko.</w:t>
      </w:r>
    </w:p>
    <w:p w14:paraId="59A761FC" w14:textId="2C6BF3EC" w:rsidR="00460E97" w:rsidRPr="00B855CB" w:rsidRDefault="00460E97" w:rsidP="00261AFA">
      <w:pPr>
        <w:pStyle w:val="Prrafodelista"/>
        <w:numPr>
          <w:ilvl w:val="0"/>
          <w:numId w:val="4"/>
        </w:numPr>
        <w:jc w:val="both"/>
        <w:rPr>
          <w:lang w:val="eu-ES"/>
        </w:rPr>
      </w:pPr>
      <w:r w:rsidRPr="00B855CB">
        <w:rPr>
          <w:lang w:val="eu-ES"/>
        </w:rPr>
        <w:t>Eclipse Modelling Framework (EMF) tresnen erabilera MDE</w:t>
      </w:r>
      <w:r w:rsidR="00E91BFB" w:rsidRPr="00B855CB">
        <w:rPr>
          <w:lang w:val="eu-ES"/>
        </w:rPr>
        <w:t>-rako</w:t>
      </w:r>
      <w:r w:rsidRPr="00B855CB">
        <w:rPr>
          <w:lang w:val="eu-ES"/>
        </w:rPr>
        <w:t>.</w:t>
      </w:r>
    </w:p>
    <w:p w14:paraId="25A9552D" w14:textId="7CF1D681" w:rsidR="000573B7" w:rsidRPr="00B855CB" w:rsidRDefault="000573B7" w:rsidP="000573B7">
      <w:pPr>
        <w:jc w:val="both"/>
        <w:rPr>
          <w:lang w:val="eu-ES"/>
        </w:rPr>
      </w:pPr>
      <w:r w:rsidRPr="00B855CB">
        <w:rPr>
          <w:lang w:val="eu-ES"/>
        </w:rPr>
        <w:t>Web Sistemak irakasgaian ikasitakoa:</w:t>
      </w:r>
    </w:p>
    <w:p w14:paraId="64BF0FB1" w14:textId="0EC90470" w:rsidR="000573B7" w:rsidRPr="00B855CB" w:rsidRDefault="000573B7" w:rsidP="00261AFA">
      <w:pPr>
        <w:pStyle w:val="Prrafodelista"/>
        <w:numPr>
          <w:ilvl w:val="0"/>
          <w:numId w:val="5"/>
        </w:numPr>
        <w:jc w:val="both"/>
        <w:rPr>
          <w:lang w:val="eu-ES"/>
        </w:rPr>
      </w:pPr>
      <w:r w:rsidRPr="00B855CB">
        <w:rPr>
          <w:lang w:val="eu-ES"/>
        </w:rPr>
        <w:t>XAMPP-en erabilera webguneak ordenagailu lokalean garatzeko.</w:t>
      </w:r>
    </w:p>
    <w:p w14:paraId="50BC0511" w14:textId="6D1B1739" w:rsidR="000573B7" w:rsidRPr="00B855CB" w:rsidRDefault="000573B7" w:rsidP="00261AFA">
      <w:pPr>
        <w:pStyle w:val="Prrafodelista"/>
        <w:numPr>
          <w:ilvl w:val="0"/>
          <w:numId w:val="5"/>
        </w:numPr>
        <w:jc w:val="both"/>
        <w:rPr>
          <w:lang w:val="eu-ES"/>
        </w:rPr>
      </w:pPr>
      <w:r w:rsidRPr="00B855CB">
        <w:rPr>
          <w:lang w:val="eu-ES"/>
        </w:rPr>
        <w:t>PHP programazio lengoaiaren erabilera web garapenerako.</w:t>
      </w:r>
    </w:p>
    <w:p w14:paraId="4356DB1F" w14:textId="293D66E1" w:rsidR="000573B7" w:rsidRPr="00B855CB" w:rsidRDefault="000573B7" w:rsidP="00261AFA">
      <w:pPr>
        <w:pStyle w:val="Prrafodelista"/>
        <w:numPr>
          <w:ilvl w:val="0"/>
          <w:numId w:val="5"/>
        </w:numPr>
        <w:jc w:val="both"/>
        <w:rPr>
          <w:lang w:val="eu-ES"/>
        </w:rPr>
      </w:pPr>
      <w:r w:rsidRPr="00B855CB">
        <w:rPr>
          <w:lang w:val="eu-ES"/>
        </w:rPr>
        <w:t>MYSQL-ren erabilera web garapenerako.</w:t>
      </w:r>
    </w:p>
    <w:p w14:paraId="5455C851" w14:textId="612044E7" w:rsidR="000573B7" w:rsidRPr="00B855CB" w:rsidRDefault="000573B7" w:rsidP="000573B7">
      <w:pPr>
        <w:jc w:val="both"/>
        <w:rPr>
          <w:lang w:val="eu-ES"/>
        </w:rPr>
      </w:pPr>
      <w:r w:rsidRPr="00B855CB">
        <w:rPr>
          <w:lang w:val="eu-ES"/>
        </w:rPr>
        <w:t>Bestetik, egileak prestakuntza zuen erabilgarriak izan diren beste gai batzuetan:</w:t>
      </w:r>
    </w:p>
    <w:p w14:paraId="53DFFD9F" w14:textId="5C5D5E99" w:rsidR="000573B7" w:rsidRPr="00B855CB" w:rsidRDefault="000573B7" w:rsidP="00261AFA">
      <w:pPr>
        <w:pStyle w:val="Prrafodelista"/>
        <w:numPr>
          <w:ilvl w:val="0"/>
          <w:numId w:val="5"/>
        </w:numPr>
        <w:jc w:val="both"/>
        <w:rPr>
          <w:lang w:val="eu-ES"/>
        </w:rPr>
      </w:pPr>
      <w:r w:rsidRPr="00B855CB">
        <w:rPr>
          <w:lang w:val="eu-ES"/>
        </w:rPr>
        <w:t>Git eta GitHub-en erabilera bertsio kontrolerako.</w:t>
      </w:r>
    </w:p>
    <w:p w14:paraId="05030BB2" w14:textId="2B4D27AC" w:rsidR="000573B7" w:rsidRPr="00B855CB" w:rsidRDefault="000573B7" w:rsidP="00261AFA">
      <w:pPr>
        <w:pStyle w:val="Prrafodelista"/>
        <w:numPr>
          <w:ilvl w:val="0"/>
          <w:numId w:val="5"/>
        </w:numPr>
        <w:jc w:val="both"/>
        <w:rPr>
          <w:lang w:val="eu-ES"/>
        </w:rPr>
      </w:pPr>
      <w:r w:rsidRPr="00B855CB">
        <w:rPr>
          <w:lang w:val="eu-ES"/>
        </w:rPr>
        <w:t>GitHub Pages-en erabilera webgune estatikoak sortzeko.</w:t>
      </w:r>
    </w:p>
    <w:p w14:paraId="343D3680" w14:textId="370325AC" w:rsidR="000573B7" w:rsidRPr="00B855CB" w:rsidRDefault="000573B7" w:rsidP="00261AFA">
      <w:pPr>
        <w:pStyle w:val="Prrafodelista"/>
        <w:numPr>
          <w:ilvl w:val="0"/>
          <w:numId w:val="5"/>
        </w:numPr>
        <w:jc w:val="both"/>
        <w:rPr>
          <w:lang w:val="eu-ES"/>
        </w:rPr>
      </w:pPr>
      <w:r w:rsidRPr="00B855CB">
        <w:rPr>
          <w:lang w:val="eu-ES"/>
        </w:rPr>
        <w:t>Java eta Eclipse tresnen erabilera.</w:t>
      </w:r>
    </w:p>
    <w:p w14:paraId="7FD0D3E8" w14:textId="77777777" w:rsidR="00512629" w:rsidRPr="00B855CB" w:rsidRDefault="00512629">
      <w:pPr>
        <w:rPr>
          <w:rFonts w:asciiTheme="majorHAnsi" w:eastAsiaTheme="majorEastAsia" w:hAnsiTheme="majorHAnsi" w:cstheme="majorBidi"/>
          <w:sz w:val="32"/>
          <w:szCs w:val="32"/>
          <w:lang w:val="eu-ES"/>
        </w:rPr>
      </w:pPr>
      <w:r w:rsidRPr="00B855CB">
        <w:rPr>
          <w:lang w:val="eu-ES"/>
        </w:rPr>
        <w:br w:type="page"/>
      </w:r>
    </w:p>
    <w:p w14:paraId="652C4B93" w14:textId="6B7805C4" w:rsidR="008250C7" w:rsidRPr="00B855CB" w:rsidRDefault="008250C7" w:rsidP="003273CE">
      <w:pPr>
        <w:pStyle w:val="Ttulo1"/>
        <w:jc w:val="both"/>
        <w:rPr>
          <w:lang w:val="eu-ES"/>
        </w:rPr>
      </w:pPr>
      <w:bookmarkStart w:id="199" w:name="_Toc74928200"/>
      <w:r w:rsidRPr="00B855CB">
        <w:rPr>
          <w:lang w:val="eu-ES"/>
        </w:rPr>
        <w:lastRenderedPageBreak/>
        <w:t>Arauak eta Erreferentziak</w:t>
      </w:r>
      <w:bookmarkEnd w:id="199"/>
    </w:p>
    <w:p w14:paraId="76823220" w14:textId="15629F8B" w:rsidR="000E63E2" w:rsidRPr="00B855CB" w:rsidRDefault="000E63E2" w:rsidP="000E63E2">
      <w:pPr>
        <w:jc w:val="both"/>
        <w:rPr>
          <w:lang w:val="eu-ES"/>
        </w:rPr>
      </w:pPr>
      <w:r w:rsidRPr="00B855CB">
        <w:rPr>
          <w:lang w:val="eu-ES"/>
        </w:rPr>
        <w:t>Kapitulu honetan, proiektuan zehar erabilitako araudia, bibliografia, metodoak, tresnak</w:t>
      </w:r>
      <w:del w:id="200" w:author="JUAN MANUEL PIKATZA" w:date="2021-08-15T17:43:00Z">
        <w:r w:rsidRPr="00B855CB" w:rsidDel="002F1809">
          <w:rPr>
            <w:lang w:val="eu-ES"/>
          </w:rPr>
          <w:delText xml:space="preserve"> </w:delText>
        </w:r>
      </w:del>
      <w:r w:rsidRPr="00B855CB">
        <w:rPr>
          <w:lang w:val="eu-ES"/>
        </w:rPr>
        <w:t>, ereduak, metrikak eta prototipoak deskribatuko dira.</w:t>
      </w:r>
    </w:p>
    <w:p w14:paraId="0175D8AF" w14:textId="496DDD99" w:rsidR="008250C7" w:rsidRPr="00B855CB" w:rsidRDefault="008250C7" w:rsidP="008250C7">
      <w:pPr>
        <w:pStyle w:val="Ttulo2"/>
        <w:rPr>
          <w:lang w:val="eu-ES"/>
        </w:rPr>
      </w:pPr>
      <w:bookmarkStart w:id="201" w:name="_Toc74928201"/>
      <w:r w:rsidRPr="00B855CB">
        <w:rPr>
          <w:lang w:val="eu-ES"/>
        </w:rPr>
        <w:t>Aplikatutako Legedia eta Araudia</w:t>
      </w:r>
      <w:bookmarkEnd w:id="201"/>
    </w:p>
    <w:p w14:paraId="16DB221B" w14:textId="2B4808E0" w:rsidR="00BD63B8" w:rsidRPr="00B855CB" w:rsidRDefault="00BD63B8" w:rsidP="00BD63B8">
      <w:pPr>
        <w:jc w:val="both"/>
        <w:rPr>
          <w:lang w:val="eu-ES"/>
        </w:rPr>
      </w:pPr>
      <w:r w:rsidRPr="00B855CB">
        <w:rPr>
          <w:lang w:val="eu-ES"/>
        </w:rPr>
        <w:t>Hainbat esparrutako legedia eta araudia aplikatzen da. Alde batetik, GrALari eta dokumentazioari buruzkoak eta bestetik erlazionatuta dauden administrazio publikoaren legeak.</w:t>
      </w:r>
    </w:p>
    <w:p w14:paraId="01482CB6" w14:textId="3519C1F6" w:rsidR="00840203" w:rsidRPr="00B855CB" w:rsidRDefault="00840203" w:rsidP="00840203">
      <w:pPr>
        <w:rPr>
          <w:lang w:val="eu-ES"/>
        </w:rPr>
      </w:pPr>
      <w:r w:rsidRPr="00B855CB">
        <w:rPr>
          <w:lang w:val="eu-ES"/>
        </w:rPr>
        <w:t>Gradu Amaierako Lanen inguruko bete beharreko arautegia:</w:t>
      </w:r>
    </w:p>
    <w:p w14:paraId="77FFE1E0" w14:textId="02120981" w:rsidR="00840203" w:rsidRPr="00B855CB" w:rsidRDefault="00D800B8" w:rsidP="00261AFA">
      <w:pPr>
        <w:pStyle w:val="Prrafodelista"/>
        <w:numPr>
          <w:ilvl w:val="0"/>
          <w:numId w:val="7"/>
        </w:numPr>
        <w:jc w:val="both"/>
        <w:rPr>
          <w:lang w:val="eu-ES"/>
        </w:rPr>
      </w:pPr>
      <w:hyperlink r:id="rId30" w:history="1">
        <w:r w:rsidR="00840203" w:rsidRPr="00B855CB">
          <w:rPr>
            <w:rStyle w:val="Hipervnculo"/>
            <w:lang w:val="eu-ES"/>
          </w:rPr>
          <w:t>UPV/EHUko gradu amaierako lanen araudia</w:t>
        </w:r>
      </w:hyperlink>
      <w:r w:rsidR="00840203" w:rsidRPr="00B855CB">
        <w:rPr>
          <w:lang w:val="eu-ES"/>
        </w:rPr>
        <w:t>.</w:t>
      </w:r>
      <w:r w:rsidR="000E63E2" w:rsidRPr="00B855CB">
        <w:rPr>
          <w:lang w:val="eu-ES"/>
        </w:rPr>
        <w:t xml:space="preserve"> Euskal Herriko Unibertsitatean gradu amaierako lana egin eta defendatzeari buruzko arautegia.</w:t>
      </w:r>
    </w:p>
    <w:p w14:paraId="1EE10B0C" w14:textId="09035AE8" w:rsidR="000E63E2" w:rsidRPr="00B855CB" w:rsidRDefault="00D800B8" w:rsidP="00261AFA">
      <w:pPr>
        <w:pStyle w:val="Prrafodelista"/>
        <w:numPr>
          <w:ilvl w:val="0"/>
          <w:numId w:val="7"/>
        </w:numPr>
        <w:jc w:val="both"/>
        <w:rPr>
          <w:lang w:val="eu-ES"/>
        </w:rPr>
      </w:pPr>
      <w:r>
        <w:fldChar w:fldCharType="begin"/>
      </w:r>
      <w:r w:rsidRPr="006B278F">
        <w:rPr>
          <w:lang w:val="eu-ES"/>
          <w:rPrChange w:id="202" w:author="Julen Etxaniz Aragoneses" w:date="2021-08-23T12:17:00Z">
            <w:rPr/>
          </w:rPrChange>
        </w:rPr>
        <w:instrText xml:space="preserve"> HYPERLINK "https://www.ehu.eus/documents/340468/2334257/Normativa_TFG_eus" </w:instrText>
      </w:r>
      <w:r>
        <w:fldChar w:fldCharType="separate"/>
      </w:r>
      <w:r w:rsidR="00840203" w:rsidRPr="00B855CB">
        <w:rPr>
          <w:rStyle w:val="Hipervnculo"/>
          <w:lang w:val="eu-ES"/>
        </w:rPr>
        <w:t>Informatika Fakultateko gradu amaierako lanen araudia</w:t>
      </w:r>
      <w:r>
        <w:rPr>
          <w:rStyle w:val="Hipervnculo"/>
          <w:lang w:val="eu-ES"/>
        </w:rPr>
        <w:fldChar w:fldCharType="end"/>
      </w:r>
      <w:r w:rsidR="000E140A" w:rsidRPr="00B855CB">
        <w:rPr>
          <w:lang w:val="eu-ES"/>
        </w:rPr>
        <w:t>.</w:t>
      </w:r>
      <w:r w:rsidR="000E63E2" w:rsidRPr="00B855CB">
        <w:rPr>
          <w:lang w:val="eu-ES"/>
        </w:rPr>
        <w:t xml:space="preserve"> Informatika Fakultate</w:t>
      </w:r>
      <w:r w:rsidR="00CF1A4E" w:rsidRPr="00B855CB">
        <w:rPr>
          <w:lang w:val="eu-ES"/>
        </w:rPr>
        <w:t>ko</w:t>
      </w:r>
      <w:r w:rsidR="000E63E2" w:rsidRPr="00B855CB">
        <w:rPr>
          <w:lang w:val="eu-ES"/>
        </w:rPr>
        <w:t xml:space="preserve"> Gradu Amaierako Lanari buruzko arautegia.</w:t>
      </w:r>
    </w:p>
    <w:p w14:paraId="14FF9E8B" w14:textId="60C31CDF" w:rsidR="000E63E2" w:rsidRPr="00B855CB" w:rsidRDefault="00D800B8" w:rsidP="00261AFA">
      <w:pPr>
        <w:pStyle w:val="Prrafodelista"/>
        <w:numPr>
          <w:ilvl w:val="0"/>
          <w:numId w:val="8"/>
        </w:numPr>
        <w:jc w:val="both"/>
        <w:rPr>
          <w:lang w:val="eu-ES"/>
        </w:rPr>
      </w:pPr>
      <w:r>
        <w:fldChar w:fldCharType="begin"/>
      </w:r>
      <w:r w:rsidRPr="006B278F">
        <w:rPr>
          <w:lang w:val="eu-ES"/>
          <w:rPrChange w:id="203" w:author="Julen Etxaniz Aragoneses" w:date="2021-08-23T12:17:00Z">
            <w:rPr/>
          </w:rPrChange>
        </w:rPr>
        <w:instrText xml:space="preserve"> HYPERLINK "https://www.boe.es/boe/dias/2009/08/04/pdfs/</w:instrText>
      </w:r>
      <w:r w:rsidRPr="006B278F">
        <w:rPr>
          <w:lang w:val="eu-ES"/>
          <w:rPrChange w:id="204" w:author="Julen Etxaniz Aragoneses" w:date="2021-08-23T12:17:00Z">
            <w:rPr/>
          </w:rPrChange>
        </w:rPr>
        <w:instrText xml:space="preserve">BOE-A-2009-12977.pdf" </w:instrText>
      </w:r>
      <w:r>
        <w:fldChar w:fldCharType="separate"/>
      </w:r>
      <w:r w:rsidR="000E63E2" w:rsidRPr="00B855CB">
        <w:rPr>
          <w:rStyle w:val="Hipervnculo"/>
          <w:lang w:val="eu-ES"/>
        </w:rPr>
        <w:t>BOE-A-2009-12977</w:t>
      </w:r>
      <w:r>
        <w:rPr>
          <w:rStyle w:val="Hipervnculo"/>
          <w:lang w:val="eu-ES"/>
        </w:rPr>
        <w:fldChar w:fldCharType="end"/>
      </w:r>
      <w:r w:rsidR="000E63E2" w:rsidRPr="00B855CB">
        <w:rPr>
          <w:lang w:val="eu-ES"/>
        </w:rPr>
        <w:t>. Informatika Ingeniaritzako Graduko edo Ingeniaritza Teknikoko titulazioak bete beharreko konpetentzia profesionalak eta Gradu Amaierako Lanen izaera profesionala ezartzen duen Errege Dekretua.</w:t>
      </w:r>
    </w:p>
    <w:p w14:paraId="57D9CF0E" w14:textId="18F6712A" w:rsidR="00050223" w:rsidRPr="00B855CB" w:rsidRDefault="00050223" w:rsidP="00050223">
      <w:pPr>
        <w:jc w:val="both"/>
        <w:rPr>
          <w:lang w:val="eu-ES"/>
        </w:rPr>
      </w:pPr>
      <w:r w:rsidRPr="00B855CB">
        <w:rPr>
          <w:lang w:val="eu-ES"/>
        </w:rPr>
        <w:t>Administrazioa Publikoak ezarritako Sektore Publikoko Kontratuen legeak eta aurkeztutako kexak:</w:t>
      </w:r>
    </w:p>
    <w:p w14:paraId="6285CE11" w14:textId="38377663" w:rsidR="00050223" w:rsidRPr="00B855CB" w:rsidRDefault="00D800B8" w:rsidP="00261AFA">
      <w:pPr>
        <w:pStyle w:val="Prrafodelista"/>
        <w:numPr>
          <w:ilvl w:val="0"/>
          <w:numId w:val="8"/>
        </w:numPr>
        <w:jc w:val="both"/>
        <w:rPr>
          <w:lang w:val="eu-ES"/>
        </w:rPr>
      </w:pPr>
      <w:hyperlink r:id="rId31" w:history="1">
        <w:r w:rsidR="00050223" w:rsidRPr="00B855CB">
          <w:rPr>
            <w:rStyle w:val="Hipervnculo"/>
            <w:lang w:val="eu-ES"/>
          </w:rPr>
          <w:t>BOE-261-2007-18874</w:t>
        </w:r>
      </w:hyperlink>
      <w:r w:rsidR="00050223" w:rsidRPr="00B855CB">
        <w:rPr>
          <w:lang w:val="eu-ES"/>
        </w:rPr>
        <w:t>. 30/2007 Legea, urriaren 30ekoa, Sektore Publikoko Kontratuei buruzkoa.</w:t>
      </w:r>
    </w:p>
    <w:p w14:paraId="29EFFA2A" w14:textId="42C58749" w:rsidR="00050223" w:rsidRPr="00B855CB" w:rsidRDefault="00D800B8" w:rsidP="00261AFA">
      <w:pPr>
        <w:pStyle w:val="Prrafodelista"/>
        <w:numPr>
          <w:ilvl w:val="0"/>
          <w:numId w:val="8"/>
        </w:numPr>
        <w:jc w:val="both"/>
        <w:rPr>
          <w:lang w:val="eu-ES"/>
        </w:rPr>
      </w:pPr>
      <w:r>
        <w:fldChar w:fldCharType="begin"/>
      </w:r>
      <w:r w:rsidRPr="006B278F">
        <w:rPr>
          <w:lang w:val="eu-ES"/>
          <w:rPrChange w:id="205" w:author="Julen Etxaniz Aragoneses" w:date="2021-08-23T12:17:00Z">
            <w:rPr/>
          </w:rPrChange>
        </w:rPr>
        <w:instrText xml:space="preserve"> HYPERLINK "</w:instrText>
      </w:r>
      <w:r w:rsidRPr="006B278F">
        <w:rPr>
          <w:lang w:val="eu-ES"/>
          <w:rPrChange w:id="206" w:author="Julen Etxaniz Aragoneses" w:date="2021-08-23T12:17:00Z">
            <w:rPr/>
          </w:rPrChange>
        </w:rPr>
        <w:instrText xml:space="preserve">https://www.boe.es/boe_euskera/dias/2011/11/16/pdfs/BOE-A-2011-17887-E.pdf" </w:instrText>
      </w:r>
      <w:r>
        <w:fldChar w:fldCharType="separate"/>
      </w:r>
      <w:r w:rsidR="00050223" w:rsidRPr="00B855CB">
        <w:rPr>
          <w:rStyle w:val="Hipervnculo"/>
          <w:lang w:val="eu-ES"/>
        </w:rPr>
        <w:t>BOE-A-2011-17887</w:t>
      </w:r>
      <w:r>
        <w:rPr>
          <w:rStyle w:val="Hipervnculo"/>
          <w:lang w:val="eu-ES"/>
        </w:rPr>
        <w:fldChar w:fldCharType="end"/>
      </w:r>
      <w:r w:rsidR="00050223" w:rsidRPr="00B855CB">
        <w:rPr>
          <w:lang w:val="eu-ES"/>
        </w:rPr>
        <w:t>. 3/2011 Legegintzako Errege Dekretua, azaroaren 14koa, Sektore Publikoko Kontratuei buruzko Legearen testu bategina onartzen duena.</w:t>
      </w:r>
    </w:p>
    <w:p w14:paraId="340F4FAA" w14:textId="2EE3D4C3" w:rsidR="00050223" w:rsidRPr="00B855CB" w:rsidRDefault="00D800B8" w:rsidP="00261AFA">
      <w:pPr>
        <w:pStyle w:val="Prrafodelista"/>
        <w:numPr>
          <w:ilvl w:val="0"/>
          <w:numId w:val="8"/>
        </w:numPr>
        <w:jc w:val="both"/>
        <w:rPr>
          <w:lang w:val="eu-ES"/>
        </w:rPr>
      </w:pPr>
      <w:r>
        <w:fldChar w:fldCharType="begin"/>
      </w:r>
      <w:r w:rsidRPr="006B278F">
        <w:rPr>
          <w:lang w:val="eu-ES"/>
          <w:rPrChange w:id="207" w:author="Julen Etxaniz Aragoneses" w:date="2021-08-23T12:17:00Z">
            <w:rPr/>
          </w:rPrChange>
        </w:rPr>
        <w:instrText xml:space="preserve"> HYPERLINK "https://www.boe.</w:instrText>
      </w:r>
      <w:r w:rsidRPr="006B278F">
        <w:rPr>
          <w:lang w:val="eu-ES"/>
          <w:rPrChange w:id="208" w:author="Julen Etxaniz Aragoneses" w:date="2021-08-23T12:17:00Z">
            <w:rPr/>
          </w:rPrChange>
        </w:rPr>
        <w:instrText xml:space="preserve">es/boe_euskera/dias/2017/11/09/pdfs/BOE-A-2017-12902-E.pdf" </w:instrText>
      </w:r>
      <w:r>
        <w:fldChar w:fldCharType="separate"/>
      </w:r>
      <w:r w:rsidR="00050223" w:rsidRPr="00B855CB">
        <w:rPr>
          <w:rStyle w:val="Hipervnculo"/>
          <w:lang w:val="eu-ES"/>
        </w:rPr>
        <w:t>BOE-A-2017-12902</w:t>
      </w:r>
      <w:r>
        <w:rPr>
          <w:rStyle w:val="Hipervnculo"/>
          <w:lang w:val="eu-ES"/>
        </w:rPr>
        <w:fldChar w:fldCharType="end"/>
      </w:r>
      <w:r w:rsidR="00050223" w:rsidRPr="00B855CB">
        <w:rPr>
          <w:lang w:val="eu-ES"/>
        </w:rPr>
        <w:t>. 9/2017 Legea, azaroaren 8koa, Sektore Publikoko Kontratuena, Europako Parlamentuaren eta Kontseiluaren 2014ko otsailaren 26ko 2014/23/EB eta 2014/24/EB zuzentarauen transposizioa egiten duena Espainiako ordenamendu juridikora. 93. Artikulua: Kalitatea bermatzeko arauak betetzen direla egiaztatzea.</w:t>
      </w:r>
    </w:p>
    <w:p w14:paraId="370B0199" w14:textId="7565FD20" w:rsidR="00050223" w:rsidRPr="00B855CB" w:rsidRDefault="00D800B8" w:rsidP="00261AFA">
      <w:pPr>
        <w:pStyle w:val="Prrafodelista"/>
        <w:numPr>
          <w:ilvl w:val="0"/>
          <w:numId w:val="8"/>
        </w:numPr>
        <w:jc w:val="both"/>
        <w:rPr>
          <w:lang w:val="eu-ES"/>
        </w:rPr>
      </w:pPr>
      <w:hyperlink r:id="rId32" w:history="1">
        <w:r w:rsidR="00CF1A4E" w:rsidRPr="00B855CB">
          <w:rPr>
            <w:rStyle w:val="Hipervnculo"/>
            <w:lang w:val="eu-ES"/>
          </w:rPr>
          <w:t>Recurso nº 6/2016 Resolución nº 100/2016</w:t>
        </w:r>
      </w:hyperlink>
      <w:r w:rsidR="00CF1A4E" w:rsidRPr="00B855CB">
        <w:rPr>
          <w:lang w:val="eu-ES"/>
        </w:rPr>
        <w:t>. Kontratu baliabideen administrazio zentralaren erresoluzioa OESIA NETWORKS, S.L enpresaren errekurtsoari.</w:t>
      </w:r>
    </w:p>
    <w:p w14:paraId="46956C28" w14:textId="10BF21F9" w:rsidR="00E85C40" w:rsidRPr="00B855CB" w:rsidRDefault="00E85C40" w:rsidP="00E85C40">
      <w:pPr>
        <w:jc w:val="both"/>
        <w:rPr>
          <w:lang w:val="eu-ES"/>
        </w:rPr>
      </w:pPr>
      <w:r w:rsidRPr="00B855CB">
        <w:rPr>
          <w:lang w:val="eu-ES"/>
        </w:rPr>
        <w:t>Kalitate-eredu eta giden inguruko informazio eta baliabideak:</w:t>
      </w:r>
    </w:p>
    <w:p w14:paraId="0C50BADA" w14:textId="64ACAEFB" w:rsidR="00E85C40" w:rsidRPr="00B855CB" w:rsidRDefault="00D800B8" w:rsidP="00261AFA">
      <w:pPr>
        <w:pStyle w:val="Prrafodelista"/>
        <w:numPr>
          <w:ilvl w:val="0"/>
          <w:numId w:val="20"/>
        </w:numPr>
        <w:jc w:val="both"/>
        <w:rPr>
          <w:lang w:val="eu-ES"/>
        </w:rPr>
      </w:pPr>
      <w:r>
        <w:fldChar w:fldCharType="begin"/>
      </w:r>
      <w:r w:rsidRPr="006B278F">
        <w:rPr>
          <w:lang w:val="en-GB"/>
          <w:rPrChange w:id="209" w:author="Julen Etxaniz Aragoneses" w:date="2021-08-23T12:17:00Z">
            <w:rPr/>
          </w:rPrChange>
        </w:rPr>
        <w:instrText xml:space="preserve"> HYPERLINK "https://resources.sei.cmu.edu/asset_fi</w:instrText>
      </w:r>
      <w:r w:rsidRPr="006B278F">
        <w:rPr>
          <w:lang w:val="en-GB"/>
          <w:rPrChange w:id="210" w:author="Julen Etxaniz Aragoneses" w:date="2021-08-23T12:17:00Z">
            <w:rPr/>
          </w:rPrChange>
        </w:rPr>
        <w:instrText xml:space="preserve">les/TechnicalReport/2010_005_001_15287.pdf" </w:instrText>
      </w:r>
      <w:r>
        <w:fldChar w:fldCharType="separate"/>
      </w:r>
      <w:r w:rsidR="00D23A83" w:rsidRPr="00B855CB">
        <w:rPr>
          <w:rStyle w:val="Hipervnculo"/>
          <w:lang w:val="eu-ES"/>
        </w:rPr>
        <w:t>CMMI-DEV, V1.3</w:t>
      </w:r>
      <w:r>
        <w:rPr>
          <w:rStyle w:val="Hipervnculo"/>
          <w:lang w:val="eu-ES"/>
        </w:rPr>
        <w:fldChar w:fldCharType="end"/>
      </w:r>
      <w:r w:rsidR="00D23A83" w:rsidRPr="00B855CB">
        <w:rPr>
          <w:lang w:val="eu-ES"/>
        </w:rPr>
        <w:t xml:space="preserve">. </w:t>
      </w:r>
      <w:r w:rsidR="00E85C40" w:rsidRPr="00B855CB">
        <w:rPr>
          <w:lang w:val="eu-ES"/>
        </w:rPr>
        <w:t>Improving processes for developing better products and services.</w:t>
      </w:r>
    </w:p>
    <w:p w14:paraId="425DBBBE" w14:textId="4FC1C4D9" w:rsidR="00E85C40" w:rsidRPr="00B855CB" w:rsidRDefault="00D800B8" w:rsidP="00261AFA">
      <w:pPr>
        <w:pStyle w:val="Prrafodelista"/>
        <w:numPr>
          <w:ilvl w:val="0"/>
          <w:numId w:val="20"/>
        </w:numPr>
        <w:jc w:val="both"/>
        <w:rPr>
          <w:lang w:val="eu-ES"/>
        </w:rPr>
      </w:pPr>
      <w:r>
        <w:fldChar w:fldCharType="begin"/>
      </w:r>
      <w:r w:rsidRPr="006B278F">
        <w:rPr>
          <w:lang w:val="en-GB"/>
          <w:rPrChange w:id="211" w:author="Julen Etxaniz Aragoneses" w:date="2021-08-23T12:17:00Z">
            <w:rPr/>
          </w:rPrChange>
        </w:rPr>
        <w:instrText xml:space="preserve"> HYPERLINK "https://cmmiinstitute.com/cmmi" </w:instrText>
      </w:r>
      <w:r>
        <w:fldChar w:fldCharType="separate"/>
      </w:r>
      <w:r w:rsidR="00E85C40" w:rsidRPr="00B855CB">
        <w:rPr>
          <w:rStyle w:val="Hipervnculo"/>
          <w:lang w:val="eu-ES"/>
        </w:rPr>
        <w:t>CMMI 2.0</w:t>
      </w:r>
      <w:r>
        <w:rPr>
          <w:rStyle w:val="Hipervnculo"/>
          <w:lang w:val="eu-ES"/>
        </w:rPr>
        <w:fldChar w:fldCharType="end"/>
      </w:r>
      <w:r w:rsidR="00D23A83" w:rsidRPr="00B855CB">
        <w:rPr>
          <w:lang w:val="eu-ES"/>
        </w:rPr>
        <w:t>.</w:t>
      </w:r>
      <w:r w:rsidR="00E85C40" w:rsidRPr="00B855CB">
        <w:rPr>
          <w:lang w:val="eu-ES"/>
        </w:rPr>
        <w:t xml:space="preserve"> Capability and performance model.</w:t>
      </w:r>
    </w:p>
    <w:p w14:paraId="778DCB3D" w14:textId="57A9A7BA" w:rsidR="00E85C40" w:rsidRPr="00B855CB" w:rsidRDefault="00D800B8" w:rsidP="00261AFA">
      <w:pPr>
        <w:pStyle w:val="Prrafodelista"/>
        <w:numPr>
          <w:ilvl w:val="0"/>
          <w:numId w:val="20"/>
        </w:numPr>
        <w:jc w:val="both"/>
        <w:rPr>
          <w:lang w:val="eu-ES"/>
        </w:rPr>
      </w:pPr>
      <w:r>
        <w:fldChar w:fldCharType="begin"/>
      </w:r>
      <w:r w:rsidRPr="006B278F">
        <w:rPr>
          <w:lang w:val="en-GB"/>
          <w:rPrChange w:id="212" w:author="Julen Etxaniz Aragoneses" w:date="2021-08-23T12:17:00Z">
            <w:rPr/>
          </w:rPrChange>
        </w:rPr>
        <w:instrText xml:space="preserve"> HYPERLINK "https://www.pmi.org/pmbok-guide-standards/foundational/pmbok" </w:instrText>
      </w:r>
      <w:r>
        <w:fldChar w:fldCharType="separate"/>
      </w:r>
      <w:r w:rsidR="00E85C40" w:rsidRPr="00B855CB">
        <w:rPr>
          <w:rStyle w:val="Hipervnculo"/>
          <w:lang w:val="eu-ES"/>
        </w:rPr>
        <w:t>PMBOK</w:t>
      </w:r>
      <w:r>
        <w:rPr>
          <w:rStyle w:val="Hipervnculo"/>
          <w:lang w:val="eu-ES"/>
        </w:rPr>
        <w:fldChar w:fldCharType="end"/>
      </w:r>
      <w:r w:rsidR="00D23A83" w:rsidRPr="00B855CB">
        <w:rPr>
          <w:lang w:val="eu-ES"/>
        </w:rPr>
        <w:t>.</w:t>
      </w:r>
      <w:r w:rsidR="00E85C40" w:rsidRPr="00B855CB">
        <w:rPr>
          <w:lang w:val="eu-ES"/>
        </w:rPr>
        <w:t xml:space="preserve"> Project Management Body of Knowledge.</w:t>
      </w:r>
    </w:p>
    <w:p w14:paraId="302082ED" w14:textId="34EF832D" w:rsidR="00840203" w:rsidRPr="00B855CB" w:rsidRDefault="00840203" w:rsidP="000E140A">
      <w:pPr>
        <w:jc w:val="both"/>
        <w:rPr>
          <w:lang w:val="eu-ES"/>
        </w:rPr>
      </w:pPr>
      <w:r w:rsidRPr="00B855CB">
        <w:rPr>
          <w:lang w:val="eu-ES"/>
        </w:rPr>
        <w:t>Proiektu honen dokumentazioen antolaketarako eta proiektuaren aurkezpenerako aplikatu den araua CCII-N2016 estandarra da.</w:t>
      </w:r>
    </w:p>
    <w:p w14:paraId="425F05D0" w14:textId="22945DD1" w:rsidR="00840203" w:rsidRPr="00B855CB" w:rsidRDefault="00D800B8" w:rsidP="00261AFA">
      <w:pPr>
        <w:pStyle w:val="Prrafodelista"/>
        <w:numPr>
          <w:ilvl w:val="0"/>
          <w:numId w:val="6"/>
        </w:numPr>
        <w:jc w:val="both"/>
        <w:rPr>
          <w:lang w:val="eu-ES"/>
        </w:rPr>
      </w:pPr>
      <w:hyperlink r:id="rId33" w:history="1">
        <w:r w:rsidR="00840203" w:rsidRPr="00B855CB">
          <w:rPr>
            <w:rStyle w:val="Hipervnculo"/>
            <w:lang w:val="eu-ES"/>
          </w:rPr>
          <w:t>CCII-N2016-01</w:t>
        </w:r>
      </w:hyperlink>
      <w:r w:rsidR="00840203" w:rsidRPr="00B855CB">
        <w:rPr>
          <w:lang w:val="eu-ES"/>
        </w:rPr>
        <w:t>. Ingeniaritza informatikoko proiektuen ikuskaritza edo bisa egiteko araua CCII N2016-01 estandarra da. Estandarrak dokumentuen osotasuna berrikusteko zerbitzuen prozesua deskribatzen du.</w:t>
      </w:r>
    </w:p>
    <w:p w14:paraId="016552C9" w14:textId="30DFED33" w:rsidR="00840203" w:rsidRPr="00B855CB" w:rsidRDefault="00D800B8" w:rsidP="00261AFA">
      <w:pPr>
        <w:pStyle w:val="Prrafodelista"/>
        <w:numPr>
          <w:ilvl w:val="0"/>
          <w:numId w:val="6"/>
        </w:numPr>
        <w:jc w:val="both"/>
        <w:rPr>
          <w:lang w:val="eu-ES"/>
        </w:rPr>
      </w:pPr>
      <w:hyperlink r:id="rId34" w:history="1">
        <w:r w:rsidR="00840203" w:rsidRPr="00B855CB">
          <w:rPr>
            <w:rStyle w:val="Hipervnculo"/>
            <w:lang w:val="eu-ES"/>
          </w:rPr>
          <w:t>CCII-N2016-02</w:t>
        </w:r>
      </w:hyperlink>
      <w:r w:rsidR="00840203" w:rsidRPr="00B855CB">
        <w:rPr>
          <w:lang w:val="eu-ES"/>
        </w:rPr>
        <w:t>. Estandar honek ingeniaritza informatikoko proiektuen dokumentazioaren antolaketa eta bere aurkezpena zehazten du. Memoria eta bere eranskinak estandar honen arabera antolatu dira, baita memoriarekin batera entregatu den webgunearen antolaketa.</w:t>
      </w:r>
    </w:p>
    <w:bookmarkStart w:id="213" w:name="_Toc74928202" w:displacedByCustomXml="next"/>
    <w:sdt>
      <w:sdtPr>
        <w:rPr>
          <w:rFonts w:asciiTheme="minorHAnsi" w:eastAsiaTheme="minorEastAsia" w:hAnsiTheme="minorHAnsi" w:cstheme="minorBidi"/>
          <w:b w:val="0"/>
          <w:sz w:val="20"/>
          <w:szCs w:val="22"/>
          <w:lang w:val="eu-ES"/>
        </w:rPr>
        <w:id w:val="-1703622969"/>
        <w:docPartObj>
          <w:docPartGallery w:val="Bibliographies"/>
          <w:docPartUnique/>
        </w:docPartObj>
      </w:sdtPr>
      <w:sdtEndPr/>
      <w:sdtContent>
        <w:commentRangeStart w:id="214" w:displacedByCustomXml="prev"/>
        <w:p w14:paraId="32EF8CD6" w14:textId="412DB6D3" w:rsidR="005841DB" w:rsidRPr="00B855CB" w:rsidRDefault="005841DB" w:rsidP="005841DB">
          <w:pPr>
            <w:pStyle w:val="Ttulo2"/>
            <w:rPr>
              <w:lang w:val="eu-ES"/>
            </w:rPr>
          </w:pPr>
          <w:r w:rsidRPr="00B855CB">
            <w:rPr>
              <w:lang w:val="eu-ES"/>
            </w:rPr>
            <w:t>Bibliografia</w:t>
          </w:r>
          <w:bookmarkEnd w:id="213"/>
          <w:commentRangeEnd w:id="214"/>
          <w:r w:rsidR="00DE0CE2">
            <w:rPr>
              <w:rStyle w:val="Refdecomentario"/>
              <w:rFonts w:asciiTheme="minorHAnsi" w:eastAsiaTheme="minorEastAsia" w:hAnsiTheme="minorHAnsi" w:cstheme="minorBidi"/>
              <w:b w:val="0"/>
            </w:rPr>
            <w:commentReference w:id="214"/>
          </w:r>
        </w:p>
        <w:p w14:paraId="11CBA70E" w14:textId="11A4B658" w:rsidR="006D3069" w:rsidRPr="00B855CB" w:rsidRDefault="006D3069" w:rsidP="006D3069">
          <w:pPr>
            <w:jc w:val="both"/>
            <w:rPr>
              <w:lang w:val="eu-ES"/>
            </w:rPr>
          </w:pPr>
          <w:r w:rsidRPr="00B855CB">
            <w:rPr>
              <w:lang w:val="eu-ES"/>
            </w:rPr>
            <w:t>Jarraian, proiektuan zehar informazioa bilatzeko eta datuak lortzeko erabili diren erreferentzia bibliografikoak zerrendatuko dira ordena alfabetikoan.</w:t>
          </w:r>
        </w:p>
        <w:sdt>
          <w:sdtPr>
            <w:rPr>
              <w:b/>
              <w:lang w:val="eu-ES"/>
            </w:rPr>
            <w:id w:val="111145805"/>
            <w:bibliography/>
          </w:sdtPr>
          <w:sdtEndPr>
            <w:rPr>
              <w:b w:val="0"/>
            </w:rPr>
          </w:sdtEndPr>
          <w:sdtContent>
            <w:p w14:paraId="24775DD6" w14:textId="77777777" w:rsidR="00A068E0" w:rsidRDefault="005841DB" w:rsidP="00A068E0">
              <w:pPr>
                <w:rPr>
                  <w:noProof/>
                  <w:sz w:val="22"/>
                </w:rPr>
              </w:pPr>
              <w:r w:rsidRPr="009E41B7">
                <w:rPr>
                  <w:b/>
                  <w:lang w:val="eu-ES"/>
                  <w:rPrChange w:id="215" w:author="JUAN MANUEL PIKATZA" w:date="2021-08-17T09:01:00Z">
                    <w:rPr>
                      <w:lang w:val="eu-ES"/>
                    </w:rPr>
                  </w:rPrChange>
                </w:rPr>
                <w:fldChar w:fldCharType="begin"/>
              </w:r>
              <w:r w:rsidRPr="009E41B7">
                <w:rPr>
                  <w:rFonts w:eastAsiaTheme="majorEastAsia" w:cstheme="majorBidi"/>
                  <w:b/>
                  <w:szCs w:val="20"/>
                  <w:lang w:val="eu-ES"/>
                  <w:rPrChange w:id="216" w:author="JUAN MANUEL PIKATZA" w:date="2021-08-17T09:01:00Z">
                    <w:rPr>
                      <w:b/>
                      <w:lang w:val="eu-ES"/>
                    </w:rPr>
                  </w:rPrChange>
                </w:rPr>
                <w:instrText>BIBLIOGRAPHY</w:instrText>
              </w:r>
              <w:r w:rsidRPr="009E41B7">
                <w:rPr>
                  <w:b/>
                  <w:bCs/>
                  <w:lang w:val="eu-ES"/>
                  <w:rPrChange w:id="217" w:author="JUAN MANUEL PIKATZA" w:date="2021-08-17T09:01:00Z">
                    <w:rPr>
                      <w:b/>
                      <w:bCs/>
                      <w:lang w:val="eu-ES"/>
                    </w:rPr>
                  </w:rPrChange>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0"/>
                <w:gridCol w:w="8204"/>
              </w:tblGrid>
              <w:tr w:rsidR="00A068E0" w:rsidRPr="006B278F" w14:paraId="18395E47" w14:textId="77777777">
                <w:trPr>
                  <w:divId w:val="207180603"/>
                  <w:tblCellSpacing w:w="15" w:type="dxa"/>
                </w:trPr>
                <w:tc>
                  <w:tcPr>
                    <w:tcW w:w="50" w:type="pct"/>
                    <w:hideMark/>
                  </w:tcPr>
                  <w:p w14:paraId="12FE5708" w14:textId="1945C3DB" w:rsidR="00A068E0" w:rsidRDefault="00A068E0">
                    <w:pPr>
                      <w:pStyle w:val="Bibliografa"/>
                      <w:rPr>
                        <w:noProof/>
                        <w:sz w:val="24"/>
                        <w:szCs w:val="24"/>
                        <w:lang w:val="eu-ES"/>
                      </w:rPr>
                    </w:pPr>
                    <w:r>
                      <w:rPr>
                        <w:noProof/>
                        <w:lang w:val="eu-ES"/>
                      </w:rPr>
                      <w:lastRenderedPageBreak/>
                      <w:t xml:space="preserve">[1] </w:t>
                    </w:r>
                  </w:p>
                </w:tc>
                <w:tc>
                  <w:tcPr>
                    <w:tcW w:w="0" w:type="auto"/>
                    <w:hideMark/>
                  </w:tcPr>
                  <w:p w14:paraId="425D8162" w14:textId="77777777" w:rsidR="00A068E0" w:rsidRDefault="00A068E0">
                    <w:pPr>
                      <w:pStyle w:val="Bibliografa"/>
                      <w:rPr>
                        <w:noProof/>
                        <w:lang w:val="eu-ES"/>
                      </w:rPr>
                    </w:pPr>
                    <w:r>
                      <w:rPr>
                        <w:noProof/>
                        <w:lang w:val="eu-ES"/>
                      </w:rPr>
                      <w:t>J. L. Gonzalez, «BETRADOK proiektua: Betekizunen trazabilitate inpaktu-analisi automatikoa eta dokumentazio formalaren sorkuntza automatikoa modeloetan oinarritutako ekosistemetan. Gradu Amaierako Lana.,» 2019. [Online]. Available: https://juletx.github.io/BETRADOK/.</w:t>
                    </w:r>
                  </w:p>
                </w:tc>
              </w:tr>
              <w:tr w:rsidR="00A068E0" w:rsidRPr="006B278F" w14:paraId="7AF95DB4" w14:textId="77777777">
                <w:trPr>
                  <w:divId w:val="207180603"/>
                  <w:tblCellSpacing w:w="15" w:type="dxa"/>
                </w:trPr>
                <w:tc>
                  <w:tcPr>
                    <w:tcW w:w="50" w:type="pct"/>
                    <w:hideMark/>
                  </w:tcPr>
                  <w:p w14:paraId="6BE27CD1" w14:textId="77777777" w:rsidR="00A068E0" w:rsidRDefault="00A068E0">
                    <w:pPr>
                      <w:pStyle w:val="Bibliografa"/>
                      <w:rPr>
                        <w:noProof/>
                        <w:lang w:val="eu-ES"/>
                      </w:rPr>
                    </w:pPr>
                    <w:r>
                      <w:rPr>
                        <w:noProof/>
                        <w:lang w:val="eu-ES"/>
                      </w:rPr>
                      <w:t xml:space="preserve">[2] </w:t>
                    </w:r>
                  </w:p>
                </w:tc>
                <w:tc>
                  <w:tcPr>
                    <w:tcW w:w="0" w:type="auto"/>
                    <w:hideMark/>
                  </w:tcPr>
                  <w:p w14:paraId="6ADB5283" w14:textId="77777777" w:rsidR="00A068E0" w:rsidRDefault="00A068E0">
                    <w:pPr>
                      <w:pStyle w:val="Bibliografa"/>
                      <w:rPr>
                        <w:noProof/>
                        <w:lang w:val="eu-ES"/>
                      </w:rPr>
                    </w:pPr>
                    <w:r>
                      <w:rPr>
                        <w:noProof/>
                        <w:lang w:val="eu-ES"/>
                      </w:rPr>
                      <w:t>J. R. Raño, «ProWF proiektua: Software proiektuen elaboraziorako workflowetan oinarritutako sistemaren sorkuntza eta bizi-zikloa definitzeko metodologia baten ezarpena. Gradu Amaierako Lana.,» 2020. [Online]. Available: https://juletx.github.io/ProWF/.</w:t>
                    </w:r>
                  </w:p>
                </w:tc>
              </w:tr>
              <w:tr w:rsidR="00A068E0" w:rsidRPr="006B278F" w14:paraId="77D25234" w14:textId="77777777">
                <w:trPr>
                  <w:divId w:val="207180603"/>
                  <w:tblCellSpacing w:w="15" w:type="dxa"/>
                </w:trPr>
                <w:tc>
                  <w:tcPr>
                    <w:tcW w:w="50" w:type="pct"/>
                    <w:hideMark/>
                  </w:tcPr>
                  <w:p w14:paraId="4B8CB4CE" w14:textId="77777777" w:rsidR="00A068E0" w:rsidRDefault="00A068E0">
                    <w:pPr>
                      <w:pStyle w:val="Bibliografa"/>
                      <w:rPr>
                        <w:noProof/>
                        <w:lang w:val="eu-ES"/>
                      </w:rPr>
                    </w:pPr>
                    <w:r>
                      <w:rPr>
                        <w:noProof/>
                        <w:lang w:val="eu-ES"/>
                      </w:rPr>
                      <w:t xml:space="preserve">[3] </w:t>
                    </w:r>
                  </w:p>
                </w:tc>
                <w:tc>
                  <w:tcPr>
                    <w:tcW w:w="0" w:type="auto"/>
                    <w:hideMark/>
                  </w:tcPr>
                  <w:p w14:paraId="70012AC2" w14:textId="77777777" w:rsidR="00A068E0" w:rsidRDefault="00A068E0">
                    <w:pPr>
                      <w:pStyle w:val="Bibliografa"/>
                      <w:rPr>
                        <w:noProof/>
                        <w:lang w:val="eu-ES"/>
                      </w:rPr>
                    </w:pPr>
                    <w:r>
                      <w:rPr>
                        <w:noProof/>
                        <w:lang w:val="eu-ES"/>
                      </w:rPr>
                      <w:t>CCII, «Norma CCII-N2016-01: Norma de Visado de Proyectos y Actuaciones Profesionales en Ingeniería Informática,» 2016. [Online]. Available: https://juletx.github.io/ProMeta/Proiektua/Memoriaren%20Eranskinak/A1%20-%20Sarrerako%20dokumentazioa/CCII-N2016-01.pdf.</w:t>
                    </w:r>
                  </w:p>
                </w:tc>
              </w:tr>
              <w:tr w:rsidR="00A068E0" w:rsidRPr="006B278F" w14:paraId="62942FF5" w14:textId="77777777">
                <w:trPr>
                  <w:divId w:val="207180603"/>
                  <w:tblCellSpacing w:w="15" w:type="dxa"/>
                </w:trPr>
                <w:tc>
                  <w:tcPr>
                    <w:tcW w:w="50" w:type="pct"/>
                    <w:hideMark/>
                  </w:tcPr>
                  <w:p w14:paraId="5AA88D4D" w14:textId="77777777" w:rsidR="00A068E0" w:rsidRDefault="00A068E0">
                    <w:pPr>
                      <w:pStyle w:val="Bibliografa"/>
                      <w:rPr>
                        <w:noProof/>
                        <w:lang w:val="eu-ES"/>
                      </w:rPr>
                    </w:pPr>
                    <w:r>
                      <w:rPr>
                        <w:noProof/>
                        <w:lang w:val="eu-ES"/>
                      </w:rPr>
                      <w:t xml:space="preserve">[4] </w:t>
                    </w:r>
                  </w:p>
                </w:tc>
                <w:tc>
                  <w:tcPr>
                    <w:tcW w:w="0" w:type="auto"/>
                    <w:hideMark/>
                  </w:tcPr>
                  <w:p w14:paraId="0F4198EB" w14:textId="77777777" w:rsidR="00A068E0" w:rsidRDefault="00A068E0">
                    <w:pPr>
                      <w:pStyle w:val="Bibliografa"/>
                      <w:rPr>
                        <w:noProof/>
                        <w:lang w:val="eu-ES"/>
                      </w:rPr>
                    </w:pPr>
                    <w:r>
                      <w:rPr>
                        <w:noProof/>
                        <w:lang w:val="eu-ES"/>
                      </w:rPr>
                      <w:t>CCII, «Norma CCII-N2016-02: Norma Técnica para la realización de la Documentación de Proyectos en Ingeniería Informática,» 2016. [Online]. Available: https://juletx.github.io/ProMeta/Proiektua/Memoriaren%20Eranskinak/A1%20-%20Sarrerako%20dokumentazioa/CCII-N2016-02.pdf.</w:t>
                    </w:r>
                  </w:p>
                </w:tc>
              </w:tr>
              <w:tr w:rsidR="00A068E0" w:rsidRPr="006B278F" w14:paraId="24514553" w14:textId="77777777">
                <w:trPr>
                  <w:divId w:val="207180603"/>
                  <w:tblCellSpacing w:w="15" w:type="dxa"/>
                </w:trPr>
                <w:tc>
                  <w:tcPr>
                    <w:tcW w:w="50" w:type="pct"/>
                    <w:hideMark/>
                  </w:tcPr>
                  <w:p w14:paraId="6A00B9DF" w14:textId="77777777" w:rsidR="00A068E0" w:rsidRDefault="00A068E0">
                    <w:pPr>
                      <w:pStyle w:val="Bibliografa"/>
                      <w:rPr>
                        <w:noProof/>
                        <w:lang w:val="eu-ES"/>
                      </w:rPr>
                    </w:pPr>
                    <w:r>
                      <w:rPr>
                        <w:noProof/>
                        <w:lang w:val="eu-ES"/>
                      </w:rPr>
                      <w:t xml:space="preserve">[5] </w:t>
                    </w:r>
                  </w:p>
                </w:tc>
                <w:tc>
                  <w:tcPr>
                    <w:tcW w:w="0" w:type="auto"/>
                    <w:hideMark/>
                  </w:tcPr>
                  <w:p w14:paraId="38E7811F" w14:textId="77777777" w:rsidR="00A068E0" w:rsidRDefault="00A068E0">
                    <w:pPr>
                      <w:pStyle w:val="Bibliografa"/>
                      <w:rPr>
                        <w:noProof/>
                        <w:lang w:val="eu-ES"/>
                      </w:rPr>
                    </w:pPr>
                    <w:r>
                      <w:rPr>
                        <w:noProof/>
                        <w:lang w:val="eu-ES"/>
                      </w:rPr>
                      <w:t>Eclipse Foundation, «ABRD: Agile Business Rules Development,» 2012. [Online]. Available: https://420-gel-hy.github.io/EPF/ARBD/index.htm.</w:t>
                    </w:r>
                  </w:p>
                </w:tc>
              </w:tr>
              <w:tr w:rsidR="00A068E0" w:rsidRPr="006B278F" w14:paraId="52871A77" w14:textId="77777777">
                <w:trPr>
                  <w:divId w:val="207180603"/>
                  <w:tblCellSpacing w:w="15" w:type="dxa"/>
                </w:trPr>
                <w:tc>
                  <w:tcPr>
                    <w:tcW w:w="50" w:type="pct"/>
                    <w:hideMark/>
                  </w:tcPr>
                  <w:p w14:paraId="5CDD4A6E" w14:textId="77777777" w:rsidR="00A068E0" w:rsidRDefault="00A068E0">
                    <w:pPr>
                      <w:pStyle w:val="Bibliografa"/>
                      <w:rPr>
                        <w:noProof/>
                        <w:lang w:val="eu-ES"/>
                      </w:rPr>
                    </w:pPr>
                    <w:r>
                      <w:rPr>
                        <w:noProof/>
                        <w:lang w:val="eu-ES"/>
                      </w:rPr>
                      <w:t xml:space="preserve">[6] </w:t>
                    </w:r>
                  </w:p>
                </w:tc>
                <w:tc>
                  <w:tcPr>
                    <w:tcW w:w="0" w:type="auto"/>
                    <w:hideMark/>
                  </w:tcPr>
                  <w:p w14:paraId="307D5087" w14:textId="77777777" w:rsidR="00A068E0" w:rsidRDefault="00A068E0">
                    <w:pPr>
                      <w:pStyle w:val="Bibliografa"/>
                      <w:rPr>
                        <w:noProof/>
                        <w:lang w:val="eu-ES"/>
                      </w:rPr>
                    </w:pPr>
                    <w:r>
                      <w:rPr>
                        <w:noProof/>
                        <w:lang w:val="eu-ES"/>
                      </w:rPr>
                      <w:t>Eclipse Foundation, «OpenUP: Open Unified Process,» 2012. [Online]. Available: https://420-gel-hy.github.io/EPF/openup/index.htm.</w:t>
                    </w:r>
                  </w:p>
                </w:tc>
              </w:tr>
              <w:tr w:rsidR="00A068E0" w:rsidRPr="006B278F" w14:paraId="3B77F7D5" w14:textId="77777777">
                <w:trPr>
                  <w:divId w:val="207180603"/>
                  <w:tblCellSpacing w:w="15" w:type="dxa"/>
                </w:trPr>
                <w:tc>
                  <w:tcPr>
                    <w:tcW w:w="50" w:type="pct"/>
                    <w:hideMark/>
                  </w:tcPr>
                  <w:p w14:paraId="240F35C0" w14:textId="77777777" w:rsidR="00A068E0" w:rsidRDefault="00A068E0">
                    <w:pPr>
                      <w:pStyle w:val="Bibliografa"/>
                      <w:rPr>
                        <w:noProof/>
                        <w:lang w:val="eu-ES"/>
                      </w:rPr>
                    </w:pPr>
                    <w:r>
                      <w:rPr>
                        <w:noProof/>
                        <w:lang w:val="eu-ES"/>
                      </w:rPr>
                      <w:t xml:space="preserve">[7] </w:t>
                    </w:r>
                  </w:p>
                </w:tc>
                <w:tc>
                  <w:tcPr>
                    <w:tcW w:w="0" w:type="auto"/>
                    <w:hideMark/>
                  </w:tcPr>
                  <w:p w14:paraId="768DDD84" w14:textId="77777777" w:rsidR="00A068E0" w:rsidRDefault="00A068E0">
                    <w:pPr>
                      <w:pStyle w:val="Bibliografa"/>
                      <w:rPr>
                        <w:noProof/>
                        <w:lang w:val="eu-ES"/>
                      </w:rPr>
                    </w:pPr>
                    <w:r>
                      <w:rPr>
                        <w:noProof/>
                        <w:lang w:val="eu-ES"/>
                      </w:rPr>
                      <w:t>Drupal, «Drupal Documentation,» 2021. [Online]. Available: https://www.drupal.org/documentation.</w:t>
                    </w:r>
                  </w:p>
                </w:tc>
              </w:tr>
              <w:tr w:rsidR="00A068E0" w:rsidRPr="006B278F" w14:paraId="646956BC" w14:textId="77777777">
                <w:trPr>
                  <w:divId w:val="207180603"/>
                  <w:tblCellSpacing w:w="15" w:type="dxa"/>
                </w:trPr>
                <w:tc>
                  <w:tcPr>
                    <w:tcW w:w="50" w:type="pct"/>
                    <w:hideMark/>
                  </w:tcPr>
                  <w:p w14:paraId="046B68FE" w14:textId="77777777" w:rsidR="00A068E0" w:rsidRDefault="00A068E0">
                    <w:pPr>
                      <w:pStyle w:val="Bibliografa"/>
                      <w:rPr>
                        <w:noProof/>
                        <w:lang w:val="eu-ES"/>
                      </w:rPr>
                    </w:pPr>
                    <w:r>
                      <w:rPr>
                        <w:noProof/>
                        <w:lang w:val="eu-ES"/>
                      </w:rPr>
                      <w:t xml:space="preserve">[8] </w:t>
                    </w:r>
                  </w:p>
                </w:tc>
                <w:tc>
                  <w:tcPr>
                    <w:tcW w:w="0" w:type="auto"/>
                    <w:hideMark/>
                  </w:tcPr>
                  <w:p w14:paraId="27A79E1C" w14:textId="77777777" w:rsidR="00A068E0" w:rsidRDefault="00A068E0">
                    <w:pPr>
                      <w:pStyle w:val="Bibliografa"/>
                      <w:rPr>
                        <w:noProof/>
                        <w:lang w:val="eu-ES"/>
                      </w:rPr>
                    </w:pPr>
                    <w:r>
                      <w:rPr>
                        <w:noProof/>
                        <w:lang w:val="eu-ES"/>
                      </w:rPr>
                      <w:t>Pantheon, «Pantheon Documentation,» 2021. [Online]. Available: https://pantheon.io/docs/.</w:t>
                    </w:r>
                  </w:p>
                </w:tc>
              </w:tr>
            </w:tbl>
            <w:p w14:paraId="38315DD6" w14:textId="77777777" w:rsidR="00A068E0" w:rsidRPr="00A068E0" w:rsidRDefault="00A068E0">
              <w:pPr>
                <w:divId w:val="207180603"/>
                <w:rPr>
                  <w:rFonts w:eastAsia="Times New Roman"/>
                  <w:noProof/>
                  <w:lang w:val="en-GB"/>
                  <w:rPrChange w:id="218" w:author="Julen Etxaniz Aragoneses" w:date="2021-08-23T11:00:00Z">
                    <w:rPr>
                      <w:rFonts w:eastAsia="Times New Roman"/>
                      <w:noProof/>
                    </w:rPr>
                  </w:rPrChange>
                </w:rPr>
              </w:pPr>
            </w:p>
            <w:p w14:paraId="2AFABE24" w14:textId="69BA99D3" w:rsidR="005841DB" w:rsidRPr="00B855CB" w:rsidRDefault="005841DB" w:rsidP="00A068E0">
              <w:pPr>
                <w:rPr>
                  <w:lang w:val="eu-ES"/>
                </w:rPr>
              </w:pPr>
              <w:r w:rsidRPr="009E41B7">
                <w:rPr>
                  <w:b/>
                  <w:bCs/>
                  <w:szCs w:val="20"/>
                  <w:lang w:val="eu-ES"/>
                  <w:rPrChange w:id="219" w:author="JUAN MANUEL PIKATZA" w:date="2021-08-17T09:01:00Z">
                    <w:rPr>
                      <w:b/>
                      <w:bCs/>
                      <w:lang w:val="eu-ES"/>
                    </w:rPr>
                  </w:rPrChange>
                </w:rPr>
                <w:fldChar w:fldCharType="end"/>
              </w:r>
            </w:p>
          </w:sdtContent>
        </w:sdt>
      </w:sdtContent>
    </w:sdt>
    <w:p w14:paraId="6D28C90E" w14:textId="02CEE739" w:rsidR="00B31713" w:rsidRPr="00B855CB" w:rsidRDefault="008250C7" w:rsidP="00483F31">
      <w:pPr>
        <w:pStyle w:val="Ttulo2"/>
        <w:rPr>
          <w:lang w:val="eu-ES"/>
        </w:rPr>
      </w:pPr>
      <w:bookmarkStart w:id="220" w:name="_Toc74928203"/>
      <w:r w:rsidRPr="00B855CB">
        <w:rPr>
          <w:lang w:val="eu-ES"/>
        </w:rPr>
        <w:t>Metodoak</w:t>
      </w:r>
      <w:bookmarkEnd w:id="220"/>
    </w:p>
    <w:p w14:paraId="56893745" w14:textId="49A6B8D1" w:rsidR="00D00985" w:rsidRPr="00B855CB" w:rsidRDefault="00D00985" w:rsidP="00D00985">
      <w:pPr>
        <w:rPr>
          <w:lang w:val="eu-ES"/>
        </w:rPr>
      </w:pPr>
      <w:r w:rsidRPr="00B855CB">
        <w:rPr>
          <w:lang w:val="eu-ES"/>
        </w:rPr>
        <w:t>Proiektuan hainbat metodo erabili dira, garapena baldintzatu dutenak.</w:t>
      </w:r>
    </w:p>
    <w:p w14:paraId="23B3E85E" w14:textId="6745D333" w:rsidR="00CF20C0" w:rsidRPr="00B855CB" w:rsidRDefault="00CF20C0" w:rsidP="00483F31">
      <w:pPr>
        <w:pStyle w:val="Ttulo3"/>
        <w:rPr>
          <w:lang w:val="eu-ES"/>
        </w:rPr>
      </w:pPr>
      <w:bookmarkStart w:id="221" w:name="_Toc74928204"/>
      <w:r w:rsidRPr="00B855CB">
        <w:rPr>
          <w:lang w:val="eu-ES"/>
        </w:rPr>
        <w:t>OpenUP</w:t>
      </w:r>
      <w:bookmarkEnd w:id="221"/>
    </w:p>
    <w:p w14:paraId="7CC434E0" w14:textId="7631ACAA" w:rsidR="00AA3530" w:rsidRPr="00B855CB" w:rsidRDefault="00AA3530" w:rsidP="00AA3530">
      <w:pPr>
        <w:jc w:val="both"/>
        <w:rPr>
          <w:lang w:val="eu-ES"/>
        </w:rPr>
      </w:pPr>
      <w:r w:rsidRPr="00B855CB">
        <w:rPr>
          <w:lang w:val="eu-ES"/>
        </w:rPr>
        <w:t>OpenUP softwarea garatzeko metodo eta prozesu bat da, teknologien sektoreko enpresa multzo batek proposatutakoa, zeintzuk 2007an Eclipse Fundazioari dohaintzan eman zioten. Fundazioak lizentzia libre bezala argitaratu du eta eredu gisa mantentzen du Eclipse Process Framework (EPF) proiektuaren barruan.</w:t>
      </w:r>
    </w:p>
    <w:p w14:paraId="6AB9F489" w14:textId="22DC05BB" w:rsidR="00AA3530" w:rsidRPr="00B855CB" w:rsidRDefault="00AA3530" w:rsidP="00AA3530">
      <w:pPr>
        <w:jc w:val="both"/>
        <w:rPr>
          <w:lang w:val="eu-ES"/>
        </w:rPr>
      </w:pPr>
      <w:r w:rsidRPr="00B855CB">
        <w:rPr>
          <w:lang w:val="eu-ES"/>
        </w:rPr>
        <w:t>Metodologia honek garrantzi handia izan du proiektu osoan zehar. Batetik, proiektuaren helburuetako bat metodologia baten definizioa eta ezarpena izan da eta OpenUP izan da aukeratutako metodologia. Bestetik, proiektuaren elaborazio prozesurako OpenUP metodologia jarraitu da, dokumentazioa bilduz eta proiektuaren kontrola eramanez.</w:t>
      </w:r>
    </w:p>
    <w:p w14:paraId="0AC324E6" w14:textId="4C144514" w:rsidR="00B76D9D" w:rsidRPr="00B855CB" w:rsidRDefault="00B76D9D" w:rsidP="00483F31">
      <w:pPr>
        <w:pStyle w:val="Ttulo3"/>
        <w:rPr>
          <w:rFonts w:eastAsia="Calibri Light"/>
          <w:lang w:val="eu-ES"/>
        </w:rPr>
      </w:pPr>
      <w:bookmarkStart w:id="222" w:name="_Toc74928205"/>
      <w:r w:rsidRPr="00B855CB">
        <w:rPr>
          <w:rFonts w:eastAsia="Calibri Light"/>
          <w:lang w:val="eu-ES"/>
        </w:rPr>
        <w:t>ABRD</w:t>
      </w:r>
      <w:bookmarkEnd w:id="222"/>
    </w:p>
    <w:p w14:paraId="40AAF21F" w14:textId="27A6AE52" w:rsidR="00B76D9D" w:rsidRPr="00B855CB" w:rsidRDefault="00417119" w:rsidP="00AA3530">
      <w:pPr>
        <w:spacing w:line="228" w:lineRule="auto"/>
        <w:ind w:right="-1"/>
        <w:jc w:val="both"/>
        <w:rPr>
          <w:rFonts w:eastAsia="Calibri Light" w:cstheme="minorHAnsi"/>
          <w:szCs w:val="20"/>
          <w:lang w:val="eu-ES"/>
        </w:rPr>
      </w:pPr>
      <w:r w:rsidRPr="00B855CB">
        <w:rPr>
          <w:rFonts w:eastAsia="Calibri Light" w:cstheme="minorHAnsi"/>
          <w:szCs w:val="20"/>
          <w:lang w:val="eu-ES"/>
        </w:rPr>
        <w:t xml:space="preserve">Agile Business Rules Development metodologiaren eredua ere erabili da. Horrela, bi metodologia erabiliz ziurtatzen da sistemaren egitura egokia dela. ABRD negozio erregela aplikazioa garatzeko metodologia da, </w:t>
      </w:r>
      <w:r w:rsidRPr="00B855CB">
        <w:rPr>
          <w:rFonts w:eastAsia="Calibri Light" w:cstheme="minorHAnsi"/>
          <w:szCs w:val="20"/>
          <w:lang w:val="eu-ES"/>
        </w:rPr>
        <w:lastRenderedPageBreak/>
        <w:t>erregela motorra eta BRMS</w:t>
      </w:r>
      <w:r w:rsidRPr="00B855CB">
        <w:rPr>
          <w:rStyle w:val="Refdenotaalpie"/>
          <w:rFonts w:eastAsia="Calibri Light" w:cstheme="minorHAnsi"/>
          <w:szCs w:val="20"/>
          <w:lang w:val="eu-ES"/>
        </w:rPr>
        <w:footnoteReference w:id="8"/>
      </w:r>
      <w:r w:rsidRPr="00B855CB">
        <w:rPr>
          <w:rFonts w:eastAsia="Calibri Light" w:cstheme="minorHAnsi"/>
          <w:szCs w:val="20"/>
          <w:lang w:val="eu-ES"/>
        </w:rPr>
        <w:t xml:space="preserve"> erabiliz. Metodologia honek erregelen prozesua eta sistema hedatzeko beharrezkoa diren arkitektura diziplinak zehazten ditu. </w:t>
      </w:r>
      <w:r w:rsidRPr="00B855CB">
        <w:rPr>
          <w:rFonts w:eastAsia="Calibri Light" w:cstheme="minorHAnsi"/>
          <w:szCs w:val="20"/>
          <w:lang w:val="eu-ES"/>
        </w:rPr>
        <w:fldChar w:fldCharType="begin"/>
      </w:r>
      <w:r w:rsidRPr="00B855CB">
        <w:rPr>
          <w:rFonts w:eastAsia="Calibri Light" w:cstheme="minorHAnsi"/>
          <w:szCs w:val="20"/>
          <w:lang w:val="eu-ES"/>
        </w:rPr>
        <w:instrText xml:space="preserve"> REF _Ref73987306 \h </w:instrText>
      </w:r>
      <w:r w:rsidRPr="00B855CB">
        <w:rPr>
          <w:rFonts w:eastAsia="Calibri Light" w:cstheme="minorHAnsi"/>
          <w:szCs w:val="20"/>
          <w:lang w:val="eu-ES"/>
        </w:rPr>
      </w:r>
      <w:r w:rsidRPr="00B855CB">
        <w:rPr>
          <w:rFonts w:eastAsia="Calibri Light" w:cstheme="minorHAnsi"/>
          <w:szCs w:val="20"/>
          <w:lang w:val="eu-ES"/>
        </w:rPr>
        <w:fldChar w:fldCharType="separate"/>
      </w:r>
      <w:ins w:id="223" w:author="Julen Etxaniz Aragoneses" w:date="2021-08-23T12:18:00Z">
        <w:r w:rsidR="006F125A">
          <w:rPr>
            <w:rFonts w:eastAsia="Calibri Light" w:cstheme="minorHAnsi"/>
            <w:noProof/>
            <w:szCs w:val="20"/>
            <w:lang w:val="eu-ES"/>
          </w:rPr>
          <w:t>5</w:t>
        </w:r>
        <w:r w:rsidR="006F125A" w:rsidRPr="00B855CB">
          <w:rPr>
            <w:rFonts w:eastAsia="Calibri Light" w:cstheme="minorHAnsi"/>
            <w:szCs w:val="20"/>
            <w:lang w:val="eu-ES"/>
          </w:rPr>
          <w:t>.</w:t>
        </w:r>
        <w:r w:rsidR="006F125A">
          <w:rPr>
            <w:rFonts w:eastAsia="Calibri Light" w:cstheme="minorHAnsi"/>
            <w:noProof/>
            <w:szCs w:val="20"/>
            <w:lang w:val="eu-ES"/>
          </w:rPr>
          <w:t>1</w:t>
        </w:r>
        <w:r w:rsidR="006F125A" w:rsidRPr="00B855CB">
          <w:rPr>
            <w:lang w:val="eu-ES"/>
          </w:rPr>
          <w:t>. Irudia</w:t>
        </w:r>
      </w:ins>
      <w:del w:id="224" w:author="Julen Etxaniz Aragoneses" w:date="2021-08-23T12:16:00Z">
        <w:r w:rsidR="00B94161" w:rsidDel="006B278F">
          <w:rPr>
            <w:rFonts w:eastAsia="Calibri Light" w:cstheme="minorHAnsi"/>
            <w:noProof/>
            <w:szCs w:val="20"/>
            <w:lang w:val="eu-ES"/>
          </w:rPr>
          <w:delText>5</w:delText>
        </w:r>
        <w:r w:rsidR="00B94161" w:rsidRPr="00B855CB" w:rsidDel="006B278F">
          <w:rPr>
            <w:rFonts w:eastAsia="Calibri Light" w:cstheme="minorHAnsi"/>
            <w:szCs w:val="20"/>
            <w:lang w:val="eu-ES"/>
          </w:rPr>
          <w:delText>.</w:delText>
        </w:r>
        <w:r w:rsidR="00B94161" w:rsidDel="006B278F">
          <w:rPr>
            <w:rFonts w:eastAsia="Calibri Light" w:cstheme="minorHAnsi"/>
            <w:noProof/>
            <w:szCs w:val="20"/>
            <w:lang w:val="eu-ES"/>
          </w:rPr>
          <w:delText>1</w:delText>
        </w:r>
        <w:r w:rsidR="00B94161" w:rsidRPr="00B855CB" w:rsidDel="006B278F">
          <w:rPr>
            <w:lang w:val="eu-ES"/>
          </w:rPr>
          <w:delText>. Irudia</w:delText>
        </w:r>
      </w:del>
      <w:r w:rsidRPr="00B855CB">
        <w:rPr>
          <w:rFonts w:eastAsia="Calibri Light" w:cstheme="minorHAnsi"/>
          <w:szCs w:val="20"/>
          <w:lang w:val="eu-ES"/>
        </w:rPr>
        <w:fldChar w:fldCharType="end"/>
      </w:r>
      <w:r w:rsidRPr="00B855CB">
        <w:rPr>
          <w:rFonts w:eastAsia="Calibri Light" w:cstheme="minorHAnsi"/>
          <w:szCs w:val="20"/>
          <w:lang w:val="eu-ES"/>
        </w:rPr>
        <w:t>n metodologiaren prozesua ikus daiteke, fase eta jarduerekin</w:t>
      </w:r>
      <w:r w:rsidR="00B76D9D" w:rsidRPr="00B855CB">
        <w:rPr>
          <w:rFonts w:eastAsia="Calibri Light" w:cstheme="minorHAnsi"/>
          <w:szCs w:val="20"/>
          <w:lang w:val="eu-ES"/>
        </w:rPr>
        <w:t>.</w:t>
      </w:r>
    </w:p>
    <w:p w14:paraId="5A7A674D" w14:textId="77777777" w:rsidR="00417119" w:rsidRPr="00B855CB" w:rsidRDefault="00417119" w:rsidP="00417119">
      <w:pPr>
        <w:keepNext/>
        <w:spacing w:line="228" w:lineRule="auto"/>
        <w:ind w:right="-1"/>
        <w:jc w:val="center"/>
        <w:rPr>
          <w:lang w:val="eu-ES"/>
        </w:rPr>
      </w:pPr>
      <w:r w:rsidRPr="00B855CB">
        <w:rPr>
          <w:noProof/>
          <w:lang w:val="eu-ES" w:eastAsia="eu-ES"/>
        </w:rPr>
        <w:drawing>
          <wp:inline distT="0" distB="0" distL="0" distR="0" wp14:anchorId="573E00ED" wp14:editId="30213A13">
            <wp:extent cx="5400040" cy="117475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1174750"/>
                    </a:xfrm>
                    <a:prstGeom prst="rect">
                      <a:avLst/>
                    </a:prstGeom>
                    <a:noFill/>
                    <a:ln>
                      <a:noFill/>
                    </a:ln>
                  </pic:spPr>
                </pic:pic>
              </a:graphicData>
            </a:graphic>
          </wp:inline>
        </w:drawing>
      </w:r>
    </w:p>
    <w:bookmarkStart w:id="225" w:name="_Ref73987306"/>
    <w:p w14:paraId="4543F0D1" w14:textId="3B5725AC" w:rsidR="00417119" w:rsidRPr="00B855CB" w:rsidRDefault="00B855CB" w:rsidP="00417119">
      <w:pPr>
        <w:pStyle w:val="Descripcin"/>
        <w:jc w:val="center"/>
        <w:rPr>
          <w:rFonts w:eastAsia="Calibri Light" w:cstheme="minorHAnsi"/>
          <w:szCs w:val="20"/>
          <w:lang w:val="eu-ES"/>
        </w:rPr>
      </w:pPr>
      <w:r w:rsidRPr="00B855CB">
        <w:rPr>
          <w:rFonts w:eastAsia="Calibri Light" w:cstheme="minorHAnsi"/>
          <w:szCs w:val="20"/>
          <w:lang w:val="eu-ES"/>
        </w:rPr>
        <w:fldChar w:fldCharType="begin"/>
      </w:r>
      <w:r w:rsidRPr="00B855CB">
        <w:rPr>
          <w:rFonts w:eastAsia="Calibri Light" w:cstheme="minorHAnsi"/>
          <w:szCs w:val="20"/>
          <w:lang w:val="eu-ES"/>
        </w:rPr>
        <w:instrText xml:space="preserve"> STYLEREF 1 \s </w:instrText>
      </w:r>
      <w:r w:rsidRPr="00B855CB">
        <w:rPr>
          <w:rFonts w:eastAsia="Calibri Light" w:cstheme="minorHAnsi"/>
          <w:szCs w:val="20"/>
          <w:lang w:val="eu-ES"/>
        </w:rPr>
        <w:fldChar w:fldCharType="separate"/>
      </w:r>
      <w:bookmarkStart w:id="226" w:name="_Toc74928432"/>
      <w:r w:rsidR="006F125A">
        <w:rPr>
          <w:rFonts w:eastAsia="Calibri Light" w:cstheme="minorHAnsi"/>
          <w:noProof/>
          <w:szCs w:val="20"/>
          <w:lang w:val="eu-ES"/>
        </w:rPr>
        <w:t>5</w:t>
      </w:r>
      <w:r w:rsidRPr="00B855CB">
        <w:rPr>
          <w:rFonts w:eastAsia="Calibri Light" w:cstheme="minorHAnsi"/>
          <w:szCs w:val="20"/>
          <w:lang w:val="eu-ES"/>
        </w:rPr>
        <w:fldChar w:fldCharType="end"/>
      </w:r>
      <w:r w:rsidRPr="00B855CB">
        <w:rPr>
          <w:rFonts w:eastAsia="Calibri Light" w:cstheme="minorHAnsi"/>
          <w:szCs w:val="20"/>
          <w:lang w:val="eu-ES"/>
        </w:rPr>
        <w:t>.</w:t>
      </w:r>
      <w:r w:rsidRPr="00B855CB">
        <w:rPr>
          <w:rFonts w:eastAsia="Calibri Light" w:cstheme="minorHAnsi"/>
          <w:szCs w:val="20"/>
          <w:lang w:val="eu-ES"/>
        </w:rPr>
        <w:fldChar w:fldCharType="begin"/>
      </w:r>
      <w:r w:rsidRPr="00B855CB">
        <w:rPr>
          <w:rFonts w:eastAsia="Calibri Light" w:cstheme="minorHAnsi"/>
          <w:szCs w:val="20"/>
          <w:lang w:val="eu-ES"/>
        </w:rPr>
        <w:instrText xml:space="preserve"> SEQ Irudia \* ARABIC \s 1 </w:instrText>
      </w:r>
      <w:r w:rsidRPr="00B855CB">
        <w:rPr>
          <w:rFonts w:eastAsia="Calibri Light" w:cstheme="minorHAnsi"/>
          <w:szCs w:val="20"/>
          <w:lang w:val="eu-ES"/>
        </w:rPr>
        <w:fldChar w:fldCharType="separate"/>
      </w:r>
      <w:r w:rsidR="006F125A">
        <w:rPr>
          <w:rFonts w:eastAsia="Calibri Light" w:cstheme="minorHAnsi"/>
          <w:noProof/>
          <w:szCs w:val="20"/>
          <w:lang w:val="eu-ES"/>
        </w:rPr>
        <w:t>1</w:t>
      </w:r>
      <w:r w:rsidRPr="00B855CB">
        <w:rPr>
          <w:rFonts w:eastAsia="Calibri Light" w:cstheme="minorHAnsi"/>
          <w:szCs w:val="20"/>
          <w:lang w:val="eu-ES"/>
        </w:rPr>
        <w:fldChar w:fldCharType="end"/>
      </w:r>
      <w:bookmarkStart w:id="227" w:name="_Toc73991827"/>
      <w:r w:rsidR="00417119" w:rsidRPr="00B855CB">
        <w:rPr>
          <w:lang w:val="eu-ES"/>
        </w:rPr>
        <w:t>. Irudia</w:t>
      </w:r>
      <w:bookmarkEnd w:id="225"/>
      <w:r w:rsidR="00417119" w:rsidRPr="00B855CB">
        <w:rPr>
          <w:lang w:val="eu-ES"/>
        </w:rPr>
        <w:t>. ABRD metodologiaren prozesuko faseak.</w:t>
      </w:r>
      <w:bookmarkEnd w:id="226"/>
      <w:bookmarkEnd w:id="227"/>
    </w:p>
    <w:p w14:paraId="3D950280" w14:textId="13D71A20" w:rsidR="00D00985" w:rsidRPr="00B855CB" w:rsidRDefault="00D00985" w:rsidP="00D00985">
      <w:pPr>
        <w:pStyle w:val="Ttulo3"/>
        <w:rPr>
          <w:lang w:val="eu-ES"/>
        </w:rPr>
      </w:pPr>
      <w:bookmarkStart w:id="228" w:name="_Toc74928206"/>
      <w:r w:rsidRPr="00B855CB">
        <w:rPr>
          <w:lang w:val="eu-ES"/>
        </w:rPr>
        <w:t>MDE</w:t>
      </w:r>
      <w:bookmarkEnd w:id="228"/>
    </w:p>
    <w:p w14:paraId="33CDCAB8" w14:textId="77777777" w:rsidR="00417119" w:rsidRPr="00B855CB" w:rsidRDefault="00417119" w:rsidP="00417119">
      <w:pPr>
        <w:jc w:val="both"/>
        <w:rPr>
          <w:lang w:val="eu-ES"/>
        </w:rPr>
      </w:pPr>
      <w:r w:rsidRPr="00B855CB">
        <w:rPr>
          <w:lang w:val="eu-ES"/>
        </w:rPr>
        <w:t>Model Driven Engineering (MDE) edo eredu bidezko ingeniaritza softwarea garatzeko metodologia da. Domeinu ereduak erabiltzen ditu, hau da, arazo zehatz bati lotutako gai guztien eredu kontzeptualak. Hori dela eta, aplikazioen domeinu jakin baten ezagutzaren eta jardueren irudikapen abstraktuak nabarmentzea du helburu, kontzeptu informatikoetan sartu gabe.</w:t>
      </w:r>
    </w:p>
    <w:p w14:paraId="3EA21E85" w14:textId="11949C7C" w:rsidR="008250C7" w:rsidRPr="00B855CB" w:rsidRDefault="008250C7" w:rsidP="00483F31">
      <w:pPr>
        <w:pStyle w:val="Ttulo2"/>
        <w:rPr>
          <w:lang w:val="eu-ES"/>
        </w:rPr>
      </w:pPr>
      <w:bookmarkStart w:id="229" w:name="_Toc74928207"/>
      <w:r w:rsidRPr="00B855CB">
        <w:rPr>
          <w:lang w:val="eu-ES"/>
        </w:rPr>
        <w:t>Tresnak</w:t>
      </w:r>
      <w:bookmarkEnd w:id="229"/>
    </w:p>
    <w:p w14:paraId="0D4409BB" w14:textId="532D1015" w:rsidR="0010012A" w:rsidRPr="00B855CB" w:rsidRDefault="0010012A" w:rsidP="0010012A">
      <w:pPr>
        <w:rPr>
          <w:lang w:val="eu-ES"/>
        </w:rPr>
      </w:pPr>
      <w:r w:rsidRPr="00B855CB">
        <w:rPr>
          <w:lang w:val="eu-ES"/>
        </w:rPr>
        <w:t>Atal honetan erabili diren tresna nagusien deskribapen labur bat egingo da</w:t>
      </w:r>
      <w:r w:rsidR="00D00985" w:rsidRPr="00B855CB">
        <w:rPr>
          <w:lang w:val="eu-ES"/>
        </w:rPr>
        <w:t>.</w:t>
      </w:r>
    </w:p>
    <w:p w14:paraId="125DCFDD" w14:textId="12FCC516" w:rsidR="00B31713" w:rsidRPr="00B855CB" w:rsidRDefault="00B31713" w:rsidP="00483F31">
      <w:pPr>
        <w:pStyle w:val="Ttulo3"/>
        <w:rPr>
          <w:lang w:val="eu-ES"/>
        </w:rPr>
      </w:pPr>
      <w:bookmarkStart w:id="230" w:name="_Toc74928208"/>
      <w:r w:rsidRPr="00B855CB">
        <w:rPr>
          <w:lang w:val="eu-ES"/>
        </w:rPr>
        <w:t>Git</w:t>
      </w:r>
      <w:bookmarkEnd w:id="230"/>
    </w:p>
    <w:p w14:paraId="06218D7A" w14:textId="23C71C29" w:rsidR="00267627" w:rsidRPr="00B855CB" w:rsidRDefault="00267627" w:rsidP="00267627">
      <w:pPr>
        <w:jc w:val="both"/>
        <w:rPr>
          <w:lang w:val="eu-ES"/>
        </w:rPr>
      </w:pPr>
      <w:r w:rsidRPr="00B855CB">
        <w:rPr>
          <w:lang w:val="eu-ES"/>
        </w:rPr>
        <w:t>Linus Torvaldsek garatutako bertsio-kontrol software bat da</w:t>
      </w:r>
      <w:r w:rsidR="001F521A" w:rsidRPr="00B855CB">
        <w:rPr>
          <w:lang w:val="eu-ES"/>
        </w:rPr>
        <w:t>. H</w:t>
      </w:r>
      <w:r w:rsidRPr="00B855CB">
        <w:rPr>
          <w:lang w:val="eu-ES"/>
        </w:rPr>
        <w:t>ain zuzen, produktu edo konfigurazio batean egin daitezkeen aldaketak kudeatzeko programa da.</w:t>
      </w:r>
      <w:r w:rsidR="001F521A" w:rsidRPr="00B855CB">
        <w:rPr>
          <w:lang w:val="eu-ES"/>
        </w:rPr>
        <w:t xml:space="preserve"> Proiektuaren fitxategi guztien bertsio-kontrolerako erabili da, hainbat errepositoriotan banatuta.</w:t>
      </w:r>
    </w:p>
    <w:p w14:paraId="23674E97" w14:textId="289026C4" w:rsidR="00B31713" w:rsidRPr="00B855CB" w:rsidRDefault="00B31713" w:rsidP="00483F31">
      <w:pPr>
        <w:pStyle w:val="Ttulo3"/>
        <w:rPr>
          <w:lang w:val="eu-ES"/>
        </w:rPr>
      </w:pPr>
      <w:bookmarkStart w:id="231" w:name="_Toc74928209"/>
      <w:r w:rsidRPr="00B855CB">
        <w:rPr>
          <w:lang w:val="eu-ES"/>
        </w:rPr>
        <w:t>GitHub</w:t>
      </w:r>
      <w:bookmarkEnd w:id="231"/>
    </w:p>
    <w:p w14:paraId="3D2BE6D3" w14:textId="6EB62BEC" w:rsidR="001F521A" w:rsidRPr="00B855CB" w:rsidRDefault="001F521A" w:rsidP="001F521A">
      <w:pPr>
        <w:jc w:val="both"/>
        <w:rPr>
          <w:lang w:val="eu-ES"/>
        </w:rPr>
      </w:pPr>
      <w:r w:rsidRPr="00B855CB">
        <w:rPr>
          <w:lang w:val="eu-ES"/>
        </w:rPr>
        <w:t>Bertsio kontrolerako web-ostatu zerbitzua da, Git erabiltzen duena. Gehienbat iturburu koderako erabiltzen da. Git-en bertsio-kontrol banatu eta iturburu-kode kudeatzaile funtzionalitate guztiak eskaintzeaz gain bere ezaugarri propioak gehitzen ditu. Proiektuan Git errepositorio guztiak igotzeko erabili da.</w:t>
      </w:r>
    </w:p>
    <w:p w14:paraId="1FF2613C" w14:textId="7957A5E5" w:rsidR="00B31713" w:rsidRPr="00B855CB" w:rsidRDefault="00B31713" w:rsidP="00483F31">
      <w:pPr>
        <w:pStyle w:val="Ttulo3"/>
        <w:rPr>
          <w:lang w:val="eu-ES"/>
        </w:rPr>
      </w:pPr>
      <w:bookmarkStart w:id="232" w:name="_Toc74928210"/>
      <w:r w:rsidRPr="00B855CB">
        <w:rPr>
          <w:lang w:val="eu-ES"/>
        </w:rPr>
        <w:t>GitHub Pages</w:t>
      </w:r>
      <w:bookmarkEnd w:id="232"/>
    </w:p>
    <w:p w14:paraId="3284295E" w14:textId="104A0CB1" w:rsidR="004733CA" w:rsidRPr="00B855CB" w:rsidRDefault="004733CA" w:rsidP="004733CA">
      <w:pPr>
        <w:jc w:val="both"/>
        <w:rPr>
          <w:rFonts w:eastAsia="Calibri Light"/>
          <w:lang w:val="eu-ES"/>
        </w:rPr>
      </w:pPr>
      <w:r w:rsidRPr="00B855CB">
        <w:rPr>
          <w:rFonts w:eastAsia="Calibri Light"/>
          <w:lang w:val="eu-ES"/>
        </w:rPr>
        <w:t>GitHub-ekin integratuta, automatikoki eraikitzen da webgunea kodea GitHub-era igotakoan. Konfigurazio oso erraza, errepositoriotik bertatik egiten da. Webgune estatikoak bakarrik onartzen ditu, beraz, drupal-erako ez du balio, PHP erabiltzen baitu. Webguneak HTML, CSS, eta JavaScript-en idatzita egon daitezke edo Jekyll webgune estatiko sortzailea erabiliz.</w:t>
      </w:r>
    </w:p>
    <w:p w14:paraId="333C26C3" w14:textId="36834693" w:rsidR="00B31713" w:rsidRPr="00B855CB" w:rsidRDefault="00B31713" w:rsidP="00483F31">
      <w:pPr>
        <w:pStyle w:val="Ttulo3"/>
        <w:rPr>
          <w:lang w:val="eu-ES"/>
        </w:rPr>
      </w:pPr>
      <w:bookmarkStart w:id="233" w:name="_Toc74928211"/>
      <w:r w:rsidRPr="00B855CB">
        <w:rPr>
          <w:lang w:val="eu-ES"/>
        </w:rPr>
        <w:t>Toggle Track</w:t>
      </w:r>
      <w:bookmarkEnd w:id="233"/>
    </w:p>
    <w:p w14:paraId="6537456C" w14:textId="4D94F8AE" w:rsidR="004733CA" w:rsidRPr="00B855CB" w:rsidRDefault="004733CA" w:rsidP="004733CA">
      <w:pPr>
        <w:jc w:val="both"/>
        <w:rPr>
          <w:lang w:val="eu-ES"/>
        </w:rPr>
      </w:pPr>
      <w:r w:rsidRPr="00B855CB">
        <w:rPr>
          <w:lang w:val="eu-ES"/>
        </w:rPr>
        <w:t>Proiektuko denbora neurtzeko erabili den tresna. 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w:t>
      </w:r>
    </w:p>
    <w:p w14:paraId="5D5C7AD2" w14:textId="09C98A3B" w:rsidR="00151658" w:rsidRPr="00B855CB" w:rsidRDefault="00B31713" w:rsidP="00151658">
      <w:pPr>
        <w:pStyle w:val="Ttulo3"/>
        <w:rPr>
          <w:lang w:val="eu-ES"/>
        </w:rPr>
      </w:pPr>
      <w:bookmarkStart w:id="234" w:name="_Toc74928212"/>
      <w:r w:rsidRPr="00B855CB">
        <w:rPr>
          <w:lang w:val="eu-ES"/>
        </w:rPr>
        <w:lastRenderedPageBreak/>
        <w:t>Java</w:t>
      </w:r>
      <w:bookmarkEnd w:id="234"/>
    </w:p>
    <w:p w14:paraId="4476F828" w14:textId="2D6296D3" w:rsidR="003F24DA" w:rsidRPr="00B855CB" w:rsidRDefault="00E67BA8" w:rsidP="003F24DA">
      <w:pPr>
        <w:jc w:val="both"/>
        <w:rPr>
          <w:lang w:val="eu-ES"/>
        </w:rPr>
      </w:pPr>
      <w:r w:rsidRPr="00B855CB">
        <w:rPr>
          <w:lang w:val="eu-ES"/>
        </w:rPr>
        <w:t xml:space="preserve">Sun Microsystems-ek garatutako </w:t>
      </w:r>
      <w:r w:rsidR="003F24DA" w:rsidRPr="00B855CB">
        <w:rPr>
          <w:lang w:val="eu-ES"/>
        </w:rPr>
        <w:t xml:space="preserve">programazio lengoaia eta </w:t>
      </w:r>
      <w:r w:rsidRPr="00B855CB">
        <w:rPr>
          <w:lang w:val="eu-ES"/>
        </w:rPr>
        <w:t>plataforma informatikoa</w:t>
      </w:r>
      <w:r w:rsidR="003F24DA" w:rsidRPr="00B855CB">
        <w:rPr>
          <w:lang w:val="eu-ES"/>
        </w:rPr>
        <w:t xml:space="preserve"> da. Plataforma makina birtual bat da eta </w:t>
      </w:r>
      <w:r w:rsidRPr="00B855CB">
        <w:rPr>
          <w:lang w:val="eu-ES"/>
        </w:rPr>
        <w:t xml:space="preserve">Java programazio lengoaia </w:t>
      </w:r>
      <w:r w:rsidR="003F24DA" w:rsidRPr="00B855CB">
        <w:rPr>
          <w:lang w:val="eu-ES"/>
        </w:rPr>
        <w:t>eta garapen tresnak</w:t>
      </w:r>
      <w:r w:rsidRPr="00B855CB">
        <w:rPr>
          <w:lang w:val="eu-ES"/>
        </w:rPr>
        <w:t xml:space="preserve"> erabiliz garatutako aplikazioak exekutatzeko gai </w:t>
      </w:r>
      <w:r w:rsidR="003F24DA" w:rsidRPr="00B855CB">
        <w:rPr>
          <w:lang w:val="eu-ES"/>
        </w:rPr>
        <w:t>da</w:t>
      </w:r>
      <w:r w:rsidRPr="00B855CB">
        <w:rPr>
          <w:lang w:val="eu-ES"/>
        </w:rPr>
        <w:t>.</w:t>
      </w:r>
      <w:r w:rsidR="00394934" w:rsidRPr="00B855CB">
        <w:rPr>
          <w:lang w:val="eu-ES"/>
        </w:rPr>
        <w:t xml:space="preserve"> Proiektuan Java 8 bertsioa erabili da EPF Composer-erako eta Java 11 eta 15 Eclipseko garapenerako.</w:t>
      </w:r>
      <w:r w:rsidR="003F24DA" w:rsidRPr="00B855CB">
        <w:rPr>
          <w:lang w:val="eu-ES"/>
        </w:rPr>
        <w:t xml:space="preserve"> Java programazio lengoaia erabili da ModelEditor aspisistemaren garapenerako.</w:t>
      </w:r>
    </w:p>
    <w:p w14:paraId="52946BBC" w14:textId="24A921BC" w:rsidR="00B31713" w:rsidRPr="00B855CB" w:rsidRDefault="00B31713" w:rsidP="00483F31">
      <w:pPr>
        <w:pStyle w:val="Ttulo3"/>
        <w:rPr>
          <w:lang w:val="eu-ES"/>
        </w:rPr>
      </w:pPr>
      <w:bookmarkStart w:id="235" w:name="_Toc74928213"/>
      <w:r w:rsidRPr="00B855CB">
        <w:rPr>
          <w:lang w:val="eu-ES"/>
        </w:rPr>
        <w:t>Eclipse IDE</w:t>
      </w:r>
      <w:bookmarkEnd w:id="235"/>
    </w:p>
    <w:p w14:paraId="077FF594" w14:textId="50FC59EF" w:rsidR="009A6FE5" w:rsidRPr="00B855CB" w:rsidRDefault="009A6FE5" w:rsidP="009A6FE5">
      <w:pPr>
        <w:jc w:val="both"/>
        <w:rPr>
          <w:lang w:val="eu-ES"/>
        </w:rPr>
      </w:pPr>
      <w:r w:rsidRPr="00B855CB">
        <w:rPr>
          <w:lang w:val="eu-ES"/>
        </w:rPr>
        <w:t>Kode irekiko software plataforma bat da. Ematen zaion erabilera nagusia Javaz programatzeko garapen ingurune integratuarena (IDE) da.</w:t>
      </w:r>
      <w:r w:rsidR="00151658" w:rsidRPr="00B855CB">
        <w:rPr>
          <w:lang w:val="eu-ES"/>
        </w:rPr>
        <w:t xml:space="preserve"> Proiektuan zehar ModelEditor azpisistemaren garapenerako erabili da.</w:t>
      </w:r>
    </w:p>
    <w:p w14:paraId="6D21BF05" w14:textId="7187DF44" w:rsidR="00DA1D9B" w:rsidRPr="00B855CB" w:rsidRDefault="00B31713" w:rsidP="00DA1D9B">
      <w:pPr>
        <w:pStyle w:val="Ttulo3"/>
        <w:rPr>
          <w:lang w:val="eu-ES"/>
        </w:rPr>
      </w:pPr>
      <w:bookmarkStart w:id="236" w:name="_Toc74928214"/>
      <w:commentRangeStart w:id="237"/>
      <w:r w:rsidRPr="00B855CB">
        <w:rPr>
          <w:lang w:val="eu-ES"/>
        </w:rPr>
        <w:t>EPF</w:t>
      </w:r>
      <w:commentRangeEnd w:id="237"/>
      <w:r w:rsidR="00A068E0">
        <w:rPr>
          <w:rStyle w:val="Refdecomentario"/>
          <w:rFonts w:asciiTheme="minorHAnsi" w:eastAsiaTheme="minorEastAsia" w:hAnsiTheme="minorHAnsi" w:cstheme="minorBidi"/>
          <w:b w:val="0"/>
        </w:rPr>
        <w:commentReference w:id="237"/>
      </w:r>
      <w:r w:rsidRPr="00B855CB">
        <w:rPr>
          <w:lang w:val="eu-ES"/>
        </w:rPr>
        <w:t xml:space="preserve"> </w:t>
      </w:r>
      <w:commentRangeStart w:id="238"/>
      <w:r w:rsidRPr="00B855CB">
        <w:rPr>
          <w:lang w:val="eu-ES"/>
        </w:rPr>
        <w:t>Composer</w:t>
      </w:r>
      <w:bookmarkEnd w:id="236"/>
      <w:commentRangeEnd w:id="238"/>
      <w:r w:rsidR="000F67D7">
        <w:rPr>
          <w:rStyle w:val="Refdecomentario"/>
          <w:rFonts w:asciiTheme="minorHAnsi" w:eastAsiaTheme="minorEastAsia" w:hAnsiTheme="minorHAnsi" w:cstheme="minorBidi"/>
          <w:b w:val="0"/>
        </w:rPr>
        <w:commentReference w:id="238"/>
      </w:r>
    </w:p>
    <w:p w14:paraId="048D2C44" w14:textId="19662BCD" w:rsidR="008A71FE" w:rsidRPr="00B855CB" w:rsidRDefault="008A71FE" w:rsidP="008A71FE">
      <w:pPr>
        <w:rPr>
          <w:lang w:val="eu-ES"/>
        </w:rPr>
      </w:pPr>
      <w:r w:rsidRPr="00B855CB">
        <w:rPr>
          <w:lang w:val="eu-ES"/>
        </w:rPr>
        <w:fldChar w:fldCharType="begin"/>
      </w:r>
      <w:r w:rsidRPr="00B855CB">
        <w:rPr>
          <w:lang w:val="eu-ES"/>
        </w:rPr>
        <w:instrText xml:space="preserve"> REF _Ref73199985 \h </w:instrText>
      </w:r>
      <w:r w:rsidRPr="00B855CB">
        <w:rPr>
          <w:lang w:val="eu-ES"/>
        </w:rPr>
      </w:r>
      <w:r w:rsidRPr="00B855CB">
        <w:rPr>
          <w:lang w:val="eu-ES"/>
        </w:rPr>
        <w:fldChar w:fldCharType="separate"/>
      </w:r>
      <w:ins w:id="239" w:author="Julen Etxaniz Aragoneses" w:date="2021-08-23T12:18:00Z">
        <w:r w:rsidR="006F125A">
          <w:rPr>
            <w:noProof/>
            <w:lang w:val="eu-ES"/>
          </w:rPr>
          <w:t>5</w:t>
        </w:r>
        <w:r w:rsidR="006F125A" w:rsidRPr="00B855CB">
          <w:rPr>
            <w:lang w:val="eu-ES"/>
          </w:rPr>
          <w:t>.</w:t>
        </w:r>
        <w:r w:rsidR="006F125A">
          <w:rPr>
            <w:noProof/>
            <w:lang w:val="eu-ES"/>
          </w:rPr>
          <w:t>2</w:t>
        </w:r>
        <w:r w:rsidR="006F125A" w:rsidRPr="00B855CB">
          <w:rPr>
            <w:lang w:val="eu-ES"/>
          </w:rPr>
          <w:t>. Irudia</w:t>
        </w:r>
      </w:ins>
      <w:del w:id="240" w:author="Julen Etxaniz Aragoneses" w:date="2021-08-23T12:16:00Z">
        <w:r w:rsidR="00B94161" w:rsidDel="006B278F">
          <w:rPr>
            <w:noProof/>
            <w:lang w:val="eu-ES"/>
          </w:rPr>
          <w:delText>5</w:delText>
        </w:r>
        <w:r w:rsidR="00B94161" w:rsidRPr="00B855CB" w:rsidDel="006B278F">
          <w:rPr>
            <w:lang w:val="eu-ES"/>
          </w:rPr>
          <w:delText>.</w:delText>
        </w:r>
        <w:r w:rsidR="00B94161" w:rsidDel="006B278F">
          <w:rPr>
            <w:noProof/>
            <w:lang w:val="eu-ES"/>
          </w:rPr>
          <w:delText>2</w:delText>
        </w:r>
        <w:r w:rsidR="00B94161" w:rsidRPr="00B855CB" w:rsidDel="006B278F">
          <w:rPr>
            <w:lang w:val="eu-ES"/>
          </w:rPr>
          <w:delText>. Irudia</w:delText>
        </w:r>
      </w:del>
      <w:r w:rsidRPr="00B855CB">
        <w:rPr>
          <w:lang w:val="eu-ES"/>
        </w:rPr>
        <w:fldChar w:fldCharType="end"/>
      </w:r>
      <w:r w:rsidRPr="00B855CB">
        <w:rPr>
          <w:lang w:val="eu-ES"/>
        </w:rPr>
        <w:t>n ikus daiteke EPF Composer tresnaren erabilera adibide bat.</w:t>
      </w:r>
    </w:p>
    <w:p w14:paraId="54DDECEA" w14:textId="77777777" w:rsidR="008A71FE" w:rsidRPr="00B855CB" w:rsidRDefault="00DA1D9B" w:rsidP="008A71FE">
      <w:pPr>
        <w:keepNext/>
        <w:jc w:val="center"/>
        <w:rPr>
          <w:lang w:val="eu-ES"/>
        </w:rPr>
      </w:pPr>
      <w:r w:rsidRPr="00B855CB">
        <w:rPr>
          <w:noProof/>
          <w:lang w:val="eu-ES" w:eastAsia="eu-ES"/>
        </w:rPr>
        <w:drawing>
          <wp:inline distT="0" distB="0" distL="0" distR="0" wp14:anchorId="128DEEBD" wp14:editId="05BDA98C">
            <wp:extent cx="5400040" cy="30378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bookmarkStart w:id="241" w:name="_Ref73199985"/>
    <w:p w14:paraId="44595F07" w14:textId="209950B6" w:rsidR="00DA1D9B" w:rsidRPr="00B855CB" w:rsidRDefault="00B855CB" w:rsidP="008A71FE">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242" w:name="_Toc74928433"/>
      <w:r w:rsidR="006F125A">
        <w:rPr>
          <w:noProof/>
          <w:lang w:val="eu-ES"/>
        </w:rPr>
        <w:t>5</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6F125A">
        <w:rPr>
          <w:noProof/>
          <w:lang w:val="eu-ES"/>
        </w:rPr>
        <w:t>2</w:t>
      </w:r>
      <w:r w:rsidRPr="00B855CB">
        <w:rPr>
          <w:lang w:val="eu-ES"/>
        </w:rPr>
        <w:fldChar w:fldCharType="end"/>
      </w:r>
      <w:r w:rsidR="008A71FE" w:rsidRPr="00B855CB">
        <w:rPr>
          <w:lang w:val="eu-ES"/>
        </w:rPr>
        <w:t>. Irudia</w:t>
      </w:r>
      <w:bookmarkEnd w:id="241"/>
      <w:r w:rsidR="008A71FE" w:rsidRPr="00B855CB">
        <w:rPr>
          <w:lang w:val="eu-ES"/>
        </w:rPr>
        <w:t>. OpenUP bizi-zikloa EPF Composer tresnan.</w:t>
      </w:r>
      <w:bookmarkEnd w:id="242"/>
    </w:p>
    <w:p w14:paraId="68A0D782" w14:textId="3A53EC10" w:rsidR="00CF20C0" w:rsidRPr="00B855CB" w:rsidRDefault="00CF20C0" w:rsidP="00483F31">
      <w:pPr>
        <w:pStyle w:val="Ttulo3"/>
        <w:rPr>
          <w:lang w:val="eu-ES"/>
        </w:rPr>
      </w:pPr>
      <w:bookmarkStart w:id="243" w:name="_Toc74928215"/>
      <w:r w:rsidRPr="00B855CB">
        <w:rPr>
          <w:lang w:val="eu-ES"/>
        </w:rPr>
        <w:t>Xtext</w:t>
      </w:r>
      <w:bookmarkEnd w:id="243"/>
    </w:p>
    <w:p w14:paraId="5D32A520" w14:textId="4D6FC8CC" w:rsidR="0079019B" w:rsidRPr="00B855CB" w:rsidRDefault="0079019B" w:rsidP="00406CA2">
      <w:pPr>
        <w:jc w:val="both"/>
        <w:rPr>
          <w:lang w:val="eu-ES"/>
        </w:rPr>
      </w:pPr>
      <w:r w:rsidRPr="00B855CB">
        <w:rPr>
          <w:lang w:val="eu-ES"/>
        </w:rPr>
        <w:t>Programazio</w:t>
      </w:r>
      <w:r w:rsidR="007E1D46" w:rsidRPr="00B855CB">
        <w:rPr>
          <w:lang w:val="eu-ES"/>
        </w:rPr>
        <w:t xml:space="preserve"> lengoaiak eta domeinu espezifiko</w:t>
      </w:r>
      <w:r w:rsidRPr="00B855CB">
        <w:rPr>
          <w:lang w:val="eu-ES"/>
        </w:rPr>
        <w:t>ko lengoaiak</w:t>
      </w:r>
      <w:r w:rsidR="007E1D46" w:rsidRPr="00B855CB">
        <w:rPr>
          <w:lang w:val="eu-ES"/>
        </w:rPr>
        <w:t xml:space="preserve"> (DSL) garatzeko kode irekiko ingurunea da.</w:t>
      </w:r>
      <w:r w:rsidRPr="00B855CB">
        <w:rPr>
          <w:lang w:val="eu-ES"/>
        </w:rPr>
        <w:t xml:space="preserve"> Xtext-ek analizatzaile bat, sintaxi zuhaitz abstraktuaren klase eredua eta Eclipse-n oinarritutako IDE pertsonalizagarria sortzen ditu. Proiektuan testu editorea sortzeko eta SQL kodea sortzeko erabili da.</w:t>
      </w:r>
    </w:p>
    <w:p w14:paraId="4AB697CC" w14:textId="7D1880C6" w:rsidR="00CF20C0" w:rsidRPr="00B855CB" w:rsidRDefault="00CF20C0" w:rsidP="00483F31">
      <w:pPr>
        <w:pStyle w:val="Ttulo3"/>
        <w:rPr>
          <w:lang w:val="eu-ES"/>
        </w:rPr>
      </w:pPr>
      <w:bookmarkStart w:id="244" w:name="_Toc74928216"/>
      <w:r w:rsidRPr="00B855CB">
        <w:rPr>
          <w:lang w:val="eu-ES"/>
        </w:rPr>
        <w:t>XSLT</w:t>
      </w:r>
      <w:bookmarkEnd w:id="244"/>
    </w:p>
    <w:p w14:paraId="30112504" w14:textId="75016706" w:rsidR="005F2E32" w:rsidRPr="00B855CB" w:rsidRDefault="005F2E32" w:rsidP="003541BC">
      <w:pPr>
        <w:jc w:val="both"/>
        <w:rPr>
          <w:lang w:val="eu-ES"/>
        </w:rPr>
      </w:pPr>
      <w:r w:rsidRPr="00B855CB">
        <w:rPr>
          <w:lang w:val="eu-ES"/>
        </w:rPr>
        <w:t>eXtensible Stylesheet Language Transformations (XSLT) XMLn oinarritutako lengoaia da, XML fitxategiak transformatzeko balio duena. Proiektuan</w:t>
      </w:r>
      <w:r w:rsidR="003541BC" w:rsidRPr="00B855CB">
        <w:rPr>
          <w:lang w:val="eu-ES"/>
        </w:rPr>
        <w:t xml:space="preserve"> ModelEditor azpisisteman</w:t>
      </w:r>
      <w:r w:rsidRPr="00B855CB">
        <w:rPr>
          <w:lang w:val="eu-ES"/>
        </w:rPr>
        <w:t xml:space="preserve"> </w:t>
      </w:r>
      <w:r w:rsidR="003541BC" w:rsidRPr="00B855CB">
        <w:rPr>
          <w:lang w:val="eu-ES"/>
        </w:rPr>
        <w:t>XMI eredua UMAra transformatzeko erabili da.</w:t>
      </w:r>
    </w:p>
    <w:p w14:paraId="4D60E68A" w14:textId="23F2E324" w:rsidR="004A5D17" w:rsidRPr="00B855CB" w:rsidRDefault="004A5D17" w:rsidP="004A5D17">
      <w:pPr>
        <w:pStyle w:val="Ttulo3"/>
        <w:rPr>
          <w:lang w:val="eu-ES"/>
        </w:rPr>
      </w:pPr>
      <w:bookmarkStart w:id="245" w:name="_Toc74928217"/>
      <w:r w:rsidRPr="00B855CB">
        <w:rPr>
          <w:lang w:val="eu-ES"/>
        </w:rPr>
        <w:t>Visual Studio Code</w:t>
      </w:r>
      <w:bookmarkEnd w:id="245"/>
    </w:p>
    <w:p w14:paraId="3800A8CE" w14:textId="231F9315" w:rsidR="009C3326" w:rsidRPr="00B855CB" w:rsidRDefault="00636427" w:rsidP="00636427">
      <w:pPr>
        <w:jc w:val="both"/>
        <w:rPr>
          <w:lang w:val="eu-ES"/>
        </w:rPr>
      </w:pPr>
      <w:r w:rsidRPr="00B855CB">
        <w:rPr>
          <w:lang w:val="eu-ES"/>
        </w:rPr>
        <w:t xml:space="preserve">Microsoftek garatutako kode editorea. Bertsio kontrola, sintaxi nabarmentzea eta kode osatze automatikoa bezalako aukerak eskaintzen ditu. Software librea eta doakoa da. Proiektuan zehar hainbat fitxategi mota editatzeko erabili da. </w:t>
      </w:r>
      <w:r w:rsidR="00151658" w:rsidRPr="00B855CB">
        <w:rPr>
          <w:lang w:val="eu-ES"/>
        </w:rPr>
        <w:t xml:space="preserve">IO-System sistemaren garapenena editore nagusia izan da. </w:t>
      </w:r>
      <w:r w:rsidRPr="00B855CB">
        <w:rPr>
          <w:lang w:val="eu-ES"/>
        </w:rPr>
        <w:t xml:space="preserve">Gainera, bertsio kontrolerako ere erabili da, </w:t>
      </w:r>
      <w:r w:rsidRPr="00875D17">
        <w:rPr>
          <w:i/>
          <w:lang w:val="eu-ES"/>
        </w:rPr>
        <w:t>commit</w:t>
      </w:r>
      <w:r w:rsidRPr="00B855CB">
        <w:rPr>
          <w:lang w:val="eu-ES"/>
        </w:rPr>
        <w:t xml:space="preserve"> eta </w:t>
      </w:r>
      <w:r w:rsidRPr="00875D17">
        <w:rPr>
          <w:i/>
          <w:lang w:val="eu-ES"/>
        </w:rPr>
        <w:t>push</w:t>
      </w:r>
      <w:r w:rsidRPr="00B855CB">
        <w:rPr>
          <w:lang w:val="eu-ES"/>
        </w:rPr>
        <w:t xml:space="preserve"> guztiak bertatik eginez.</w:t>
      </w:r>
    </w:p>
    <w:p w14:paraId="79BA2D61" w14:textId="7C53AD98" w:rsidR="004A5D17" w:rsidRPr="00B855CB" w:rsidRDefault="004A5D17" w:rsidP="004A5D17">
      <w:pPr>
        <w:pStyle w:val="Ttulo3"/>
        <w:rPr>
          <w:lang w:val="eu-ES"/>
        </w:rPr>
      </w:pPr>
      <w:bookmarkStart w:id="246" w:name="_Toc74928218"/>
      <w:r w:rsidRPr="00B855CB">
        <w:rPr>
          <w:lang w:val="eu-ES"/>
        </w:rPr>
        <w:lastRenderedPageBreak/>
        <w:t>Microsoft Office</w:t>
      </w:r>
      <w:bookmarkEnd w:id="246"/>
    </w:p>
    <w:p w14:paraId="31378BF8" w14:textId="60CF5762" w:rsidR="004A5D17" w:rsidRPr="00B855CB" w:rsidRDefault="004A5D17" w:rsidP="00636427">
      <w:pPr>
        <w:jc w:val="both"/>
        <w:rPr>
          <w:lang w:val="eu-ES"/>
        </w:rPr>
      </w:pPr>
      <w:r w:rsidRPr="00B855CB">
        <w:rPr>
          <w:lang w:val="eu-ES"/>
        </w:rPr>
        <w:t xml:space="preserve">Microsoftek </w:t>
      </w:r>
      <w:r w:rsidR="00636427" w:rsidRPr="00B855CB">
        <w:rPr>
          <w:lang w:val="eu-ES"/>
        </w:rPr>
        <w:t>garatutako</w:t>
      </w:r>
      <w:r w:rsidRPr="00B855CB">
        <w:rPr>
          <w:lang w:val="eu-ES"/>
        </w:rPr>
        <w:t xml:space="preserve"> ofimatika aplikazioa</w:t>
      </w:r>
      <w:r w:rsidR="009C3326" w:rsidRPr="00B855CB">
        <w:rPr>
          <w:lang w:val="eu-ES"/>
        </w:rPr>
        <w:t xml:space="preserve"> suitea</w:t>
      </w:r>
      <w:r w:rsidRPr="00B855CB">
        <w:rPr>
          <w:lang w:val="eu-ES"/>
        </w:rPr>
        <w:t xml:space="preserve">. </w:t>
      </w:r>
      <w:r w:rsidR="00636427" w:rsidRPr="00B855CB">
        <w:rPr>
          <w:lang w:val="eu-ES"/>
        </w:rPr>
        <w:t xml:space="preserve">Ordainpekoa da Office 365 programaren harpidetza bitartez. </w:t>
      </w:r>
      <w:r w:rsidRPr="00B855CB">
        <w:rPr>
          <w:lang w:val="eu-ES"/>
        </w:rPr>
        <w:t>Proiektua</w:t>
      </w:r>
      <w:r w:rsidR="009C3326" w:rsidRPr="00B855CB">
        <w:rPr>
          <w:lang w:val="eu-ES"/>
        </w:rPr>
        <w:t>n</w:t>
      </w:r>
      <w:r w:rsidRPr="00B855CB">
        <w:rPr>
          <w:lang w:val="eu-ES"/>
        </w:rPr>
        <w:t xml:space="preserve"> zehar</w:t>
      </w:r>
      <w:r w:rsidR="009C3326" w:rsidRPr="00B855CB">
        <w:rPr>
          <w:lang w:val="eu-ES"/>
        </w:rPr>
        <w:t xml:space="preserve"> Word eta Excel erabili dira memoria eta eranskinak idazteko. PowerPoint erabili da aurkezpena egiteko.</w:t>
      </w:r>
    </w:p>
    <w:p w14:paraId="22CF9E01" w14:textId="2CC18B86" w:rsidR="006B18B8" w:rsidRPr="00B855CB" w:rsidRDefault="006B18B8" w:rsidP="006B18B8">
      <w:pPr>
        <w:pStyle w:val="Ttulo3"/>
        <w:rPr>
          <w:lang w:val="eu-ES"/>
        </w:rPr>
      </w:pPr>
      <w:bookmarkStart w:id="247" w:name="_Toc74928219"/>
      <w:r w:rsidRPr="00B855CB">
        <w:rPr>
          <w:lang w:val="eu-ES"/>
        </w:rPr>
        <w:t>PlantUML</w:t>
      </w:r>
      <w:bookmarkEnd w:id="247"/>
    </w:p>
    <w:p w14:paraId="181261AF" w14:textId="780A020C" w:rsidR="006B18B8" w:rsidRPr="00B855CB" w:rsidRDefault="00DA1D9B" w:rsidP="001142F0">
      <w:pPr>
        <w:jc w:val="both"/>
        <w:rPr>
          <w:lang w:val="eu-ES"/>
        </w:rPr>
      </w:pPr>
      <w:r w:rsidRPr="00B855CB">
        <w:rPr>
          <w:lang w:val="eu-ES"/>
        </w:rPr>
        <w:t>Kode irekiko tresna</w:t>
      </w:r>
      <w:r w:rsidR="001142F0" w:rsidRPr="00B855CB">
        <w:rPr>
          <w:lang w:val="eu-ES"/>
        </w:rPr>
        <w:t xml:space="preserve">. Testu planotik abiatuta eta etiketa bidezko lengoaia definitu bat erabiliz, UML diagramak sortzeko balio du. Adibidez, </w:t>
      </w:r>
      <w:r w:rsidR="001142F0" w:rsidRPr="00B855CB">
        <w:rPr>
          <w:lang w:val="eu-ES"/>
        </w:rPr>
        <w:fldChar w:fldCharType="begin"/>
      </w:r>
      <w:r w:rsidR="001142F0" w:rsidRPr="00B855CB">
        <w:rPr>
          <w:lang w:val="eu-ES"/>
        </w:rPr>
        <w:instrText xml:space="preserve"> REF _Ref73198247 \h </w:instrText>
      </w:r>
      <w:r w:rsidR="001142F0" w:rsidRPr="00B855CB">
        <w:rPr>
          <w:lang w:val="eu-ES"/>
        </w:rPr>
      </w:r>
      <w:r w:rsidR="001142F0" w:rsidRPr="00B855CB">
        <w:rPr>
          <w:lang w:val="eu-ES"/>
        </w:rPr>
        <w:fldChar w:fldCharType="separate"/>
      </w:r>
      <w:ins w:id="248" w:author="Julen Etxaniz Aragoneses" w:date="2021-08-23T12:18:00Z">
        <w:r w:rsidR="006F125A">
          <w:rPr>
            <w:noProof/>
            <w:lang w:val="eu-ES"/>
          </w:rPr>
          <w:t>5</w:t>
        </w:r>
        <w:r w:rsidR="006F125A" w:rsidRPr="00B855CB">
          <w:rPr>
            <w:lang w:val="eu-ES"/>
          </w:rPr>
          <w:t>.</w:t>
        </w:r>
        <w:r w:rsidR="006F125A">
          <w:rPr>
            <w:noProof/>
            <w:lang w:val="eu-ES"/>
          </w:rPr>
          <w:t>3</w:t>
        </w:r>
        <w:r w:rsidR="006F125A" w:rsidRPr="00B855CB">
          <w:rPr>
            <w:lang w:val="eu-ES"/>
          </w:rPr>
          <w:t>. Irudia</w:t>
        </w:r>
      </w:ins>
      <w:del w:id="249" w:author="Julen Etxaniz Aragoneses" w:date="2021-08-23T12:16:00Z">
        <w:r w:rsidR="00B94161" w:rsidDel="006B278F">
          <w:rPr>
            <w:noProof/>
            <w:lang w:val="eu-ES"/>
          </w:rPr>
          <w:delText>5</w:delText>
        </w:r>
        <w:r w:rsidR="00B94161" w:rsidRPr="00B855CB" w:rsidDel="006B278F">
          <w:rPr>
            <w:lang w:val="eu-ES"/>
          </w:rPr>
          <w:delText>.</w:delText>
        </w:r>
        <w:r w:rsidR="00B94161" w:rsidDel="006B278F">
          <w:rPr>
            <w:noProof/>
            <w:lang w:val="eu-ES"/>
          </w:rPr>
          <w:delText>3</w:delText>
        </w:r>
        <w:r w:rsidR="00B94161" w:rsidRPr="00B855CB" w:rsidDel="006B278F">
          <w:rPr>
            <w:lang w:val="eu-ES"/>
          </w:rPr>
          <w:delText>. Irudia</w:delText>
        </w:r>
      </w:del>
      <w:r w:rsidR="001142F0" w:rsidRPr="00B855CB">
        <w:rPr>
          <w:lang w:val="eu-ES"/>
        </w:rPr>
        <w:fldChar w:fldCharType="end"/>
      </w:r>
      <w:r w:rsidR="001142F0" w:rsidRPr="00B855CB">
        <w:rPr>
          <w:lang w:val="eu-ES"/>
        </w:rPr>
        <w:t xml:space="preserve"> lengoaia deskriptiboa erakusten da eta horretatik sortutako diagrama sinple baten eredua. </w:t>
      </w:r>
    </w:p>
    <w:p w14:paraId="7F6A23E6" w14:textId="4F045F26" w:rsidR="001142F0" w:rsidRPr="00B855CB" w:rsidRDefault="001142F0" w:rsidP="001142F0">
      <w:pPr>
        <w:jc w:val="both"/>
        <w:rPr>
          <w:lang w:val="eu-ES"/>
        </w:rPr>
      </w:pPr>
      <w:r w:rsidRPr="00B855CB">
        <w:rPr>
          <w:lang w:val="eu-ES"/>
        </w:rPr>
        <w:t>Proiektu honetan, OpenUP metodologiak eskatzen dituen erabilpen kasuen ereduak sortzeko erabili da.</w:t>
      </w:r>
    </w:p>
    <w:p w14:paraId="72D3DB3F" w14:textId="77777777" w:rsidR="001142F0" w:rsidRPr="00B855CB" w:rsidRDefault="006B18B8" w:rsidP="001142F0">
      <w:pPr>
        <w:keepNext/>
        <w:jc w:val="center"/>
        <w:rPr>
          <w:lang w:val="eu-ES"/>
        </w:rPr>
      </w:pPr>
      <w:r w:rsidRPr="00B855CB">
        <w:rPr>
          <w:noProof/>
          <w:lang w:val="eu-ES" w:eastAsia="eu-ES"/>
        </w:rPr>
        <w:drawing>
          <wp:inline distT="0" distB="0" distL="0" distR="0" wp14:anchorId="3FB621C3" wp14:editId="581E0DA4">
            <wp:extent cx="4333367" cy="17335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39374" cy="1735953"/>
                    </a:xfrm>
                    <a:prstGeom prst="rect">
                      <a:avLst/>
                    </a:prstGeom>
                    <a:noFill/>
                    <a:ln>
                      <a:noFill/>
                    </a:ln>
                  </pic:spPr>
                </pic:pic>
              </a:graphicData>
            </a:graphic>
          </wp:inline>
        </w:drawing>
      </w:r>
    </w:p>
    <w:bookmarkStart w:id="250" w:name="_Ref73198247"/>
    <w:p w14:paraId="0E0C7CFD" w14:textId="57A61252" w:rsidR="006B18B8" w:rsidRPr="00B855CB" w:rsidRDefault="00B855CB" w:rsidP="001142F0">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251" w:name="_Toc74928434"/>
      <w:r w:rsidR="006F125A">
        <w:rPr>
          <w:noProof/>
          <w:lang w:val="eu-ES"/>
        </w:rPr>
        <w:t>5</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6F125A">
        <w:rPr>
          <w:noProof/>
          <w:lang w:val="eu-ES"/>
        </w:rPr>
        <w:t>3</w:t>
      </w:r>
      <w:r w:rsidRPr="00B855CB">
        <w:rPr>
          <w:lang w:val="eu-ES"/>
        </w:rPr>
        <w:fldChar w:fldCharType="end"/>
      </w:r>
      <w:r w:rsidR="001142F0" w:rsidRPr="00B855CB">
        <w:rPr>
          <w:lang w:val="eu-ES"/>
        </w:rPr>
        <w:t>. Irudia</w:t>
      </w:r>
      <w:bookmarkEnd w:id="250"/>
      <w:r w:rsidR="001142F0" w:rsidRPr="00B855CB">
        <w:rPr>
          <w:lang w:val="eu-ES"/>
        </w:rPr>
        <w:t>. PlantUMLren lengoain idatzitako sekuentzia-diagrama.</w:t>
      </w:r>
      <w:bookmarkEnd w:id="251"/>
    </w:p>
    <w:p w14:paraId="022790F7" w14:textId="26C51B75" w:rsidR="003E4203" w:rsidRPr="00B855CB" w:rsidRDefault="003E4203" w:rsidP="00483F31">
      <w:pPr>
        <w:pStyle w:val="Ttulo3"/>
        <w:rPr>
          <w:lang w:val="eu-ES"/>
        </w:rPr>
      </w:pPr>
      <w:bookmarkStart w:id="252" w:name="_Toc74928220"/>
      <w:r w:rsidRPr="00B855CB">
        <w:rPr>
          <w:lang w:val="eu-ES"/>
        </w:rPr>
        <w:t>Draw.io</w:t>
      </w:r>
      <w:bookmarkEnd w:id="252"/>
    </w:p>
    <w:p w14:paraId="72BB1C96" w14:textId="0F7C4489" w:rsidR="003E4203" w:rsidRPr="00B855CB" w:rsidRDefault="003E4203" w:rsidP="003E4203">
      <w:pPr>
        <w:jc w:val="both"/>
        <w:rPr>
          <w:lang w:val="eu-ES"/>
        </w:rPr>
      </w:pPr>
      <w:r w:rsidRPr="00B855CB">
        <w:rPr>
          <w:lang w:val="eu-ES"/>
        </w:rPr>
        <w:t>Hainbat motatako diagramak sortzeko aukera ematen duen softwarea da. Eskuz sortzen dira diagramak eta bi aukera daude aplikazioa erabiltzeko: online edo offline. Proiektuan zehar aplikazio hau erabili izan da dokumentazioan agertzen diren diagrama batzuk egiteko.</w:t>
      </w:r>
      <w:r w:rsidR="006872DA" w:rsidRPr="00B855CB">
        <w:rPr>
          <w:lang w:val="eu-ES"/>
        </w:rPr>
        <w:t xml:space="preserve"> </w:t>
      </w:r>
      <w:r w:rsidR="006872DA" w:rsidRPr="00B855CB">
        <w:rPr>
          <w:lang w:val="eu-ES"/>
        </w:rPr>
        <w:fldChar w:fldCharType="begin"/>
      </w:r>
      <w:r w:rsidR="006872DA" w:rsidRPr="00B855CB">
        <w:rPr>
          <w:lang w:val="eu-ES"/>
        </w:rPr>
        <w:instrText xml:space="preserve"> REF _Ref73640529 \h </w:instrText>
      </w:r>
      <w:r w:rsidR="006872DA" w:rsidRPr="00B855CB">
        <w:rPr>
          <w:lang w:val="eu-ES"/>
        </w:rPr>
      </w:r>
      <w:r w:rsidR="006872DA" w:rsidRPr="00B855CB">
        <w:rPr>
          <w:lang w:val="eu-ES"/>
        </w:rPr>
        <w:fldChar w:fldCharType="separate"/>
      </w:r>
      <w:ins w:id="253" w:author="Julen Etxaniz Aragoneses" w:date="2021-08-23T12:18:00Z">
        <w:r w:rsidR="006F125A">
          <w:rPr>
            <w:noProof/>
            <w:lang w:val="eu-ES"/>
          </w:rPr>
          <w:t>5</w:t>
        </w:r>
        <w:r w:rsidR="006F125A" w:rsidRPr="00B855CB">
          <w:rPr>
            <w:lang w:val="eu-ES"/>
          </w:rPr>
          <w:t>.</w:t>
        </w:r>
        <w:r w:rsidR="006F125A">
          <w:rPr>
            <w:noProof/>
            <w:lang w:val="eu-ES"/>
          </w:rPr>
          <w:t>4</w:t>
        </w:r>
        <w:r w:rsidR="006F125A" w:rsidRPr="00B855CB">
          <w:rPr>
            <w:lang w:val="eu-ES"/>
          </w:rPr>
          <w:t>. Irudia</w:t>
        </w:r>
      </w:ins>
      <w:del w:id="254" w:author="Julen Etxaniz Aragoneses" w:date="2021-08-23T12:16:00Z">
        <w:r w:rsidR="00B94161" w:rsidDel="006B278F">
          <w:rPr>
            <w:noProof/>
            <w:lang w:val="eu-ES"/>
          </w:rPr>
          <w:delText>5</w:delText>
        </w:r>
        <w:r w:rsidR="00B94161" w:rsidRPr="00B855CB" w:rsidDel="006B278F">
          <w:rPr>
            <w:lang w:val="eu-ES"/>
          </w:rPr>
          <w:delText>.</w:delText>
        </w:r>
        <w:r w:rsidR="00B94161" w:rsidDel="006B278F">
          <w:rPr>
            <w:noProof/>
            <w:lang w:val="eu-ES"/>
          </w:rPr>
          <w:delText>4</w:delText>
        </w:r>
        <w:r w:rsidR="00B94161" w:rsidRPr="00B855CB" w:rsidDel="006B278F">
          <w:rPr>
            <w:lang w:val="eu-ES"/>
          </w:rPr>
          <w:delText>. Irudia</w:delText>
        </w:r>
      </w:del>
      <w:r w:rsidR="006872DA" w:rsidRPr="00B855CB">
        <w:rPr>
          <w:lang w:val="eu-ES"/>
        </w:rPr>
        <w:fldChar w:fldCharType="end"/>
      </w:r>
      <w:r w:rsidR="006872DA" w:rsidRPr="00B855CB">
        <w:rPr>
          <w:lang w:val="eu-ES"/>
        </w:rPr>
        <w:t>n driagrama adibide bat ikus daiteke.</w:t>
      </w:r>
    </w:p>
    <w:p w14:paraId="1D15B858" w14:textId="77777777" w:rsidR="006872DA" w:rsidRPr="00B855CB" w:rsidRDefault="006872DA" w:rsidP="006872DA">
      <w:pPr>
        <w:keepNext/>
        <w:jc w:val="center"/>
        <w:rPr>
          <w:lang w:val="eu-ES"/>
        </w:rPr>
      </w:pPr>
      <w:r w:rsidRPr="00B855CB">
        <w:rPr>
          <w:rFonts w:eastAsia="Calibri" w:cs="Times New Roman"/>
          <w:noProof/>
          <w:lang w:val="eu-ES" w:eastAsia="eu-ES"/>
        </w:rPr>
        <w:drawing>
          <wp:inline distT="0" distB="0" distL="0" distR="0" wp14:anchorId="611768C8" wp14:editId="13FE25BF">
            <wp:extent cx="4958443" cy="2279811"/>
            <wp:effectExtent l="0" t="0" r="0" b="63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o.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63309" cy="2282048"/>
                    </a:xfrm>
                    <a:prstGeom prst="rect">
                      <a:avLst/>
                    </a:prstGeom>
                  </pic:spPr>
                </pic:pic>
              </a:graphicData>
            </a:graphic>
          </wp:inline>
        </w:drawing>
      </w:r>
    </w:p>
    <w:bookmarkStart w:id="255" w:name="_Ref73640529"/>
    <w:p w14:paraId="76C5A14E" w14:textId="05950141" w:rsidR="006872DA" w:rsidRPr="00B855CB" w:rsidRDefault="00B855CB" w:rsidP="006872DA">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256" w:name="_Toc74928435"/>
      <w:r w:rsidR="006F125A">
        <w:rPr>
          <w:noProof/>
          <w:lang w:val="eu-ES"/>
        </w:rPr>
        <w:t>5</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6F125A">
        <w:rPr>
          <w:noProof/>
          <w:lang w:val="eu-ES"/>
        </w:rPr>
        <w:t>4</w:t>
      </w:r>
      <w:r w:rsidRPr="00B855CB">
        <w:rPr>
          <w:lang w:val="eu-ES"/>
        </w:rPr>
        <w:fldChar w:fldCharType="end"/>
      </w:r>
      <w:r w:rsidR="006872DA" w:rsidRPr="00B855CB">
        <w:rPr>
          <w:lang w:val="eu-ES"/>
        </w:rPr>
        <w:t>. Irudia</w:t>
      </w:r>
      <w:bookmarkEnd w:id="255"/>
      <w:r w:rsidR="006872DA" w:rsidRPr="00B855CB">
        <w:rPr>
          <w:lang w:val="eu-ES"/>
        </w:rPr>
        <w:t>. Draw.io diagrama adibidea.</w:t>
      </w:r>
      <w:bookmarkEnd w:id="256"/>
    </w:p>
    <w:p w14:paraId="4938E57C" w14:textId="3ECAB8FD" w:rsidR="00B31713" w:rsidRPr="00B855CB" w:rsidRDefault="00CF20C0" w:rsidP="00483F31">
      <w:pPr>
        <w:pStyle w:val="Ttulo3"/>
        <w:rPr>
          <w:lang w:val="eu-ES"/>
        </w:rPr>
      </w:pPr>
      <w:bookmarkStart w:id="257" w:name="_Toc74928221"/>
      <w:r w:rsidRPr="00B855CB">
        <w:rPr>
          <w:lang w:val="eu-ES"/>
        </w:rPr>
        <w:t>Drupal</w:t>
      </w:r>
      <w:bookmarkEnd w:id="257"/>
    </w:p>
    <w:p w14:paraId="27A690D3" w14:textId="7DCF2F15" w:rsidR="00ED5C3E" w:rsidRPr="00B855CB" w:rsidRDefault="00ED5C3E" w:rsidP="00325D8F">
      <w:pPr>
        <w:jc w:val="both"/>
        <w:rPr>
          <w:lang w:val="eu-ES"/>
        </w:rPr>
      </w:pPr>
      <w:r w:rsidRPr="00B855CB">
        <w:rPr>
          <w:lang w:val="eu-ES"/>
        </w:rPr>
        <w:t>Drupal edukiak kudeatzeko sistema edo CMS librea, modularra eta oso konfiguragarria da. Sistema dinamikoa da, hau da, zerbitzariaren edukiak modu finkoan biltegiratu beharrean, orrien testu-edukia eta beste konfigurazio batzuk datu-base batean biltegiratzen dira eta web-ingurune bat erabiliz editatzen dira.</w:t>
      </w:r>
      <w:r w:rsidR="001142F0" w:rsidRPr="00B855CB">
        <w:rPr>
          <w:lang w:val="eu-ES"/>
        </w:rPr>
        <w:t xml:space="preserve"> </w:t>
      </w:r>
      <w:r w:rsidR="001142F0" w:rsidRPr="00B855CB">
        <w:rPr>
          <w:lang w:val="eu-ES"/>
        </w:rPr>
        <w:fldChar w:fldCharType="begin"/>
      </w:r>
      <w:r w:rsidR="001142F0" w:rsidRPr="00B855CB">
        <w:rPr>
          <w:lang w:val="eu-ES"/>
        </w:rPr>
        <w:instrText xml:space="preserve"> REF _Ref73198585 \h </w:instrText>
      </w:r>
      <w:r w:rsidR="001142F0" w:rsidRPr="00B855CB">
        <w:rPr>
          <w:lang w:val="eu-ES"/>
        </w:rPr>
      </w:r>
      <w:r w:rsidR="001142F0" w:rsidRPr="00B855CB">
        <w:rPr>
          <w:lang w:val="eu-ES"/>
        </w:rPr>
        <w:fldChar w:fldCharType="separate"/>
      </w:r>
      <w:ins w:id="258" w:author="Julen Etxaniz Aragoneses" w:date="2021-08-23T12:18:00Z">
        <w:r w:rsidR="006F125A">
          <w:rPr>
            <w:noProof/>
            <w:lang w:val="eu-ES"/>
          </w:rPr>
          <w:t>5</w:t>
        </w:r>
        <w:r w:rsidR="006F125A" w:rsidRPr="00B855CB">
          <w:rPr>
            <w:lang w:val="eu-ES"/>
          </w:rPr>
          <w:t>.</w:t>
        </w:r>
        <w:r w:rsidR="006F125A">
          <w:rPr>
            <w:noProof/>
            <w:lang w:val="eu-ES"/>
          </w:rPr>
          <w:t>5</w:t>
        </w:r>
        <w:r w:rsidR="006F125A" w:rsidRPr="00B855CB">
          <w:rPr>
            <w:lang w:val="eu-ES"/>
          </w:rPr>
          <w:t>. Irudia</w:t>
        </w:r>
      </w:ins>
      <w:del w:id="259" w:author="Julen Etxaniz Aragoneses" w:date="2021-08-23T12:16:00Z">
        <w:r w:rsidR="00B94161" w:rsidDel="006B278F">
          <w:rPr>
            <w:noProof/>
            <w:lang w:val="eu-ES"/>
          </w:rPr>
          <w:delText>5</w:delText>
        </w:r>
        <w:r w:rsidR="00B94161" w:rsidRPr="00B855CB" w:rsidDel="006B278F">
          <w:rPr>
            <w:lang w:val="eu-ES"/>
          </w:rPr>
          <w:delText>.</w:delText>
        </w:r>
        <w:r w:rsidR="00B94161" w:rsidDel="006B278F">
          <w:rPr>
            <w:noProof/>
            <w:lang w:val="eu-ES"/>
          </w:rPr>
          <w:delText>5</w:delText>
        </w:r>
        <w:r w:rsidR="00B94161" w:rsidRPr="00B855CB" w:rsidDel="006B278F">
          <w:rPr>
            <w:lang w:val="eu-ES"/>
          </w:rPr>
          <w:delText>. Irudia</w:delText>
        </w:r>
      </w:del>
      <w:r w:rsidR="001142F0" w:rsidRPr="00B855CB">
        <w:rPr>
          <w:lang w:val="eu-ES"/>
        </w:rPr>
        <w:fldChar w:fldCharType="end"/>
      </w:r>
      <w:r w:rsidR="001142F0" w:rsidRPr="00B855CB">
        <w:rPr>
          <w:lang w:val="eu-ES"/>
        </w:rPr>
        <w:t>n proiektuan sortutako Drupal webgunea ikus daiteke.</w:t>
      </w:r>
    </w:p>
    <w:p w14:paraId="18CF2019" w14:textId="74824F34" w:rsidR="00325D8F" w:rsidRPr="00B855CB" w:rsidRDefault="00325D8F" w:rsidP="00325D8F">
      <w:pPr>
        <w:jc w:val="both"/>
        <w:rPr>
          <w:lang w:val="eu-ES"/>
        </w:rPr>
      </w:pPr>
      <w:r w:rsidRPr="00B855CB">
        <w:rPr>
          <w:lang w:val="eu-ES"/>
        </w:rPr>
        <w:lastRenderedPageBreak/>
        <w:t>ProMeta IO-System sistemaren interfaze moduan erabili da, datuen sarrera/irteerak kudeatzeko.</w:t>
      </w:r>
    </w:p>
    <w:p w14:paraId="73E1BBEF" w14:textId="77777777" w:rsidR="001142F0" w:rsidRPr="00B855CB" w:rsidRDefault="001142F0" w:rsidP="001142F0">
      <w:pPr>
        <w:keepNext/>
        <w:jc w:val="center"/>
        <w:rPr>
          <w:lang w:val="eu-ES"/>
        </w:rPr>
      </w:pPr>
      <w:r w:rsidRPr="00B855CB">
        <w:rPr>
          <w:noProof/>
          <w:lang w:val="eu-ES" w:eastAsia="eu-ES"/>
        </w:rPr>
        <w:drawing>
          <wp:inline distT="0" distB="0" distL="0" distR="0" wp14:anchorId="7FC59324" wp14:editId="17FAC9B6">
            <wp:extent cx="5400040" cy="3037205"/>
            <wp:effectExtent l="0" t="0" r="635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037205"/>
                    </a:xfrm>
                    <a:prstGeom prst="rect">
                      <a:avLst/>
                    </a:prstGeom>
                  </pic:spPr>
                </pic:pic>
              </a:graphicData>
            </a:graphic>
          </wp:inline>
        </w:drawing>
      </w:r>
    </w:p>
    <w:bookmarkStart w:id="260" w:name="_Ref73198585"/>
    <w:p w14:paraId="462578FF" w14:textId="1876150C" w:rsidR="001142F0" w:rsidRPr="00B855CB" w:rsidRDefault="00B855CB" w:rsidP="001142F0">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261" w:name="_Toc74928436"/>
      <w:r w:rsidR="006F125A">
        <w:rPr>
          <w:noProof/>
          <w:lang w:val="eu-ES"/>
        </w:rPr>
        <w:t>5</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6F125A">
        <w:rPr>
          <w:noProof/>
          <w:lang w:val="eu-ES"/>
        </w:rPr>
        <w:t>5</w:t>
      </w:r>
      <w:r w:rsidRPr="00B855CB">
        <w:rPr>
          <w:lang w:val="eu-ES"/>
        </w:rPr>
        <w:fldChar w:fldCharType="end"/>
      </w:r>
      <w:r w:rsidR="001142F0" w:rsidRPr="00B855CB">
        <w:rPr>
          <w:lang w:val="eu-ES"/>
        </w:rPr>
        <w:t>. Irudia</w:t>
      </w:r>
      <w:bookmarkEnd w:id="260"/>
      <w:r w:rsidR="001142F0" w:rsidRPr="00B855CB">
        <w:rPr>
          <w:lang w:val="eu-ES"/>
        </w:rPr>
        <w:t>. Proiektuan sortutako Drupal webgunea.</w:t>
      </w:r>
      <w:bookmarkEnd w:id="261"/>
    </w:p>
    <w:p w14:paraId="32824EAA" w14:textId="23E94373" w:rsidR="00ED5C3E" w:rsidRPr="00B855CB" w:rsidRDefault="00ED5C3E" w:rsidP="00ED5C3E">
      <w:pPr>
        <w:pStyle w:val="Ttulo3"/>
        <w:rPr>
          <w:lang w:val="eu-ES"/>
        </w:rPr>
      </w:pPr>
      <w:bookmarkStart w:id="262" w:name="_Toc74928222"/>
      <w:r w:rsidRPr="00B855CB">
        <w:rPr>
          <w:lang w:val="eu-ES"/>
        </w:rPr>
        <w:t>XAMPP</w:t>
      </w:r>
      <w:bookmarkEnd w:id="262"/>
    </w:p>
    <w:p w14:paraId="46CD68B8" w14:textId="30A6CE8F" w:rsidR="00ED5C3E" w:rsidRPr="00B855CB" w:rsidRDefault="00ED5C3E" w:rsidP="00ED5C3E">
      <w:pPr>
        <w:rPr>
          <w:lang w:val="eu-ES"/>
        </w:rPr>
      </w:pPr>
      <w:r w:rsidRPr="00B855CB">
        <w:rPr>
          <w:lang w:val="eu-ES"/>
        </w:rPr>
        <w:t xml:space="preserve">XAMPP software libreko pakete bat da, nagusiki </w:t>
      </w:r>
      <w:r w:rsidRPr="00B855CB">
        <w:rPr>
          <w:i/>
          <w:iCs/>
          <w:lang w:val="eu-ES"/>
        </w:rPr>
        <w:t>MySQL</w:t>
      </w:r>
      <w:r w:rsidRPr="00B855CB">
        <w:rPr>
          <w:lang w:val="eu-ES"/>
        </w:rPr>
        <w:t xml:space="preserve"> datu-baseen kudeaketa sistema eta </w:t>
      </w:r>
      <w:r w:rsidRPr="00B855CB">
        <w:rPr>
          <w:i/>
          <w:iCs/>
          <w:lang w:val="eu-ES"/>
        </w:rPr>
        <w:t>Apache</w:t>
      </w:r>
      <w:r w:rsidRPr="00B855CB">
        <w:rPr>
          <w:lang w:val="eu-ES"/>
        </w:rPr>
        <w:t xml:space="preserve"> web zerbitzaria integratzen duena.</w:t>
      </w:r>
      <w:r w:rsidR="001142F0" w:rsidRPr="00B855CB">
        <w:rPr>
          <w:lang w:val="eu-ES"/>
        </w:rPr>
        <w:t xml:space="preserve"> </w:t>
      </w:r>
      <w:r w:rsidR="001142F0" w:rsidRPr="00B855CB">
        <w:rPr>
          <w:lang w:val="eu-ES"/>
        </w:rPr>
        <w:fldChar w:fldCharType="begin"/>
      </w:r>
      <w:r w:rsidR="001142F0" w:rsidRPr="00B855CB">
        <w:rPr>
          <w:lang w:val="eu-ES"/>
        </w:rPr>
        <w:instrText xml:space="preserve"> REF _Ref73198140 \h </w:instrText>
      </w:r>
      <w:r w:rsidR="001142F0" w:rsidRPr="00B855CB">
        <w:rPr>
          <w:lang w:val="eu-ES"/>
        </w:rPr>
      </w:r>
      <w:r w:rsidR="001142F0" w:rsidRPr="00B855CB">
        <w:rPr>
          <w:lang w:val="eu-ES"/>
        </w:rPr>
        <w:fldChar w:fldCharType="separate"/>
      </w:r>
      <w:ins w:id="263" w:author="Julen Etxaniz Aragoneses" w:date="2021-08-23T12:18:00Z">
        <w:r w:rsidR="006F125A">
          <w:rPr>
            <w:noProof/>
            <w:lang w:val="eu-ES"/>
          </w:rPr>
          <w:t>5</w:t>
        </w:r>
        <w:r w:rsidR="006F125A" w:rsidRPr="00B855CB">
          <w:rPr>
            <w:lang w:val="eu-ES"/>
          </w:rPr>
          <w:t>.</w:t>
        </w:r>
        <w:r w:rsidR="006F125A">
          <w:rPr>
            <w:noProof/>
            <w:lang w:val="eu-ES"/>
          </w:rPr>
          <w:t>6</w:t>
        </w:r>
        <w:r w:rsidR="006F125A" w:rsidRPr="00B855CB">
          <w:rPr>
            <w:lang w:val="eu-ES"/>
          </w:rPr>
          <w:t>. Irudia</w:t>
        </w:r>
      </w:ins>
      <w:del w:id="264" w:author="Julen Etxaniz Aragoneses" w:date="2021-08-23T12:16:00Z">
        <w:r w:rsidR="00B94161" w:rsidDel="006B278F">
          <w:rPr>
            <w:noProof/>
            <w:lang w:val="eu-ES"/>
          </w:rPr>
          <w:delText>5</w:delText>
        </w:r>
        <w:r w:rsidR="00B94161" w:rsidRPr="00B855CB" w:rsidDel="006B278F">
          <w:rPr>
            <w:lang w:val="eu-ES"/>
          </w:rPr>
          <w:delText>.</w:delText>
        </w:r>
        <w:r w:rsidR="00B94161" w:rsidDel="006B278F">
          <w:rPr>
            <w:noProof/>
            <w:lang w:val="eu-ES"/>
          </w:rPr>
          <w:delText>6</w:delText>
        </w:r>
        <w:r w:rsidR="00B94161" w:rsidRPr="00B855CB" w:rsidDel="006B278F">
          <w:rPr>
            <w:lang w:val="eu-ES"/>
          </w:rPr>
          <w:delText>. Irudia</w:delText>
        </w:r>
      </w:del>
      <w:r w:rsidR="001142F0" w:rsidRPr="00B855CB">
        <w:rPr>
          <w:lang w:val="eu-ES"/>
        </w:rPr>
        <w:fldChar w:fldCharType="end"/>
      </w:r>
      <w:r w:rsidR="001142F0" w:rsidRPr="00B855CB">
        <w:rPr>
          <w:lang w:val="eu-ES"/>
        </w:rPr>
        <w:t>n ikus daiteke XAMPPen erabileraren adibide bat.</w:t>
      </w:r>
    </w:p>
    <w:p w14:paraId="12B6A76D" w14:textId="2D499E1E" w:rsidR="00325D8F" w:rsidRPr="00B855CB" w:rsidRDefault="00325D8F" w:rsidP="00ED5C3E">
      <w:pPr>
        <w:rPr>
          <w:lang w:val="eu-ES"/>
        </w:rPr>
      </w:pPr>
      <w:r w:rsidRPr="00B855CB">
        <w:rPr>
          <w:lang w:val="eu-ES"/>
        </w:rPr>
        <w:t>Proiektuan honetan Drupal webgunea lokalean garatzeko erabili da.</w:t>
      </w:r>
    </w:p>
    <w:p w14:paraId="389C9604" w14:textId="6772C080" w:rsidR="006B18B8" w:rsidRPr="00B855CB" w:rsidRDefault="00D90148" w:rsidP="006B18B8">
      <w:pPr>
        <w:keepNext/>
        <w:jc w:val="center"/>
        <w:rPr>
          <w:lang w:val="eu-ES"/>
        </w:rPr>
      </w:pPr>
      <w:r w:rsidRPr="00B855CB">
        <w:rPr>
          <w:noProof/>
          <w:lang w:val="eu-ES" w:eastAsia="eu-ES"/>
        </w:rPr>
        <w:drawing>
          <wp:inline distT="0" distB="0" distL="0" distR="0" wp14:anchorId="5BFD5830" wp14:editId="0B18FCE0">
            <wp:extent cx="3746765" cy="2416628"/>
            <wp:effectExtent l="0" t="0" r="635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49925" cy="2418666"/>
                    </a:xfrm>
                    <a:prstGeom prst="rect">
                      <a:avLst/>
                    </a:prstGeom>
                  </pic:spPr>
                </pic:pic>
              </a:graphicData>
            </a:graphic>
          </wp:inline>
        </w:drawing>
      </w:r>
      <w:r w:rsidRPr="00B855CB">
        <w:rPr>
          <w:szCs w:val="20"/>
          <w:lang w:val="eu-ES"/>
        </w:rPr>
        <w:t xml:space="preserve"> </w:t>
      </w:r>
    </w:p>
    <w:bookmarkStart w:id="265" w:name="_Ref73198140"/>
    <w:p w14:paraId="7C43BEF5" w14:textId="7EEC50FF" w:rsidR="006B18B8" w:rsidRPr="00B855CB" w:rsidRDefault="00B855CB" w:rsidP="006B18B8">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266" w:name="_Toc74928437"/>
      <w:r w:rsidR="006F125A">
        <w:rPr>
          <w:noProof/>
          <w:lang w:val="eu-ES"/>
        </w:rPr>
        <w:t>5</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6F125A">
        <w:rPr>
          <w:noProof/>
          <w:lang w:val="eu-ES"/>
        </w:rPr>
        <w:t>6</w:t>
      </w:r>
      <w:r w:rsidRPr="00B855CB">
        <w:rPr>
          <w:lang w:val="eu-ES"/>
        </w:rPr>
        <w:fldChar w:fldCharType="end"/>
      </w:r>
      <w:r w:rsidR="006B18B8" w:rsidRPr="00B855CB">
        <w:rPr>
          <w:lang w:val="eu-ES"/>
        </w:rPr>
        <w:t>. Irudia</w:t>
      </w:r>
      <w:bookmarkEnd w:id="265"/>
      <w:r w:rsidR="006B18B8" w:rsidRPr="00B855CB">
        <w:rPr>
          <w:lang w:val="eu-ES"/>
        </w:rPr>
        <w:t>. XAMPP kontrol panela Apache eta MySQL hasieratzeko.</w:t>
      </w:r>
      <w:bookmarkEnd w:id="266"/>
    </w:p>
    <w:p w14:paraId="236C5F6C" w14:textId="43F5EF87" w:rsidR="00CF20C0" w:rsidRPr="00B855CB" w:rsidRDefault="00CF20C0" w:rsidP="00483F31">
      <w:pPr>
        <w:pStyle w:val="Ttulo3"/>
        <w:rPr>
          <w:lang w:val="eu-ES"/>
        </w:rPr>
      </w:pPr>
      <w:bookmarkStart w:id="267" w:name="_Toc74928223"/>
      <w:r w:rsidRPr="00B855CB">
        <w:rPr>
          <w:lang w:val="eu-ES"/>
        </w:rPr>
        <w:t>Pantheon</w:t>
      </w:r>
      <w:bookmarkEnd w:id="267"/>
    </w:p>
    <w:p w14:paraId="4CF2E08A" w14:textId="54C832C5" w:rsidR="00D90148" w:rsidRPr="00B855CB" w:rsidRDefault="00D90148" w:rsidP="00D90148">
      <w:pPr>
        <w:jc w:val="both"/>
        <w:rPr>
          <w:lang w:val="eu-ES"/>
        </w:rPr>
      </w:pPr>
      <w:r w:rsidRPr="00B855CB">
        <w:rPr>
          <w:lang w:val="eu-ES"/>
        </w:rPr>
        <w:t xml:space="preserve">Pantheon kode irekiko Drupal eta WordPress webguneetarako hosting plataforma da. </w:t>
      </w:r>
      <w:r w:rsidRPr="00B855CB">
        <w:rPr>
          <w:lang w:val="eu-ES"/>
        </w:rPr>
        <w:fldChar w:fldCharType="begin"/>
      </w:r>
      <w:r w:rsidRPr="00B855CB">
        <w:rPr>
          <w:lang w:val="eu-ES"/>
        </w:rPr>
        <w:instrText xml:space="preserve"> REF _Ref73199022 \h </w:instrText>
      </w:r>
      <w:r w:rsidRPr="00B855CB">
        <w:rPr>
          <w:lang w:val="eu-ES"/>
        </w:rPr>
      </w:r>
      <w:r w:rsidRPr="00B855CB">
        <w:rPr>
          <w:lang w:val="eu-ES"/>
        </w:rPr>
        <w:fldChar w:fldCharType="separate"/>
      </w:r>
      <w:ins w:id="268" w:author="Julen Etxaniz Aragoneses" w:date="2021-08-23T12:18:00Z">
        <w:r w:rsidR="006F125A">
          <w:rPr>
            <w:noProof/>
            <w:lang w:val="eu-ES"/>
          </w:rPr>
          <w:t>5</w:t>
        </w:r>
        <w:r w:rsidR="006F125A" w:rsidRPr="00B855CB">
          <w:rPr>
            <w:lang w:val="eu-ES"/>
          </w:rPr>
          <w:t>.</w:t>
        </w:r>
        <w:r w:rsidR="006F125A">
          <w:rPr>
            <w:noProof/>
            <w:lang w:val="eu-ES"/>
          </w:rPr>
          <w:t>7</w:t>
        </w:r>
        <w:r w:rsidR="006F125A" w:rsidRPr="00B855CB">
          <w:rPr>
            <w:lang w:val="eu-ES"/>
          </w:rPr>
          <w:t>. Irudia</w:t>
        </w:r>
      </w:ins>
      <w:del w:id="269" w:author="Julen Etxaniz Aragoneses" w:date="2021-08-23T12:16:00Z">
        <w:r w:rsidR="00B94161" w:rsidDel="006B278F">
          <w:rPr>
            <w:noProof/>
            <w:lang w:val="eu-ES"/>
          </w:rPr>
          <w:delText>5</w:delText>
        </w:r>
        <w:r w:rsidR="00B94161" w:rsidRPr="00B855CB" w:rsidDel="006B278F">
          <w:rPr>
            <w:lang w:val="eu-ES"/>
          </w:rPr>
          <w:delText>.</w:delText>
        </w:r>
        <w:r w:rsidR="00B94161" w:rsidDel="006B278F">
          <w:rPr>
            <w:noProof/>
            <w:lang w:val="eu-ES"/>
          </w:rPr>
          <w:delText>7</w:delText>
        </w:r>
        <w:r w:rsidR="00B94161" w:rsidRPr="00B855CB" w:rsidDel="006B278F">
          <w:rPr>
            <w:lang w:val="eu-ES"/>
          </w:rPr>
          <w:delText>. Irudia</w:delText>
        </w:r>
      </w:del>
      <w:r w:rsidRPr="00B855CB">
        <w:rPr>
          <w:lang w:val="eu-ES"/>
        </w:rPr>
        <w:fldChar w:fldCharType="end"/>
      </w:r>
      <w:r w:rsidRPr="00B855CB">
        <w:rPr>
          <w:lang w:val="eu-ES"/>
        </w:rPr>
        <w:t>n Pantheon kontrol panela ikus daiteke.</w:t>
      </w:r>
    </w:p>
    <w:p w14:paraId="38C08DDB" w14:textId="77777777" w:rsidR="00D90148" w:rsidRPr="00B855CB" w:rsidRDefault="00D90148" w:rsidP="00D90148">
      <w:pPr>
        <w:keepNext/>
        <w:jc w:val="center"/>
        <w:rPr>
          <w:lang w:val="eu-ES"/>
        </w:rPr>
      </w:pPr>
      <w:r w:rsidRPr="00B855CB">
        <w:rPr>
          <w:noProof/>
          <w:lang w:val="eu-ES" w:eastAsia="eu-ES"/>
        </w:rPr>
        <w:lastRenderedPageBreak/>
        <w:drawing>
          <wp:inline distT="0" distB="0" distL="0" distR="0" wp14:anchorId="3A50C8EB" wp14:editId="58A9C1DD">
            <wp:extent cx="5400040" cy="303720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037205"/>
                    </a:xfrm>
                    <a:prstGeom prst="rect">
                      <a:avLst/>
                    </a:prstGeom>
                  </pic:spPr>
                </pic:pic>
              </a:graphicData>
            </a:graphic>
          </wp:inline>
        </w:drawing>
      </w:r>
    </w:p>
    <w:bookmarkStart w:id="270" w:name="_Ref73199022"/>
    <w:p w14:paraId="538E2356" w14:textId="6AB7A2F2" w:rsidR="00D90148" w:rsidRPr="00B855CB" w:rsidRDefault="00B855CB" w:rsidP="00D90148">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271" w:name="_Toc74928438"/>
      <w:r w:rsidR="006F125A">
        <w:rPr>
          <w:noProof/>
          <w:lang w:val="eu-ES"/>
        </w:rPr>
        <w:t>5</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6F125A">
        <w:rPr>
          <w:noProof/>
          <w:lang w:val="eu-ES"/>
        </w:rPr>
        <w:t>7</w:t>
      </w:r>
      <w:r w:rsidRPr="00B855CB">
        <w:rPr>
          <w:lang w:val="eu-ES"/>
        </w:rPr>
        <w:fldChar w:fldCharType="end"/>
      </w:r>
      <w:r w:rsidR="00D90148" w:rsidRPr="00B855CB">
        <w:rPr>
          <w:lang w:val="eu-ES"/>
        </w:rPr>
        <w:t>. Irudia</w:t>
      </w:r>
      <w:bookmarkEnd w:id="270"/>
      <w:r w:rsidR="00D90148" w:rsidRPr="00B855CB">
        <w:rPr>
          <w:lang w:val="eu-ES"/>
        </w:rPr>
        <w:t>. ProMeta webguneko Pantheon kontrol panela.</w:t>
      </w:r>
      <w:bookmarkEnd w:id="271"/>
    </w:p>
    <w:p w14:paraId="4BA88E7B" w14:textId="4A10ABD2" w:rsidR="00CF20C0" w:rsidRPr="00B855CB" w:rsidRDefault="00C023B0" w:rsidP="00483F31">
      <w:pPr>
        <w:pStyle w:val="Ttulo3"/>
        <w:rPr>
          <w:lang w:val="eu-ES"/>
        </w:rPr>
      </w:pPr>
      <w:bookmarkStart w:id="272" w:name="_Toc74928224"/>
      <w:r w:rsidRPr="00B855CB">
        <w:rPr>
          <w:lang w:val="eu-ES"/>
        </w:rPr>
        <w:t>MariaDB</w:t>
      </w:r>
      <w:bookmarkEnd w:id="272"/>
    </w:p>
    <w:p w14:paraId="7C9C6A02" w14:textId="64475AEB" w:rsidR="00C023B0" w:rsidRPr="00B855CB" w:rsidRDefault="00C023B0" w:rsidP="00C023B0">
      <w:pPr>
        <w:jc w:val="both"/>
        <w:rPr>
          <w:lang w:val="eu-ES"/>
        </w:rPr>
      </w:pPr>
      <w:r w:rsidRPr="00B855CB">
        <w:rPr>
          <w:lang w:val="eu-ES"/>
        </w:rPr>
        <w:t xml:space="preserve">MariaDB datu-baseak kudeatzeko sistema erlazional libre bat da. Oracle Corporationek MySQLren jabea zen Sun Microsystems erostean MySQLren jatorrizko garatzaileetako batzuk GNU Lizentzia Publiko Orokorra lizentziapean libre mantentzeko asmoz sortutako </w:t>
      </w:r>
      <w:r w:rsidRPr="00875D17">
        <w:rPr>
          <w:i/>
          <w:lang w:val="eu-ES"/>
        </w:rPr>
        <w:t>fork</w:t>
      </w:r>
      <w:r w:rsidRPr="00B855CB">
        <w:rPr>
          <w:lang w:val="eu-ES"/>
        </w:rPr>
        <w:t xml:space="preserve"> bat da. Datu-base erlazional m</w:t>
      </w:r>
      <w:r w:rsidR="00A207F7" w:rsidRPr="00B855CB">
        <w:rPr>
          <w:lang w:val="eu-ES"/>
        </w:rPr>
        <w:t>oduan erabili da proiektuan.</w:t>
      </w:r>
    </w:p>
    <w:p w14:paraId="63CD8E79" w14:textId="3AAB2D4C" w:rsidR="00EC6788" w:rsidRPr="00B855CB" w:rsidRDefault="00EC6788" w:rsidP="00EC6788">
      <w:pPr>
        <w:pStyle w:val="Ttulo3"/>
        <w:rPr>
          <w:lang w:val="eu-ES"/>
        </w:rPr>
      </w:pPr>
      <w:bookmarkStart w:id="273" w:name="_Toc74928225"/>
      <w:r w:rsidRPr="00B855CB">
        <w:rPr>
          <w:lang w:val="eu-ES"/>
        </w:rPr>
        <w:t>phpMyAdmin</w:t>
      </w:r>
      <w:bookmarkEnd w:id="273"/>
    </w:p>
    <w:p w14:paraId="53F59FE4" w14:textId="212A8CB0" w:rsidR="00EC6788" w:rsidRPr="00B855CB" w:rsidRDefault="00EC6788" w:rsidP="00872AA2">
      <w:pPr>
        <w:jc w:val="both"/>
        <w:rPr>
          <w:lang w:val="eu-ES"/>
        </w:rPr>
      </w:pPr>
      <w:r w:rsidRPr="003B666C">
        <w:rPr>
          <w:i/>
          <w:lang w:val="eu-ES"/>
        </w:rPr>
        <w:t>phpMyAdmin</w:t>
      </w:r>
      <w:r w:rsidRPr="00B855CB">
        <w:rPr>
          <w:lang w:val="eu-ES"/>
        </w:rPr>
        <w:t xml:space="preserve"> PHP-n idatzitako tresna da MySQL administrazioa web orrien bidez kudeatzeko</w:t>
      </w:r>
      <w:r w:rsidR="00811C41" w:rsidRPr="00B855CB">
        <w:rPr>
          <w:lang w:val="eu-ES"/>
        </w:rPr>
        <w:t>.</w:t>
      </w:r>
      <w:r w:rsidR="00872AA2" w:rsidRPr="00B855CB">
        <w:rPr>
          <w:lang w:val="eu-ES"/>
        </w:rPr>
        <w:t xml:space="preserve"> Proiektuan </w:t>
      </w:r>
      <w:r w:rsidR="0059192B" w:rsidRPr="00B855CB">
        <w:rPr>
          <w:lang w:val="eu-ES"/>
        </w:rPr>
        <w:t>datu-base erlazionalak kudeatzeko erabili da.</w:t>
      </w:r>
    </w:p>
    <w:p w14:paraId="7D6D2AEE" w14:textId="691BFE0D" w:rsidR="00CF20C0" w:rsidRPr="00B855CB" w:rsidRDefault="00CF20C0" w:rsidP="00483F31">
      <w:pPr>
        <w:pStyle w:val="Ttulo3"/>
        <w:rPr>
          <w:lang w:val="eu-ES"/>
        </w:rPr>
      </w:pPr>
      <w:bookmarkStart w:id="274" w:name="_Toc74928226"/>
      <w:r w:rsidRPr="00B855CB">
        <w:rPr>
          <w:lang w:val="eu-ES"/>
        </w:rPr>
        <w:t>PHP</w:t>
      </w:r>
      <w:bookmarkEnd w:id="274"/>
    </w:p>
    <w:p w14:paraId="71EE3720" w14:textId="1ACFE4A2" w:rsidR="00C023B0" w:rsidRPr="00B855CB" w:rsidRDefault="00C023B0" w:rsidP="00C023B0">
      <w:pPr>
        <w:jc w:val="both"/>
        <w:rPr>
          <w:lang w:val="eu-ES"/>
        </w:rPr>
      </w:pPr>
      <w:r w:rsidRPr="00B855CB">
        <w:rPr>
          <w:lang w:val="eu-ES"/>
        </w:rPr>
        <w:t>PHP (PHP: Hypertext Preprocessor) interpretatutako programazio lengoaia bat da, batez ere webgune dinamikoak sortzeko erabili ohi dena. Datu-base sistema ugarirekin funtzionatzeko aukera izatea eta sistema eragile gehienetarako eskuragarri izatea dira beronen abantaila nagusiak.</w:t>
      </w:r>
      <w:r w:rsidR="00A207F7" w:rsidRPr="00B855CB">
        <w:rPr>
          <w:lang w:val="eu-ES"/>
        </w:rPr>
        <w:t xml:space="preserve"> </w:t>
      </w:r>
      <w:r w:rsidR="0020323E" w:rsidRPr="00B855CB">
        <w:rPr>
          <w:lang w:val="eu-ES"/>
        </w:rPr>
        <w:t>Proiektuan Drupal-erako programazio lengoaia moduan erabili da.</w:t>
      </w:r>
    </w:p>
    <w:p w14:paraId="2231B000" w14:textId="29F5AC94" w:rsidR="00B31713" w:rsidRPr="00B855CB" w:rsidRDefault="008250C7" w:rsidP="00483F31">
      <w:pPr>
        <w:pStyle w:val="Ttulo2"/>
        <w:rPr>
          <w:lang w:val="eu-ES"/>
        </w:rPr>
      </w:pPr>
      <w:bookmarkStart w:id="275" w:name="_Toc74928227"/>
      <w:r w:rsidRPr="00B855CB">
        <w:rPr>
          <w:lang w:val="eu-ES"/>
        </w:rPr>
        <w:t>Ereduak</w:t>
      </w:r>
      <w:bookmarkEnd w:id="275"/>
    </w:p>
    <w:p w14:paraId="217AC851" w14:textId="77777777" w:rsidR="00417119" w:rsidRPr="00B855CB" w:rsidRDefault="00417119" w:rsidP="00417119">
      <w:pPr>
        <w:jc w:val="both"/>
        <w:rPr>
          <w:lang w:val="eu-ES"/>
        </w:rPr>
      </w:pPr>
      <w:r w:rsidRPr="00B855CB">
        <w:rPr>
          <w:lang w:val="eu-ES"/>
        </w:rPr>
        <w:t>Proiektuan hainbat eredu erabili dira, batzuek dokumentazioarekin erlazionatuak eta beste batzuk inplementazioarekin.</w:t>
      </w:r>
    </w:p>
    <w:p w14:paraId="7E63826B" w14:textId="77777777" w:rsidR="00417119" w:rsidRPr="00B855CB" w:rsidRDefault="00417119" w:rsidP="00417119">
      <w:pPr>
        <w:pStyle w:val="Ttulo3"/>
        <w:rPr>
          <w:lang w:val="eu-ES"/>
        </w:rPr>
      </w:pPr>
      <w:bookmarkStart w:id="276" w:name="_Toc73991578"/>
      <w:bookmarkStart w:id="277" w:name="_Toc74928228"/>
      <w:r w:rsidRPr="00B855CB">
        <w:rPr>
          <w:lang w:val="eu-ES"/>
        </w:rPr>
        <w:t>CCII-N2016-02</w:t>
      </w:r>
      <w:bookmarkEnd w:id="276"/>
      <w:bookmarkEnd w:id="277"/>
    </w:p>
    <w:p w14:paraId="4A8F4F83" w14:textId="77777777" w:rsidR="00417119" w:rsidRPr="00B855CB" w:rsidRDefault="00417119" w:rsidP="00417119">
      <w:pPr>
        <w:jc w:val="both"/>
        <w:rPr>
          <w:b/>
          <w:bCs/>
          <w:lang w:val="eu-ES"/>
        </w:rPr>
      </w:pPr>
      <w:r w:rsidRPr="00B855CB">
        <w:rPr>
          <w:lang w:val="eu-ES"/>
        </w:rPr>
        <w:t xml:space="preserve">Arauen atalean aipatu den moduan, estandar honetan oinarrituta antolatu da memoria eta proiektuaren webgunea. </w:t>
      </w:r>
      <w:r w:rsidRPr="00B855CB">
        <w:rPr>
          <w:rFonts w:cstheme="minorHAnsi"/>
          <w:color w:val="000000"/>
          <w:lang w:val="eu-ES" w:eastAsia="es-ES"/>
        </w:rPr>
        <w:t>CCII erakundeak sortutako araua da, ingeniaritza informatikoko proiektuetarako dokumentazioaren egitura eta beharrezkoak diren dokumentu eta sekzioak definitzen dituena.</w:t>
      </w:r>
    </w:p>
    <w:p w14:paraId="76EA2C2E" w14:textId="77777777" w:rsidR="00417119" w:rsidRPr="00B855CB" w:rsidRDefault="00417119" w:rsidP="00417119">
      <w:pPr>
        <w:pStyle w:val="Ttulo3"/>
        <w:jc w:val="both"/>
        <w:rPr>
          <w:lang w:val="eu-ES"/>
        </w:rPr>
      </w:pPr>
      <w:bookmarkStart w:id="278" w:name="_Toc73991579"/>
      <w:bookmarkStart w:id="279" w:name="_Toc74928229"/>
      <w:r w:rsidRPr="00B855CB">
        <w:rPr>
          <w:lang w:val="eu-ES"/>
        </w:rPr>
        <w:t>OpenUP</w:t>
      </w:r>
      <w:bookmarkEnd w:id="278"/>
      <w:bookmarkEnd w:id="279"/>
    </w:p>
    <w:p w14:paraId="10ADC784" w14:textId="77777777" w:rsidR="00417119" w:rsidRPr="00B855CB" w:rsidRDefault="00417119" w:rsidP="00417119">
      <w:pPr>
        <w:jc w:val="both"/>
        <w:rPr>
          <w:lang w:val="eu-ES"/>
        </w:rPr>
      </w:pPr>
      <w:r w:rsidRPr="00B855CB">
        <w:rPr>
          <w:lang w:val="eu-ES"/>
        </w:rPr>
        <w:t>OpenUP metodologiaren eredua erabili da. Eredu horrek metodologiaren informazio guztia du. Metodologia hau jarraitzeko, bere webgunean artefaktu batzuen txantiloiak daude eskuragarri. Txantiloi horiek jarraituz OpenUP metodologiaren bitartez sortutako artefaktuak idatzi dira.</w:t>
      </w:r>
    </w:p>
    <w:p w14:paraId="75CBCE85" w14:textId="77777777" w:rsidR="00417119" w:rsidRPr="00B855CB" w:rsidRDefault="00417119" w:rsidP="00417119">
      <w:pPr>
        <w:pStyle w:val="Ttulo3"/>
        <w:jc w:val="both"/>
        <w:rPr>
          <w:lang w:val="eu-ES"/>
        </w:rPr>
      </w:pPr>
      <w:bookmarkStart w:id="280" w:name="_Toc73991580"/>
      <w:bookmarkStart w:id="281" w:name="_Toc74928230"/>
      <w:r w:rsidRPr="00B855CB">
        <w:rPr>
          <w:lang w:val="eu-ES"/>
        </w:rPr>
        <w:lastRenderedPageBreak/>
        <w:t>ABRD</w:t>
      </w:r>
      <w:bookmarkEnd w:id="280"/>
      <w:bookmarkEnd w:id="281"/>
    </w:p>
    <w:p w14:paraId="26BEADAB" w14:textId="77777777" w:rsidR="00417119" w:rsidRPr="00B855CB" w:rsidRDefault="00417119" w:rsidP="00417119">
      <w:pPr>
        <w:jc w:val="both"/>
        <w:rPr>
          <w:lang w:val="eu-ES"/>
        </w:rPr>
      </w:pPr>
      <w:r w:rsidRPr="00B855CB">
        <w:rPr>
          <w:lang w:val="eu-ES"/>
        </w:rPr>
        <w:t>Agile Business Rules Development metodologiaren eredua ere erabili da. Eredu horrek metodologiaren informazio guztia du. Metodologia hau jarraitzeko, bere webgunean artefaktu batzuen txantiloiak daude eskuragarri.</w:t>
      </w:r>
    </w:p>
    <w:p w14:paraId="7C193B94" w14:textId="77777777" w:rsidR="00417119" w:rsidRPr="00B855CB" w:rsidRDefault="00417119" w:rsidP="00417119">
      <w:pPr>
        <w:pStyle w:val="Ttulo3"/>
        <w:jc w:val="both"/>
        <w:rPr>
          <w:lang w:val="eu-ES"/>
        </w:rPr>
      </w:pPr>
      <w:bookmarkStart w:id="282" w:name="_Toc73991581"/>
      <w:bookmarkStart w:id="283" w:name="_Toc74928231"/>
      <w:r w:rsidRPr="00B855CB">
        <w:rPr>
          <w:lang w:val="eu-ES"/>
        </w:rPr>
        <w:t>UMA</w:t>
      </w:r>
      <w:bookmarkEnd w:id="282"/>
      <w:bookmarkEnd w:id="283"/>
    </w:p>
    <w:p w14:paraId="6F0FA163" w14:textId="7559282C" w:rsidR="00417119" w:rsidRPr="00B855CB" w:rsidRDefault="00417119" w:rsidP="00417119">
      <w:pPr>
        <w:jc w:val="both"/>
        <w:rPr>
          <w:lang w:val="eu-ES"/>
        </w:rPr>
      </w:pPr>
      <w:r w:rsidRPr="00B855CB">
        <w:rPr>
          <w:lang w:val="eu-ES"/>
        </w:rPr>
        <w:t xml:space="preserve">Unified Method Architecture metaeredua erabili da OpenUP eta ABRD ereduak definitzeko. Metaeredu honen helburua edozein metodologia modelatu ahal izatea da. </w:t>
      </w:r>
      <w:r w:rsidRPr="00B855CB">
        <w:rPr>
          <w:lang w:val="eu-ES"/>
        </w:rPr>
        <w:fldChar w:fldCharType="begin"/>
      </w:r>
      <w:r w:rsidRPr="00B855CB">
        <w:rPr>
          <w:lang w:val="eu-ES"/>
        </w:rPr>
        <w:instrText xml:space="preserve"> REF _Ref73987130 \h </w:instrText>
      </w:r>
      <w:r w:rsidRPr="00B855CB">
        <w:rPr>
          <w:lang w:val="eu-ES"/>
        </w:rPr>
      </w:r>
      <w:r w:rsidRPr="00B855CB">
        <w:rPr>
          <w:lang w:val="eu-ES"/>
        </w:rPr>
        <w:fldChar w:fldCharType="separate"/>
      </w:r>
      <w:ins w:id="284" w:author="Julen Etxaniz Aragoneses" w:date="2021-08-23T12:18:00Z">
        <w:r w:rsidR="006F125A">
          <w:rPr>
            <w:noProof/>
            <w:lang w:val="eu-ES"/>
          </w:rPr>
          <w:t>5</w:t>
        </w:r>
        <w:r w:rsidR="006F125A" w:rsidRPr="00B855CB">
          <w:rPr>
            <w:lang w:val="eu-ES"/>
          </w:rPr>
          <w:t>.</w:t>
        </w:r>
        <w:r w:rsidR="006F125A">
          <w:rPr>
            <w:noProof/>
            <w:lang w:val="eu-ES"/>
          </w:rPr>
          <w:t>8</w:t>
        </w:r>
        <w:r w:rsidR="006F125A" w:rsidRPr="00B855CB">
          <w:rPr>
            <w:lang w:val="eu-ES"/>
          </w:rPr>
          <w:t>. Irudia</w:t>
        </w:r>
      </w:ins>
      <w:del w:id="285" w:author="Julen Etxaniz Aragoneses" w:date="2021-08-23T12:16:00Z">
        <w:r w:rsidR="00B94161" w:rsidDel="006B278F">
          <w:rPr>
            <w:noProof/>
            <w:lang w:val="eu-ES"/>
          </w:rPr>
          <w:delText>5</w:delText>
        </w:r>
        <w:r w:rsidR="00B94161" w:rsidRPr="00B855CB" w:rsidDel="006B278F">
          <w:rPr>
            <w:lang w:val="eu-ES"/>
          </w:rPr>
          <w:delText>.</w:delText>
        </w:r>
        <w:r w:rsidR="00B94161" w:rsidDel="006B278F">
          <w:rPr>
            <w:noProof/>
            <w:lang w:val="eu-ES"/>
          </w:rPr>
          <w:delText>8</w:delText>
        </w:r>
        <w:r w:rsidR="00B94161" w:rsidRPr="00B855CB" w:rsidDel="006B278F">
          <w:rPr>
            <w:lang w:val="eu-ES"/>
          </w:rPr>
          <w:delText>. Irudia</w:delText>
        </w:r>
      </w:del>
      <w:r w:rsidRPr="00B855CB">
        <w:rPr>
          <w:lang w:val="eu-ES"/>
        </w:rPr>
        <w:fldChar w:fldCharType="end"/>
      </w:r>
      <w:r w:rsidRPr="00B855CB">
        <w:rPr>
          <w:lang w:val="eu-ES"/>
        </w:rPr>
        <w:t>n ikusten den moduan, UMAn metodoaren edukia prozesutik bereizten da. Horrela, metodoaren edukia hainbat prozesutan berrerabil daiteke.</w:t>
      </w:r>
    </w:p>
    <w:p w14:paraId="45AF4049" w14:textId="77777777" w:rsidR="00417119" w:rsidRPr="00B855CB" w:rsidRDefault="00417119" w:rsidP="00417119">
      <w:pPr>
        <w:keepNext/>
        <w:jc w:val="center"/>
        <w:rPr>
          <w:lang w:val="eu-ES"/>
        </w:rPr>
      </w:pPr>
      <w:r w:rsidRPr="00B855CB">
        <w:rPr>
          <w:noProof/>
          <w:lang w:val="eu-ES" w:eastAsia="eu-ES"/>
        </w:rPr>
        <w:drawing>
          <wp:inline distT="0" distB="0" distL="0" distR="0" wp14:anchorId="0ECB90C4" wp14:editId="037F26BD">
            <wp:extent cx="2116015" cy="1356669"/>
            <wp:effectExtent l="0" t="0" r="0" b="0"/>
            <wp:docPr id="1" name="Imagen 1" descr="Diagram illustrating that the intersection between Method and Process content is guid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illustrating that the intersection between Method and Process content is guida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19293" cy="1358770"/>
                    </a:xfrm>
                    <a:prstGeom prst="rect">
                      <a:avLst/>
                    </a:prstGeom>
                    <a:noFill/>
                    <a:ln>
                      <a:noFill/>
                    </a:ln>
                  </pic:spPr>
                </pic:pic>
              </a:graphicData>
            </a:graphic>
          </wp:inline>
        </w:drawing>
      </w:r>
    </w:p>
    <w:bookmarkStart w:id="286" w:name="_Ref73987130"/>
    <w:p w14:paraId="6F420AF5" w14:textId="426A3268" w:rsidR="00417119" w:rsidRPr="00B855CB" w:rsidRDefault="00B855CB" w:rsidP="00417119">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287" w:name="_Toc74928439"/>
      <w:r w:rsidR="006F125A">
        <w:rPr>
          <w:noProof/>
          <w:lang w:val="eu-ES"/>
        </w:rPr>
        <w:t>5</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6F125A">
        <w:rPr>
          <w:noProof/>
          <w:lang w:val="eu-ES"/>
        </w:rPr>
        <w:t>8</w:t>
      </w:r>
      <w:r w:rsidRPr="00B855CB">
        <w:rPr>
          <w:lang w:val="eu-ES"/>
        </w:rPr>
        <w:fldChar w:fldCharType="end"/>
      </w:r>
      <w:bookmarkStart w:id="288" w:name="_Toc73991834"/>
      <w:r w:rsidR="00417119" w:rsidRPr="00B855CB">
        <w:rPr>
          <w:lang w:val="eu-ES"/>
        </w:rPr>
        <w:t>. Irudia</w:t>
      </w:r>
      <w:bookmarkEnd w:id="286"/>
      <w:r w:rsidR="00417119" w:rsidRPr="00B855CB">
        <w:rPr>
          <w:lang w:val="eu-ES"/>
        </w:rPr>
        <w:t>. UMA metodologiako metodoaren eta prozesuaren kontzeptuak.</w:t>
      </w:r>
      <w:bookmarkEnd w:id="287"/>
      <w:bookmarkEnd w:id="288"/>
    </w:p>
    <w:p w14:paraId="53AB3C0F" w14:textId="77777777" w:rsidR="00417119" w:rsidRPr="00B855CB" w:rsidRDefault="00417119" w:rsidP="00417119">
      <w:pPr>
        <w:pStyle w:val="Ttulo3"/>
        <w:jc w:val="both"/>
        <w:rPr>
          <w:lang w:val="eu-ES"/>
        </w:rPr>
      </w:pPr>
      <w:bookmarkStart w:id="289" w:name="_Toc73991582"/>
      <w:bookmarkStart w:id="290" w:name="_Toc74928232"/>
      <w:r w:rsidRPr="00B855CB">
        <w:rPr>
          <w:lang w:val="eu-ES"/>
        </w:rPr>
        <w:t>Ecore</w:t>
      </w:r>
      <w:bookmarkEnd w:id="289"/>
      <w:bookmarkEnd w:id="290"/>
    </w:p>
    <w:p w14:paraId="619AD32A" w14:textId="25A14FC6" w:rsidR="008E4F5E" w:rsidRPr="00B855CB" w:rsidRDefault="00417119" w:rsidP="00417119">
      <w:pPr>
        <w:jc w:val="both"/>
        <w:rPr>
          <w:lang w:val="eu-ES"/>
        </w:rPr>
      </w:pPr>
      <w:r w:rsidRPr="00B855CB">
        <w:rPr>
          <w:lang w:val="eu-ES"/>
        </w:rPr>
        <w:t>EMF-ko Ecore meta-metaeredua erabili da UMA metaeredua definitzeko. Meta-metaeredu honen helburua edozein metaeredu modelatu ahal izatea da. Ecore oinarri moduan hartuta definitzen dira metaeredu guztiak, baita Ecore bera ere</w:t>
      </w:r>
      <w:r w:rsidR="001B4976" w:rsidRPr="00B855CB">
        <w:rPr>
          <w:lang w:val="eu-ES"/>
        </w:rPr>
        <w:t>.</w:t>
      </w:r>
    </w:p>
    <w:p w14:paraId="6D10A5A5" w14:textId="584AF73B" w:rsidR="00B31713" w:rsidRPr="00B855CB" w:rsidRDefault="008250C7" w:rsidP="00483F31">
      <w:pPr>
        <w:pStyle w:val="Ttulo2"/>
        <w:rPr>
          <w:lang w:val="eu-ES"/>
        </w:rPr>
      </w:pPr>
      <w:bookmarkStart w:id="291" w:name="_Toc74928233"/>
      <w:r w:rsidRPr="00B855CB">
        <w:rPr>
          <w:lang w:val="eu-ES"/>
        </w:rPr>
        <w:t>Metrikak</w:t>
      </w:r>
      <w:bookmarkEnd w:id="291"/>
    </w:p>
    <w:p w14:paraId="01B35470" w14:textId="77777777" w:rsidR="00417119" w:rsidRPr="00B855CB" w:rsidRDefault="00417119" w:rsidP="00417119">
      <w:pPr>
        <w:jc w:val="both"/>
        <w:rPr>
          <w:lang w:val="eu-ES"/>
        </w:rPr>
      </w:pPr>
      <w:r w:rsidRPr="00B855CB">
        <w:rPr>
          <w:lang w:val="eu-ES"/>
        </w:rPr>
        <w:t>Proiektuaren helburuekin erlazionatutako 4 metrika nagusi daude: irismena, denbora, kostua eta kalitatea.</w:t>
      </w:r>
    </w:p>
    <w:p w14:paraId="57BAEF74" w14:textId="77777777" w:rsidR="00417119" w:rsidRPr="00B855CB" w:rsidRDefault="00417119" w:rsidP="00417119">
      <w:pPr>
        <w:pStyle w:val="Ttulo3"/>
        <w:rPr>
          <w:lang w:val="eu-ES"/>
        </w:rPr>
      </w:pPr>
      <w:bookmarkStart w:id="292" w:name="_Toc73991584"/>
      <w:bookmarkStart w:id="293" w:name="_Toc74928234"/>
      <w:r w:rsidRPr="00B855CB">
        <w:rPr>
          <w:lang w:val="eu-ES"/>
        </w:rPr>
        <w:t>Irismena</w:t>
      </w:r>
      <w:bookmarkEnd w:id="292"/>
      <w:bookmarkEnd w:id="293"/>
    </w:p>
    <w:p w14:paraId="398119C6" w14:textId="77777777" w:rsidR="00417119" w:rsidRPr="00B855CB" w:rsidRDefault="00417119" w:rsidP="00417119">
      <w:pPr>
        <w:jc w:val="both"/>
        <w:rPr>
          <w:lang w:val="eu-ES"/>
        </w:rPr>
      </w:pPr>
      <w:r w:rsidRPr="00B855CB">
        <w:rPr>
          <w:lang w:val="eu-ES"/>
        </w:rPr>
        <w:t>Proiektuaren irismena neurtzeko atazak definitu dira eta bakoitzaren denbora estimazioa egin da. Kontuan hartuta proiektua eta proiektuko taldea txikiak direla, OpenUP metodologia erabiltzea nahikoa da. Gainera, metodologiako lehenengo bi edo hiru fase egitearekin nahikoa izango da. Talde handiagoa edo proiektu konplexuagoa izango balitz agian RUP bezalako metodologia konplexuagoa bat beharko genuke.</w:t>
      </w:r>
    </w:p>
    <w:p w14:paraId="28C6893D" w14:textId="77777777" w:rsidR="00417119" w:rsidRPr="00B855CB" w:rsidRDefault="00417119" w:rsidP="00417119">
      <w:pPr>
        <w:pStyle w:val="Ttulo3"/>
        <w:rPr>
          <w:lang w:val="eu-ES"/>
        </w:rPr>
      </w:pPr>
      <w:bookmarkStart w:id="294" w:name="_Toc73991585"/>
      <w:bookmarkStart w:id="295" w:name="_Toc74928235"/>
      <w:r w:rsidRPr="00B855CB">
        <w:rPr>
          <w:lang w:val="eu-ES"/>
        </w:rPr>
        <w:t>Denbora</w:t>
      </w:r>
      <w:bookmarkEnd w:id="294"/>
      <w:bookmarkEnd w:id="295"/>
    </w:p>
    <w:p w14:paraId="638BA780" w14:textId="77777777" w:rsidR="00417119" w:rsidRPr="00B855CB" w:rsidRDefault="00417119" w:rsidP="00417119">
      <w:pPr>
        <w:jc w:val="both"/>
        <w:rPr>
          <w:lang w:val="eu-ES"/>
        </w:rPr>
      </w:pPr>
      <w:r w:rsidRPr="00B855CB">
        <w:rPr>
          <w:lang w:val="eu-ES"/>
        </w:rPr>
        <w:t>Denboraren kontrola egiteko ataza bakoitzean pasatako denbora neurtu da, Toggle Track aplikazioaren kronometroa erabiliz. Ondoren, neurtutako denbora estimatutakoarekin konparatu da, eta horren arabera erabakiak hartu dira.</w:t>
      </w:r>
    </w:p>
    <w:p w14:paraId="7FA5B822" w14:textId="77777777" w:rsidR="00417119" w:rsidRPr="00B855CB" w:rsidRDefault="00417119" w:rsidP="00417119">
      <w:pPr>
        <w:pStyle w:val="Ttulo3"/>
        <w:rPr>
          <w:lang w:val="eu-ES"/>
        </w:rPr>
      </w:pPr>
      <w:bookmarkStart w:id="296" w:name="_Toc73991586"/>
      <w:bookmarkStart w:id="297" w:name="_Toc74928236"/>
      <w:r w:rsidRPr="00B855CB">
        <w:rPr>
          <w:lang w:val="eu-ES"/>
        </w:rPr>
        <w:t>Kostua</w:t>
      </w:r>
      <w:bookmarkEnd w:id="296"/>
      <w:bookmarkEnd w:id="297"/>
    </w:p>
    <w:p w14:paraId="1395DA01" w14:textId="77777777" w:rsidR="00417119" w:rsidRPr="00B855CB" w:rsidRDefault="00417119" w:rsidP="00417119">
      <w:pPr>
        <w:jc w:val="both"/>
        <w:rPr>
          <w:lang w:val="eu-ES"/>
        </w:rPr>
      </w:pPr>
      <w:r w:rsidRPr="00B855CB">
        <w:rPr>
          <w:lang w:val="eu-ES"/>
        </w:rPr>
        <w:t>Proiektuaren kostua neurtzeko aurrekontua egin da. Bertan, giza baliabideen eta erreminten kostuak zehaztu dira. Erreminta guztiak doakoak izatea espero denez, kostua kudeatzea erraza da. Giza baliabideen kostua jakiteko proiektuko kide bakoitzaren ordu kopurua eta orduko kostua biderkatzen dira.</w:t>
      </w:r>
    </w:p>
    <w:p w14:paraId="76D91055" w14:textId="77777777" w:rsidR="00417119" w:rsidRPr="00B855CB" w:rsidRDefault="00417119" w:rsidP="00417119">
      <w:pPr>
        <w:pStyle w:val="Ttulo3"/>
        <w:rPr>
          <w:lang w:val="eu-ES"/>
        </w:rPr>
      </w:pPr>
      <w:bookmarkStart w:id="298" w:name="_Toc73991587"/>
      <w:bookmarkStart w:id="299" w:name="_Toc74928237"/>
      <w:commentRangeStart w:id="300"/>
      <w:r w:rsidRPr="00B855CB">
        <w:rPr>
          <w:lang w:val="eu-ES"/>
        </w:rPr>
        <w:lastRenderedPageBreak/>
        <w:t>Kalitatea</w:t>
      </w:r>
      <w:bookmarkEnd w:id="298"/>
      <w:bookmarkEnd w:id="299"/>
      <w:commentRangeEnd w:id="300"/>
      <w:r w:rsidR="00E85BE6">
        <w:rPr>
          <w:rStyle w:val="Refdecomentario"/>
          <w:rFonts w:asciiTheme="minorHAnsi" w:eastAsiaTheme="minorEastAsia" w:hAnsiTheme="minorHAnsi" w:cstheme="minorBidi"/>
          <w:b w:val="0"/>
        </w:rPr>
        <w:commentReference w:id="300"/>
      </w:r>
    </w:p>
    <w:p w14:paraId="19EC6DCC" w14:textId="4F471E94" w:rsidR="0010012A" w:rsidRDefault="00417119" w:rsidP="00500C3D">
      <w:pPr>
        <w:jc w:val="both"/>
        <w:rPr>
          <w:lang w:val="eu-ES"/>
        </w:rPr>
      </w:pPr>
      <w:r w:rsidRPr="00B855CB">
        <w:rPr>
          <w:lang w:val="eu-ES"/>
        </w:rPr>
        <w:t>Proiektuaren kalitatea neurtzea garrantzitsua da onargarria dela ziurtatzeko. Kudeaketa planean zehazten den moduan zaintzeko hiru aspektu kontrolatu behar dira: inplementazioa, funtzionalitateak eta dokumentazioa</w:t>
      </w:r>
      <w:r w:rsidR="00D00985" w:rsidRPr="00B855CB">
        <w:rPr>
          <w:lang w:val="eu-ES"/>
        </w:rPr>
        <w:t>.</w:t>
      </w:r>
    </w:p>
    <w:p w14:paraId="766CE91B" w14:textId="33CD6F90" w:rsidR="001E16DC" w:rsidRDefault="001E16DC" w:rsidP="003B666C">
      <w:pPr>
        <w:pStyle w:val="Prrafodelista"/>
        <w:numPr>
          <w:ilvl w:val="0"/>
          <w:numId w:val="40"/>
        </w:numPr>
        <w:jc w:val="both"/>
        <w:rPr>
          <w:lang w:val="eu-ES"/>
        </w:rPr>
      </w:pPr>
      <w:r w:rsidRPr="003B666C">
        <w:rPr>
          <w:b/>
          <w:lang w:val="eu-ES"/>
        </w:rPr>
        <w:t>Inplementazio</w:t>
      </w:r>
      <w:r w:rsidR="00867CF9">
        <w:rPr>
          <w:b/>
          <w:lang w:val="eu-ES"/>
        </w:rPr>
        <w:t>a</w:t>
      </w:r>
      <w:r>
        <w:rPr>
          <w:lang w:val="eu-ES"/>
        </w:rPr>
        <w:t xml:space="preserve">. Softwarearen ekoizpenerako </w:t>
      </w:r>
      <w:r w:rsidR="00BE33C2">
        <w:rPr>
          <w:lang w:val="eu-ES"/>
        </w:rPr>
        <w:t>azpiegitura teknologikoak a</w:t>
      </w:r>
      <w:r>
        <w:rPr>
          <w:lang w:val="eu-ES"/>
        </w:rPr>
        <w:t>rkitektura</w:t>
      </w:r>
      <w:r w:rsidR="00BE33C2">
        <w:rPr>
          <w:lang w:val="eu-ES"/>
        </w:rPr>
        <w:t xml:space="preserve"> konplexua izango du BPM sistema arrakastatsuak dutenen ideia, pausuz pausuko hurbilpen batean, jarraitzen delako.  </w:t>
      </w:r>
      <w:r w:rsidR="00867CF9">
        <w:rPr>
          <w:lang w:val="eu-ES"/>
        </w:rPr>
        <w:t xml:space="preserve">Sistematizazioa eta automatizazioa oinarri bezala hartuta. </w:t>
      </w:r>
      <w:r w:rsidR="00BE33C2">
        <w:rPr>
          <w:lang w:val="eu-ES"/>
        </w:rPr>
        <w:t xml:space="preserve">Ondorioz, menpekotasun teknologiko mugatua suposatu behar duten </w:t>
      </w:r>
      <w:r w:rsidR="008D447E">
        <w:rPr>
          <w:lang w:val="eu-ES"/>
        </w:rPr>
        <w:t>osagai asko izan behar</w:t>
      </w:r>
      <w:r w:rsidR="00BE33C2">
        <w:rPr>
          <w:lang w:val="eu-ES"/>
        </w:rPr>
        <w:t xml:space="preserve"> ditu</w:t>
      </w:r>
      <w:r w:rsidR="008D447E">
        <w:rPr>
          <w:lang w:val="eu-ES"/>
        </w:rPr>
        <w:t>, denak irekiak azpiegituraren bilakaera errazteko.</w:t>
      </w:r>
    </w:p>
    <w:p w14:paraId="2D778F4A" w14:textId="06D61E5E" w:rsidR="008D447E" w:rsidRDefault="008D447E" w:rsidP="003B666C">
      <w:pPr>
        <w:pStyle w:val="Prrafodelista"/>
        <w:numPr>
          <w:ilvl w:val="0"/>
          <w:numId w:val="40"/>
        </w:numPr>
        <w:jc w:val="both"/>
        <w:rPr>
          <w:lang w:val="eu-ES"/>
        </w:rPr>
      </w:pPr>
      <w:r w:rsidRPr="003B666C">
        <w:rPr>
          <w:b/>
          <w:lang w:val="eu-ES"/>
        </w:rPr>
        <w:t>Funtzionalitateak</w:t>
      </w:r>
      <w:r>
        <w:rPr>
          <w:lang w:val="eu-ES"/>
        </w:rPr>
        <w:t>. Kalitatea, definizioz, bezeroen beharrak asebetetzearekin lotzen denez, azpiegitura aplikatuta kude</w:t>
      </w:r>
      <w:r w:rsidR="003B666C">
        <w:rPr>
          <w:lang w:val="eu-ES"/>
        </w:rPr>
        <w:t>a</w:t>
      </w:r>
      <w:r>
        <w:rPr>
          <w:lang w:val="eu-ES"/>
        </w:rPr>
        <w:t xml:space="preserve">tzen diren proiektu errealak dagozkien bezeroen nahiak asebetetzeko besteko </w:t>
      </w:r>
      <w:r w:rsidR="009824C8">
        <w:rPr>
          <w:lang w:val="eu-ES"/>
        </w:rPr>
        <w:t>emaitzak (kode eta dokumentazioa) sortu behar dituzte</w:t>
      </w:r>
      <w:r>
        <w:rPr>
          <w:lang w:val="eu-ES"/>
        </w:rPr>
        <w:t xml:space="preserve">. </w:t>
      </w:r>
      <w:r w:rsidR="009824C8">
        <w:rPr>
          <w:lang w:val="eu-ES"/>
        </w:rPr>
        <w:t>Azpiegitura teknologikoa b</w:t>
      </w:r>
      <w:r>
        <w:rPr>
          <w:lang w:val="eu-ES"/>
        </w:rPr>
        <w:t>ezero</w:t>
      </w:r>
      <w:r w:rsidR="009824C8">
        <w:rPr>
          <w:lang w:val="eu-ES"/>
        </w:rPr>
        <w:t xml:space="preserve"> </w:t>
      </w:r>
      <w:r w:rsidR="003B666C">
        <w:rPr>
          <w:lang w:val="eu-ES"/>
        </w:rPr>
        <w:t>errealen</w:t>
      </w:r>
      <w:r>
        <w:rPr>
          <w:lang w:val="eu-ES"/>
        </w:rPr>
        <w:t xml:space="preserve"> beharren konplexutasun gorakorrera egokitu</w:t>
      </w:r>
      <w:r w:rsidR="009824C8">
        <w:rPr>
          <w:lang w:val="eu-ES"/>
        </w:rPr>
        <w:t xml:space="preserve"> beharko da</w:t>
      </w:r>
      <w:r>
        <w:rPr>
          <w:lang w:val="eu-ES"/>
        </w:rPr>
        <w:t>.</w:t>
      </w:r>
    </w:p>
    <w:p w14:paraId="08DA4563" w14:textId="4374CDBA" w:rsidR="008D447E" w:rsidRPr="001E16DC" w:rsidRDefault="008D447E" w:rsidP="003B666C">
      <w:pPr>
        <w:pStyle w:val="Prrafodelista"/>
        <w:numPr>
          <w:ilvl w:val="0"/>
          <w:numId w:val="40"/>
        </w:numPr>
        <w:jc w:val="both"/>
        <w:rPr>
          <w:lang w:val="eu-ES"/>
        </w:rPr>
      </w:pPr>
      <w:r w:rsidRPr="003B666C">
        <w:rPr>
          <w:b/>
          <w:lang w:val="eu-ES"/>
        </w:rPr>
        <w:t>Dokumentazioa</w:t>
      </w:r>
      <w:r>
        <w:rPr>
          <w:lang w:val="eu-ES"/>
        </w:rPr>
        <w:t xml:space="preserve">. Softwarearen ekoizpenerako azpiegitura teknologikoa </w:t>
      </w:r>
      <w:r w:rsidR="003B666C">
        <w:rPr>
          <w:lang w:val="eu-ES"/>
        </w:rPr>
        <w:t>proiektu</w:t>
      </w:r>
      <w:r>
        <w:rPr>
          <w:lang w:val="eu-ES"/>
        </w:rPr>
        <w:t xml:space="preserve"> askoren emaitza izango denez, ezagunak diren estandarrak erabilita eraiki behar da. Hau da, </w:t>
      </w:r>
      <w:r w:rsidR="004B5484">
        <w:rPr>
          <w:lang w:val="eu-ES"/>
        </w:rPr>
        <w:t>informazioaren konplexutasunera hobeto egokitzen den metodologia jarraituz adieraziko da hurrengo proiektuek beharko duten informazio guztia.</w:t>
      </w:r>
    </w:p>
    <w:p w14:paraId="0E6305B9" w14:textId="468A3F4D" w:rsidR="008250C7" w:rsidRPr="00B855CB" w:rsidRDefault="008250C7" w:rsidP="00483F31">
      <w:pPr>
        <w:pStyle w:val="Ttulo2"/>
        <w:rPr>
          <w:lang w:val="eu-ES"/>
        </w:rPr>
      </w:pPr>
      <w:bookmarkStart w:id="301" w:name="_Toc74928238"/>
      <w:r w:rsidRPr="00B855CB">
        <w:rPr>
          <w:lang w:val="eu-ES"/>
        </w:rPr>
        <w:t>Prototipoak</w:t>
      </w:r>
      <w:bookmarkEnd w:id="301"/>
    </w:p>
    <w:p w14:paraId="4272F1E2" w14:textId="25BC50F0" w:rsidR="00D00985" w:rsidRPr="00B855CB" w:rsidRDefault="00D00985" w:rsidP="00D00985">
      <w:pPr>
        <w:jc w:val="both"/>
        <w:rPr>
          <w:lang w:val="eu-ES"/>
        </w:rPr>
      </w:pPr>
      <w:r w:rsidRPr="00B855CB">
        <w:rPr>
          <w:lang w:val="eu-ES"/>
        </w:rPr>
        <w:t>Proiektuan bi prototipo nagusi garatu dira, azpisistema bakoitzari dagozkionak, ModelEditor eta IO-System.</w:t>
      </w:r>
    </w:p>
    <w:p w14:paraId="7B833F03" w14:textId="77777777" w:rsidR="00417119" w:rsidRPr="00B855CB" w:rsidRDefault="00417119" w:rsidP="00417119">
      <w:pPr>
        <w:pStyle w:val="Ttulo3"/>
        <w:rPr>
          <w:lang w:val="eu-ES"/>
        </w:rPr>
      </w:pPr>
      <w:bookmarkStart w:id="302" w:name="_Toc73991589"/>
      <w:bookmarkStart w:id="303" w:name="_Toc74928239"/>
      <w:r w:rsidRPr="00B855CB">
        <w:rPr>
          <w:lang w:val="eu-ES"/>
        </w:rPr>
        <w:t>ProMeta ModelEditor</w:t>
      </w:r>
      <w:bookmarkEnd w:id="302"/>
      <w:bookmarkEnd w:id="303"/>
    </w:p>
    <w:p w14:paraId="75156068" w14:textId="71D2677D" w:rsidR="00417119" w:rsidRPr="00B855CB" w:rsidRDefault="00417119" w:rsidP="00417119">
      <w:pPr>
        <w:jc w:val="both"/>
        <w:rPr>
          <w:lang w:val="eu-ES"/>
        </w:rPr>
      </w:pPr>
      <w:r w:rsidRPr="00B855CB">
        <w:rPr>
          <w:lang w:val="eu-ES"/>
        </w:rPr>
        <w:t xml:space="preserve">Sortutako editore grafikoa eta testu editorea erabiliz prozesuaren eredua sortzeko eta editatzekoa aukera emango du. Sistema honen ardura prozesu ingeniari rolak izango du. </w:t>
      </w:r>
    </w:p>
    <w:p w14:paraId="50205B9C" w14:textId="77777777" w:rsidR="00417119" w:rsidRPr="00B855CB" w:rsidRDefault="00417119" w:rsidP="00417119">
      <w:pPr>
        <w:pStyle w:val="Ttulo3"/>
        <w:rPr>
          <w:lang w:val="eu-ES"/>
        </w:rPr>
      </w:pPr>
      <w:bookmarkStart w:id="304" w:name="_Toc73991590"/>
      <w:bookmarkStart w:id="305" w:name="_Toc74928240"/>
      <w:r w:rsidRPr="00B855CB">
        <w:rPr>
          <w:lang w:val="eu-ES"/>
        </w:rPr>
        <w:t>ProMeta IO-System</w:t>
      </w:r>
      <w:bookmarkEnd w:id="304"/>
      <w:bookmarkEnd w:id="305"/>
    </w:p>
    <w:p w14:paraId="45941B9E" w14:textId="046743D2" w:rsidR="00512629" w:rsidRPr="00B855CB" w:rsidRDefault="00417119" w:rsidP="00417119">
      <w:pPr>
        <w:rPr>
          <w:lang w:val="eu-ES"/>
        </w:rPr>
      </w:pPr>
      <w:r w:rsidRPr="00B855CB">
        <w:rPr>
          <w:lang w:val="eu-ES"/>
        </w:rPr>
        <w:t>CMS baten bitartez kudeatutako web-aplikazioa izango da. Helburua metodologia jarraitzen duten proiektuen informazioa gordetzea da. Rol bakoitzak metodologian dituen ataza berdinak bete beharko ditu.</w:t>
      </w:r>
      <w:r w:rsidR="00512629" w:rsidRPr="00B855CB">
        <w:rPr>
          <w:lang w:val="eu-ES"/>
        </w:rPr>
        <w:br w:type="page"/>
      </w:r>
    </w:p>
    <w:p w14:paraId="3C1046CC" w14:textId="13A61E98" w:rsidR="003F1E1E" w:rsidRPr="00B855CB" w:rsidRDefault="003F1E1E" w:rsidP="00EA3BF9">
      <w:pPr>
        <w:pStyle w:val="Ttulo1"/>
        <w:jc w:val="both"/>
        <w:rPr>
          <w:lang w:val="eu-ES"/>
        </w:rPr>
      </w:pPr>
      <w:bookmarkStart w:id="306" w:name="_Toc74928241"/>
      <w:r w:rsidRPr="00B855CB">
        <w:rPr>
          <w:lang w:val="eu-ES"/>
        </w:rPr>
        <w:lastRenderedPageBreak/>
        <w:t>Definizioak eta Laburdurak</w:t>
      </w:r>
      <w:bookmarkEnd w:id="306"/>
    </w:p>
    <w:p w14:paraId="66F07140" w14:textId="2A397E14" w:rsidR="00E80746" w:rsidRPr="00B855CB" w:rsidRDefault="00E80746" w:rsidP="00EA3BF9">
      <w:pPr>
        <w:jc w:val="both"/>
        <w:rPr>
          <w:lang w:val="eu-ES"/>
        </w:rPr>
      </w:pPr>
      <w:r w:rsidRPr="00B855CB">
        <w:rPr>
          <w:lang w:val="eu-ES"/>
        </w:rPr>
        <w:t>Atal honetan memorian zehar agertu diren termino definizioak eta laburduren esanahiak azalduko dira.</w:t>
      </w:r>
    </w:p>
    <w:p w14:paraId="12187366" w14:textId="77777777" w:rsidR="00704A8D" w:rsidRPr="00B855CB" w:rsidRDefault="00704A8D" w:rsidP="00417119">
      <w:pPr>
        <w:pStyle w:val="Ttulo2"/>
        <w:rPr>
          <w:lang w:val="eu-ES"/>
        </w:rPr>
      </w:pPr>
      <w:bookmarkStart w:id="307" w:name="_Toc74928242"/>
      <w:bookmarkStart w:id="308" w:name="_Toc62143938"/>
      <w:r w:rsidRPr="00B855CB">
        <w:rPr>
          <w:lang w:val="eu-ES"/>
        </w:rPr>
        <w:t>Bizagi</w:t>
      </w:r>
      <w:bookmarkEnd w:id="307"/>
    </w:p>
    <w:p w14:paraId="4F0FCFD1" w14:textId="77777777" w:rsidR="00704A8D" w:rsidRPr="00B855CB" w:rsidRDefault="00704A8D" w:rsidP="00751E35">
      <w:pPr>
        <w:jc w:val="both"/>
        <w:rPr>
          <w:lang w:val="eu-ES"/>
        </w:rPr>
      </w:pPr>
      <w:r w:rsidRPr="00B855CB">
        <w:rPr>
          <w:lang w:val="eu-ES"/>
        </w:rPr>
        <w:t>Bi produktu osagarri dituen softwarea da, prozesuen modelatzaile (Bizagi Modeler) bat eta BPMren suite ofimatiko bat (Bizagi Studio).</w:t>
      </w:r>
    </w:p>
    <w:p w14:paraId="2CA474DF" w14:textId="77777777" w:rsidR="00704A8D" w:rsidRPr="00B855CB" w:rsidRDefault="00704A8D" w:rsidP="00417119">
      <w:pPr>
        <w:pStyle w:val="Ttulo2"/>
        <w:rPr>
          <w:lang w:val="eu-ES"/>
        </w:rPr>
      </w:pPr>
      <w:bookmarkStart w:id="309" w:name="_Toc74928243"/>
      <w:r w:rsidRPr="00B855CB">
        <w:rPr>
          <w:lang w:val="eu-ES"/>
        </w:rPr>
        <w:t>BPM</w:t>
      </w:r>
      <w:bookmarkEnd w:id="309"/>
    </w:p>
    <w:p w14:paraId="3C2450B9" w14:textId="77777777" w:rsidR="00704A8D" w:rsidRPr="00B855CB" w:rsidRDefault="00704A8D" w:rsidP="00751E35">
      <w:pPr>
        <w:jc w:val="both"/>
        <w:rPr>
          <w:lang w:val="eu-ES"/>
        </w:rPr>
      </w:pPr>
      <w:r w:rsidRPr="00B855CB">
        <w:rPr>
          <w:lang w:val="eu-ES"/>
        </w:rPr>
        <w:t>Sigla(ingelesez), Business Process Management. Enpresei prozesuak automatikoki modelatzeko, inplementatzeko eta exekutatzeko aukera ematen dien software teknologia da.</w:t>
      </w:r>
    </w:p>
    <w:p w14:paraId="5839AE82" w14:textId="77777777" w:rsidR="00704A8D" w:rsidRPr="00B855CB" w:rsidRDefault="00704A8D" w:rsidP="00417119">
      <w:pPr>
        <w:pStyle w:val="Ttulo2"/>
        <w:rPr>
          <w:lang w:val="eu-ES"/>
        </w:rPr>
      </w:pPr>
      <w:bookmarkStart w:id="310" w:name="_Toc74928244"/>
      <w:r w:rsidRPr="00B855CB">
        <w:rPr>
          <w:lang w:val="eu-ES"/>
        </w:rPr>
        <w:t>CCII</w:t>
      </w:r>
      <w:bookmarkEnd w:id="308"/>
      <w:bookmarkEnd w:id="310"/>
    </w:p>
    <w:p w14:paraId="37E8A13F" w14:textId="27456250" w:rsidR="00704A8D" w:rsidRPr="00B855CB" w:rsidRDefault="00704A8D" w:rsidP="00751E35">
      <w:pPr>
        <w:spacing w:after="60"/>
        <w:contextualSpacing/>
        <w:jc w:val="both"/>
        <w:rPr>
          <w:lang w:val="eu-ES"/>
        </w:rPr>
      </w:pPr>
      <w:r w:rsidRPr="00B855CB">
        <w:rPr>
          <w:lang w:val="eu-ES"/>
        </w:rPr>
        <w:t xml:space="preserve">Sigla(gazteleraz), </w:t>
      </w:r>
      <w:r w:rsidRPr="00B855CB">
        <w:rPr>
          <w:i/>
          <w:iCs/>
          <w:lang w:val="eu-ES"/>
        </w:rPr>
        <w:t>Consejo de Colegios de Ingeniería Informática</w:t>
      </w:r>
      <w:r w:rsidRPr="00B855CB">
        <w:rPr>
          <w:lang w:val="eu-ES"/>
        </w:rPr>
        <w:t xml:space="preserve">. Estatu-mailan informatika ingeniari guztiak errepresentatu eta bateratzen dituen antolakundea da. Ikus, gainera: </w:t>
      </w:r>
      <w:hyperlink r:id="rId43" w:history="1">
        <w:r w:rsidRPr="00B855CB">
          <w:rPr>
            <w:rStyle w:val="Hipervnculo"/>
            <w:rFonts w:ascii="Calibri Light" w:hAnsi="Calibri Light" w:cs="Calibri Light"/>
            <w:lang w:val="eu-ES"/>
          </w:rPr>
          <w:t>CCII, webgunea</w:t>
        </w:r>
      </w:hyperlink>
      <w:r w:rsidRPr="00B855CB">
        <w:rPr>
          <w:lang w:val="eu-ES"/>
        </w:rPr>
        <w:t>.</w:t>
      </w:r>
    </w:p>
    <w:p w14:paraId="727EB690" w14:textId="77777777" w:rsidR="00704A8D" w:rsidRPr="00B855CB" w:rsidRDefault="00704A8D" w:rsidP="00417119">
      <w:pPr>
        <w:pStyle w:val="Ttulo2"/>
        <w:rPr>
          <w:lang w:val="eu-ES"/>
        </w:rPr>
      </w:pPr>
      <w:bookmarkStart w:id="311" w:name="_Toc62143939"/>
      <w:bookmarkStart w:id="312" w:name="_Toc74928245"/>
      <w:r w:rsidRPr="00B855CB">
        <w:rPr>
          <w:lang w:val="eu-ES" w:eastAsia="es-ES"/>
        </w:rPr>
        <w:t>CCII-N2016-02</w:t>
      </w:r>
      <w:bookmarkEnd w:id="311"/>
      <w:bookmarkEnd w:id="312"/>
    </w:p>
    <w:p w14:paraId="022EB9DD" w14:textId="2BD9593A" w:rsidR="00704A8D" w:rsidRPr="00B855CB" w:rsidRDefault="00704A8D" w:rsidP="00751E35">
      <w:pPr>
        <w:autoSpaceDE w:val="0"/>
        <w:autoSpaceDN w:val="0"/>
        <w:adjustRightInd w:val="0"/>
        <w:spacing w:line="240" w:lineRule="auto"/>
        <w:jc w:val="both"/>
        <w:rPr>
          <w:rFonts w:cstheme="minorHAnsi"/>
          <w:color w:val="000000"/>
          <w:lang w:val="eu-ES" w:eastAsia="es-ES"/>
        </w:rPr>
      </w:pPr>
      <w:r w:rsidRPr="00B855CB">
        <w:rPr>
          <w:rFonts w:cstheme="minorHAnsi"/>
          <w:color w:val="000000"/>
          <w:lang w:val="eu-ES" w:eastAsia="es-ES"/>
        </w:rPr>
        <w:t xml:space="preserve">CCII erakundeak sortutako araua, ingeniaritza informatikoko proiektuetarako dokumentazioaren estruktura eta beharrezkoak diren dokumentu eta sekzioak definitzen dituena. Informazio gehiago: </w:t>
      </w:r>
      <w:hyperlink r:id="rId44" w:history="1">
        <w:r w:rsidRPr="00B855CB">
          <w:rPr>
            <w:rStyle w:val="Hipervnculo"/>
            <w:rFonts w:cstheme="minorHAnsi"/>
            <w:lang w:val="eu-ES" w:eastAsia="es-ES"/>
          </w:rPr>
          <w:t>https://www.ccii.es/norma</w:t>
        </w:r>
      </w:hyperlink>
    </w:p>
    <w:p w14:paraId="559CF706" w14:textId="77777777" w:rsidR="00704A8D" w:rsidRPr="00B855CB" w:rsidRDefault="00704A8D" w:rsidP="00417119">
      <w:pPr>
        <w:pStyle w:val="Ttulo2"/>
        <w:rPr>
          <w:lang w:val="eu-ES"/>
        </w:rPr>
      </w:pPr>
      <w:bookmarkStart w:id="313" w:name="_Toc74928246"/>
      <w:bookmarkStart w:id="314" w:name="_Toc49424085"/>
      <w:bookmarkStart w:id="315" w:name="_Toc62143940"/>
      <w:bookmarkStart w:id="316" w:name="_Hlk46433150"/>
      <w:r w:rsidRPr="00B855CB">
        <w:rPr>
          <w:lang w:val="eu-ES"/>
        </w:rPr>
        <w:t>CMMI</w:t>
      </w:r>
      <w:bookmarkEnd w:id="313"/>
    </w:p>
    <w:p w14:paraId="01BD93AD" w14:textId="77777777" w:rsidR="00704A8D" w:rsidRPr="00B855CB" w:rsidRDefault="00704A8D" w:rsidP="00751E35">
      <w:pPr>
        <w:jc w:val="both"/>
        <w:rPr>
          <w:lang w:val="eu-ES"/>
        </w:rPr>
      </w:pPr>
      <w:r w:rsidRPr="00B855CB">
        <w:rPr>
          <w:lang w:val="eu-ES"/>
        </w:rPr>
        <w:t>Capability Maturity Model Integration. Software-sistemak garatzeko, mantentzeko eta erabiltzeko, prozesuak hobetzeko eta ebaluatzeko eredua da, CMMi Institutuak administratutakoa.</w:t>
      </w:r>
    </w:p>
    <w:p w14:paraId="60D70CF1" w14:textId="77777777" w:rsidR="00704A8D" w:rsidRPr="00B855CB" w:rsidRDefault="00704A8D" w:rsidP="00417119">
      <w:pPr>
        <w:pStyle w:val="Ttulo2"/>
        <w:rPr>
          <w:lang w:val="eu-ES"/>
        </w:rPr>
      </w:pPr>
      <w:bookmarkStart w:id="317" w:name="_Toc74928247"/>
      <w:r w:rsidRPr="00B855CB">
        <w:rPr>
          <w:lang w:val="eu-ES"/>
        </w:rPr>
        <w:t>CMS</w:t>
      </w:r>
      <w:bookmarkEnd w:id="314"/>
      <w:bookmarkEnd w:id="315"/>
      <w:bookmarkEnd w:id="317"/>
    </w:p>
    <w:p w14:paraId="35186321" w14:textId="77777777" w:rsidR="00704A8D" w:rsidRPr="00B855CB" w:rsidRDefault="00704A8D" w:rsidP="00751E35">
      <w:pPr>
        <w:spacing w:after="60"/>
        <w:contextualSpacing/>
        <w:jc w:val="both"/>
        <w:rPr>
          <w:lang w:val="eu-ES"/>
        </w:rPr>
      </w:pPr>
      <w:r w:rsidRPr="00B855CB">
        <w:rPr>
          <w:lang w:val="eu-ES"/>
        </w:rPr>
        <w:t xml:space="preserve">Sigla(ingelesez), </w:t>
      </w:r>
      <w:r w:rsidRPr="00B855CB">
        <w:rPr>
          <w:i/>
          <w:iCs/>
          <w:lang w:val="eu-ES"/>
        </w:rPr>
        <w:t>Content Management System</w:t>
      </w:r>
      <w:r w:rsidRPr="00B855CB">
        <w:rPr>
          <w:lang w:val="eu-ES"/>
        </w:rPr>
        <w:t>. Dokumentuak eta bestelako edukiak antolatu eta kudeatzeko softwarea da, normalean web-aplikazioa.</w:t>
      </w:r>
    </w:p>
    <w:p w14:paraId="039FB0D9" w14:textId="77777777" w:rsidR="00704A8D" w:rsidRPr="00B855CB" w:rsidRDefault="00704A8D" w:rsidP="00417119">
      <w:pPr>
        <w:pStyle w:val="Ttulo2"/>
        <w:rPr>
          <w:lang w:val="eu-ES"/>
        </w:rPr>
      </w:pPr>
      <w:bookmarkStart w:id="318" w:name="_Toc49424086"/>
      <w:bookmarkStart w:id="319" w:name="_Toc62143941"/>
      <w:bookmarkStart w:id="320" w:name="_Toc74928248"/>
      <w:r w:rsidRPr="00B855CB">
        <w:rPr>
          <w:lang w:val="eu-ES"/>
        </w:rPr>
        <w:t>DOT</w:t>
      </w:r>
      <w:bookmarkEnd w:id="318"/>
      <w:bookmarkEnd w:id="319"/>
      <w:bookmarkEnd w:id="320"/>
    </w:p>
    <w:p w14:paraId="20502FBA" w14:textId="77777777" w:rsidR="00704A8D" w:rsidRPr="00B855CB" w:rsidRDefault="00704A8D" w:rsidP="00751E35">
      <w:pPr>
        <w:spacing w:after="60"/>
        <w:contextualSpacing/>
        <w:jc w:val="both"/>
        <w:rPr>
          <w:lang w:val="eu-ES"/>
        </w:rPr>
      </w:pPr>
      <w:r w:rsidRPr="00B855CB">
        <w:rPr>
          <w:lang w:val="eu-ES"/>
        </w:rPr>
        <w:t>Testu lauan idatzitako lengoaia deskriptiboa da. Grafoak deskribatzeko modu sinple bat eskaintzen du, gizakiek eta konputagailuek ulertzeko modukoa.</w:t>
      </w:r>
    </w:p>
    <w:p w14:paraId="3F43C391" w14:textId="77777777" w:rsidR="00704A8D" w:rsidRPr="00B855CB" w:rsidRDefault="00704A8D" w:rsidP="00417119">
      <w:pPr>
        <w:pStyle w:val="Ttulo2"/>
        <w:rPr>
          <w:lang w:val="eu-ES"/>
        </w:rPr>
      </w:pPr>
      <w:bookmarkStart w:id="321" w:name="_Toc49424087"/>
      <w:bookmarkStart w:id="322" w:name="_Toc62143942"/>
      <w:bookmarkStart w:id="323" w:name="_Toc74928249"/>
      <w:bookmarkEnd w:id="316"/>
      <w:r w:rsidRPr="00B855CB">
        <w:rPr>
          <w:lang w:val="eu-ES"/>
        </w:rPr>
        <w:t>Drupal</w:t>
      </w:r>
      <w:bookmarkEnd w:id="321"/>
      <w:bookmarkEnd w:id="322"/>
      <w:bookmarkEnd w:id="323"/>
    </w:p>
    <w:p w14:paraId="25B27914" w14:textId="4C40C875" w:rsidR="00704A8D" w:rsidRPr="00B855CB" w:rsidRDefault="00704A8D" w:rsidP="00751E35">
      <w:pPr>
        <w:spacing w:after="60"/>
        <w:contextualSpacing/>
        <w:jc w:val="both"/>
        <w:rPr>
          <w:lang w:val="eu-ES"/>
        </w:rPr>
      </w:pPr>
      <w:r w:rsidRPr="00B855CB">
        <w:rPr>
          <w:lang w:val="eu-ES"/>
        </w:rPr>
        <w:t xml:space="preserve">Edukiak kudeatzeko sistema edo </w:t>
      </w:r>
      <w:r w:rsidRPr="00B855CB">
        <w:rPr>
          <w:i/>
          <w:iCs/>
          <w:lang w:val="eu-ES"/>
        </w:rPr>
        <w:t>CMS</w:t>
      </w:r>
      <w:r w:rsidRPr="00B855CB">
        <w:rPr>
          <w:lang w:val="eu-ES"/>
        </w:rPr>
        <w:t xml:space="preserve">  librea, modularra eta oso konfiguragarria. Ikus, gainera: </w:t>
      </w:r>
      <w:hyperlink r:id="rId45" w:history="1">
        <w:r w:rsidRPr="00B855CB">
          <w:rPr>
            <w:rStyle w:val="Hipervnculo"/>
            <w:rFonts w:ascii="Calibri Light" w:hAnsi="Calibri Light" w:cs="Calibri Light"/>
            <w:lang w:val="eu-ES"/>
          </w:rPr>
          <w:t>Drupal, webgunea</w:t>
        </w:r>
      </w:hyperlink>
      <w:r w:rsidRPr="00B855CB">
        <w:rPr>
          <w:lang w:val="eu-ES"/>
        </w:rPr>
        <w:t>.</w:t>
      </w:r>
    </w:p>
    <w:p w14:paraId="4ADBC137" w14:textId="77777777" w:rsidR="00704A8D" w:rsidRPr="00B855CB" w:rsidRDefault="00704A8D" w:rsidP="00417119">
      <w:pPr>
        <w:pStyle w:val="Ttulo2"/>
        <w:rPr>
          <w:lang w:val="eu-ES"/>
        </w:rPr>
      </w:pPr>
      <w:bookmarkStart w:id="324" w:name="_Toc74928250"/>
      <w:bookmarkStart w:id="325" w:name="_Toc62143943"/>
      <w:r w:rsidRPr="00B855CB">
        <w:rPr>
          <w:lang w:val="eu-ES"/>
        </w:rPr>
        <w:t>IBM</w:t>
      </w:r>
      <w:bookmarkEnd w:id="324"/>
    </w:p>
    <w:p w14:paraId="6B9049B9" w14:textId="77777777" w:rsidR="00704A8D" w:rsidRPr="00B855CB" w:rsidRDefault="00704A8D" w:rsidP="00751E35">
      <w:pPr>
        <w:jc w:val="both"/>
        <w:rPr>
          <w:lang w:val="eu-ES"/>
        </w:rPr>
      </w:pPr>
      <w:r w:rsidRPr="00B855CB">
        <w:rPr>
          <w:lang w:val="eu-ES"/>
        </w:rPr>
        <w:t>Sigla(ingelesez), International Business Machines. Informatikarekin lotutako tresnak, programak eta zerbitzuak ekoiztu eta merkaturatzen dituen enpresa multinazionala da.</w:t>
      </w:r>
    </w:p>
    <w:p w14:paraId="196929E2" w14:textId="2850F485" w:rsidR="00704A8D" w:rsidRPr="00B855CB" w:rsidRDefault="00704A8D" w:rsidP="00417119">
      <w:pPr>
        <w:pStyle w:val="Ttulo2"/>
        <w:rPr>
          <w:lang w:val="eu-ES"/>
        </w:rPr>
      </w:pPr>
      <w:bookmarkStart w:id="326" w:name="_Toc74928251"/>
      <w:r w:rsidRPr="00B855CB">
        <w:rPr>
          <w:lang w:val="eu-ES"/>
        </w:rPr>
        <w:t>OpenU</w:t>
      </w:r>
      <w:bookmarkEnd w:id="325"/>
      <w:r w:rsidR="001327B6" w:rsidRPr="00B855CB">
        <w:rPr>
          <w:lang w:val="eu-ES"/>
        </w:rPr>
        <w:t>P</w:t>
      </w:r>
      <w:bookmarkEnd w:id="326"/>
    </w:p>
    <w:p w14:paraId="72787753" w14:textId="61D2E809" w:rsidR="00704A8D" w:rsidRPr="00B855CB" w:rsidRDefault="00704A8D" w:rsidP="00751E35">
      <w:pPr>
        <w:jc w:val="both"/>
        <w:rPr>
          <w:lang w:val="eu-ES"/>
        </w:rPr>
      </w:pPr>
      <w:r w:rsidRPr="00B855CB">
        <w:rPr>
          <w:lang w:val="eu-ES"/>
        </w:rPr>
        <w:t xml:space="preserve">Open Unified Process softwarea garatzeko metodo eta prozesu bat da, Eclipse Fundazioak garatua. Rational Unified Process (RUP) metodologiaren azpimultzo minimoa da. Proiektua iteraziotan banatzen du eta eta proiketuaren bizi-zikloaren lau fasetan banatzen du: Hasiera, Elaborazioa, Eraikuntza eta Trantsizioa. Informazio gehiago: </w:t>
      </w:r>
      <w:hyperlink r:id="rId46" w:history="1">
        <w:r w:rsidRPr="00B855CB">
          <w:rPr>
            <w:rStyle w:val="Hipervnculo"/>
            <w:lang w:val="eu-ES"/>
          </w:rPr>
          <w:t>OpenUp 1.0</w:t>
        </w:r>
      </w:hyperlink>
      <w:r w:rsidRPr="00B855CB">
        <w:rPr>
          <w:lang w:val="eu-ES"/>
        </w:rPr>
        <w:t xml:space="preserve"> edo </w:t>
      </w:r>
      <w:hyperlink r:id="rId47" w:history="1">
        <w:r w:rsidRPr="00B855CB">
          <w:rPr>
            <w:rStyle w:val="Hipervnculo"/>
            <w:lang w:val="eu-ES"/>
          </w:rPr>
          <w:t>OpenUp 1.5</w:t>
        </w:r>
      </w:hyperlink>
      <w:r w:rsidRPr="00B855CB">
        <w:rPr>
          <w:lang w:val="eu-ES"/>
        </w:rPr>
        <w:t xml:space="preserve">. </w:t>
      </w:r>
    </w:p>
    <w:p w14:paraId="12869C26" w14:textId="77777777" w:rsidR="00704A8D" w:rsidRPr="00B855CB" w:rsidRDefault="00704A8D" w:rsidP="00417119">
      <w:pPr>
        <w:pStyle w:val="Ttulo2"/>
        <w:rPr>
          <w:lang w:val="eu-ES"/>
        </w:rPr>
      </w:pPr>
      <w:bookmarkStart w:id="327" w:name="_Toc74928252"/>
      <w:bookmarkStart w:id="328" w:name="_Toc62143944"/>
      <w:r w:rsidRPr="00B855CB">
        <w:rPr>
          <w:lang w:val="eu-ES"/>
        </w:rPr>
        <w:t>PlantUML</w:t>
      </w:r>
      <w:bookmarkEnd w:id="327"/>
    </w:p>
    <w:p w14:paraId="51210DFC" w14:textId="731C93AF" w:rsidR="00704A8D" w:rsidRPr="00B855CB" w:rsidRDefault="00704A8D" w:rsidP="00751E35">
      <w:pPr>
        <w:jc w:val="both"/>
        <w:rPr>
          <w:lang w:val="eu-ES"/>
        </w:rPr>
      </w:pPr>
      <w:r w:rsidRPr="00B855CB">
        <w:rPr>
          <w:rFonts w:eastAsia="Times New Roman"/>
          <w:lang w:val="eu-ES"/>
        </w:rPr>
        <w:t>Testu laua</w:t>
      </w:r>
      <w:r w:rsidRPr="00B855CB">
        <w:rPr>
          <w:rFonts w:eastAsia="Times New Roman"/>
          <w:b/>
          <w:bCs/>
          <w:lang w:val="eu-ES"/>
        </w:rPr>
        <w:t xml:space="preserve"> </w:t>
      </w:r>
      <w:r w:rsidRPr="00B855CB">
        <w:rPr>
          <w:rFonts w:eastAsia="Times New Roman"/>
          <w:i/>
          <w:iCs/>
          <w:lang w:val="eu-ES"/>
        </w:rPr>
        <w:t>UML</w:t>
      </w:r>
      <w:r w:rsidRPr="00B855CB">
        <w:rPr>
          <w:rFonts w:eastAsia="Times New Roman"/>
          <w:b/>
          <w:bCs/>
          <w:lang w:val="eu-ES"/>
        </w:rPr>
        <w:t xml:space="preserve">  </w:t>
      </w:r>
      <w:r w:rsidRPr="00B855CB">
        <w:rPr>
          <w:rFonts w:eastAsia="Times New Roman"/>
          <w:lang w:val="eu-ES"/>
        </w:rPr>
        <w:t>diagrametan bihurtzeko balio duen software irekia. Ikus,</w:t>
      </w:r>
      <w:r w:rsidRPr="00B855CB">
        <w:rPr>
          <w:lang w:val="eu-ES"/>
        </w:rPr>
        <w:t xml:space="preserve"> </w:t>
      </w:r>
      <w:r w:rsidRPr="00B855CB">
        <w:rPr>
          <w:rFonts w:eastAsia="Times New Roman"/>
          <w:lang w:val="eu-ES"/>
        </w:rPr>
        <w:t xml:space="preserve">gainera: </w:t>
      </w:r>
      <w:hyperlink r:id="rId48">
        <w:r w:rsidRPr="00B855CB">
          <w:rPr>
            <w:rStyle w:val="Hipervnculo"/>
            <w:rFonts w:eastAsia="Times New Roman"/>
            <w:lang w:val="eu-ES"/>
          </w:rPr>
          <w:t>PlantUML, webgunea.</w:t>
        </w:r>
      </w:hyperlink>
    </w:p>
    <w:p w14:paraId="7C224E84" w14:textId="77777777" w:rsidR="00704A8D" w:rsidRPr="00B855CB" w:rsidRDefault="00704A8D" w:rsidP="00417119">
      <w:pPr>
        <w:pStyle w:val="Ttulo2"/>
        <w:rPr>
          <w:lang w:val="eu-ES"/>
        </w:rPr>
      </w:pPr>
      <w:bookmarkStart w:id="329" w:name="_Toc74928253"/>
      <w:r w:rsidRPr="00B855CB">
        <w:rPr>
          <w:lang w:val="eu-ES"/>
        </w:rPr>
        <w:lastRenderedPageBreak/>
        <w:t>ProMeta</w:t>
      </w:r>
      <w:bookmarkEnd w:id="328"/>
      <w:bookmarkEnd w:id="329"/>
    </w:p>
    <w:p w14:paraId="4B2B1337" w14:textId="2EA80683" w:rsidR="00704A8D" w:rsidRPr="003B666C" w:rsidRDefault="00704A8D" w:rsidP="00751E35">
      <w:pPr>
        <w:pStyle w:val="Textoindependiente"/>
        <w:ind w:left="0"/>
        <w:jc w:val="both"/>
        <w:rPr>
          <w:rFonts w:asciiTheme="minorHAnsi" w:eastAsiaTheme="minorEastAsia" w:hAnsiTheme="minorHAnsi" w:cstheme="minorBidi"/>
          <w:szCs w:val="22"/>
          <w:lang w:val="eu-ES"/>
        </w:rPr>
      </w:pPr>
      <w:r w:rsidRPr="003B666C">
        <w:rPr>
          <w:rFonts w:asciiTheme="minorHAnsi" w:eastAsiaTheme="minorEastAsia" w:hAnsiTheme="minorHAnsi" w:cstheme="minorBidi"/>
          <w:szCs w:val="22"/>
          <w:lang w:val="eu-ES"/>
        </w:rPr>
        <w:t xml:space="preserve">Metaereduetan oinarritutako softwarearen garapenerako prozesuen definizio eta ezarpenerako sistema. Proiektu honen izena ingeleseko hitzetatik eratutako hitz-jokoa da. “Pro” </w:t>
      </w:r>
      <w:r w:rsidRPr="003B666C">
        <w:rPr>
          <w:rFonts w:asciiTheme="minorHAnsi" w:eastAsiaTheme="minorEastAsia" w:hAnsiTheme="minorHAnsi" w:cstheme="minorBidi"/>
          <w:i/>
          <w:iCs/>
          <w:szCs w:val="22"/>
          <w:lang w:val="eu-ES"/>
        </w:rPr>
        <w:t>profe</w:t>
      </w:r>
      <w:r w:rsidR="003B666C">
        <w:rPr>
          <w:rFonts w:asciiTheme="minorHAnsi" w:eastAsiaTheme="minorEastAsia" w:hAnsiTheme="minorHAnsi" w:cstheme="minorBidi"/>
          <w:i/>
          <w:iCs/>
          <w:szCs w:val="22"/>
          <w:lang w:val="eu-ES"/>
        </w:rPr>
        <w:t>s</w:t>
      </w:r>
      <w:r w:rsidRPr="003B666C">
        <w:rPr>
          <w:rFonts w:asciiTheme="minorHAnsi" w:eastAsiaTheme="minorEastAsia" w:hAnsiTheme="minorHAnsi" w:cstheme="minorBidi"/>
          <w:i/>
          <w:iCs/>
          <w:szCs w:val="22"/>
          <w:lang w:val="eu-ES"/>
        </w:rPr>
        <w:t>sional</w:t>
      </w:r>
      <w:r w:rsidRPr="003B666C">
        <w:rPr>
          <w:rFonts w:asciiTheme="minorHAnsi" w:eastAsiaTheme="minorEastAsia" w:hAnsiTheme="minorHAnsi" w:cstheme="minorBidi"/>
          <w:szCs w:val="22"/>
          <w:lang w:val="eu-ES"/>
        </w:rPr>
        <w:t xml:space="preserve"> edo </w:t>
      </w:r>
      <w:r w:rsidRPr="003B666C">
        <w:rPr>
          <w:rFonts w:asciiTheme="minorHAnsi" w:eastAsiaTheme="minorEastAsia" w:hAnsiTheme="minorHAnsi" w:cstheme="minorBidi"/>
          <w:i/>
          <w:iCs/>
          <w:szCs w:val="22"/>
          <w:lang w:val="eu-ES"/>
        </w:rPr>
        <w:t>process</w:t>
      </w:r>
      <w:r w:rsidRPr="003B666C">
        <w:rPr>
          <w:rFonts w:asciiTheme="minorHAnsi" w:eastAsiaTheme="minorEastAsia" w:hAnsiTheme="minorHAnsi" w:cstheme="minorBidi"/>
          <w:szCs w:val="22"/>
          <w:lang w:val="eu-ES"/>
        </w:rPr>
        <w:t xml:space="preserve"> hitzetik dator. “Meta” </w:t>
      </w:r>
      <w:r w:rsidRPr="003B666C">
        <w:rPr>
          <w:rFonts w:asciiTheme="minorHAnsi" w:eastAsiaTheme="minorEastAsia" w:hAnsiTheme="minorHAnsi" w:cstheme="minorBidi"/>
          <w:i/>
          <w:iCs/>
          <w:szCs w:val="22"/>
          <w:lang w:val="eu-ES"/>
        </w:rPr>
        <w:t>metamodel</w:t>
      </w:r>
      <w:r w:rsidRPr="003B666C">
        <w:rPr>
          <w:rFonts w:asciiTheme="minorHAnsi" w:eastAsiaTheme="minorEastAsia" w:hAnsiTheme="minorHAnsi" w:cstheme="minorBidi"/>
          <w:szCs w:val="22"/>
          <w:lang w:val="eu-ES"/>
        </w:rPr>
        <w:t xml:space="preserve"> hitzaren laburdura da eta metaeredu esan nahi du.</w:t>
      </w:r>
    </w:p>
    <w:p w14:paraId="4E8D0929" w14:textId="77777777" w:rsidR="00704A8D" w:rsidRPr="00B855CB" w:rsidRDefault="00704A8D" w:rsidP="00417119">
      <w:pPr>
        <w:pStyle w:val="Ttulo2"/>
        <w:rPr>
          <w:lang w:val="eu-ES"/>
        </w:rPr>
      </w:pPr>
      <w:bookmarkStart w:id="330" w:name="_Toc62143945"/>
      <w:bookmarkStart w:id="331" w:name="_Toc74928254"/>
      <w:r w:rsidRPr="00B855CB">
        <w:rPr>
          <w:lang w:val="eu-ES"/>
        </w:rPr>
        <w:t>ProWF</w:t>
      </w:r>
      <w:bookmarkEnd w:id="330"/>
      <w:bookmarkEnd w:id="331"/>
    </w:p>
    <w:p w14:paraId="13A53E1E" w14:textId="77777777" w:rsidR="00704A8D" w:rsidRPr="003B666C" w:rsidRDefault="00704A8D" w:rsidP="00751E35">
      <w:pPr>
        <w:pStyle w:val="Textoindependiente"/>
        <w:ind w:left="0"/>
        <w:jc w:val="both"/>
        <w:rPr>
          <w:rFonts w:asciiTheme="minorHAnsi" w:eastAsiaTheme="minorEastAsia" w:hAnsiTheme="minorHAnsi" w:cstheme="minorBidi"/>
          <w:szCs w:val="22"/>
          <w:lang w:val="eu-ES"/>
        </w:rPr>
      </w:pPr>
      <w:r w:rsidRPr="003B666C">
        <w:rPr>
          <w:rFonts w:asciiTheme="minorHAnsi" w:eastAsiaTheme="minorEastAsia" w:hAnsiTheme="minorHAnsi" w:cstheme="minorBidi"/>
          <w:szCs w:val="22"/>
          <w:lang w:val="eu-ES"/>
        </w:rPr>
        <w:t xml:space="preserve">Software proiektuen elaboraziorako </w:t>
      </w:r>
      <w:r w:rsidRPr="003B666C">
        <w:rPr>
          <w:rFonts w:asciiTheme="minorHAnsi" w:eastAsiaTheme="minorEastAsia" w:hAnsiTheme="minorHAnsi" w:cstheme="minorBidi"/>
          <w:i/>
          <w:iCs/>
          <w:szCs w:val="22"/>
          <w:lang w:val="eu-ES"/>
          <w:rPrChange w:id="332" w:author="Julen Etxaniz Aragoneses" w:date="2021-08-23T11:15:00Z">
            <w:rPr>
              <w:rFonts w:asciiTheme="minorHAnsi" w:eastAsiaTheme="minorEastAsia" w:hAnsiTheme="minorHAnsi" w:cstheme="minorBidi"/>
              <w:szCs w:val="22"/>
              <w:lang w:val="eu-ES"/>
            </w:rPr>
          </w:rPrChange>
        </w:rPr>
        <w:t>workflow</w:t>
      </w:r>
      <w:r w:rsidRPr="003B666C">
        <w:rPr>
          <w:rFonts w:asciiTheme="minorHAnsi" w:eastAsiaTheme="minorEastAsia" w:hAnsiTheme="minorHAnsi" w:cstheme="minorBidi"/>
          <w:szCs w:val="22"/>
          <w:lang w:val="eu-ES"/>
        </w:rPr>
        <w:t xml:space="preserve">etan oinarritutako sistemaren sorkuntza eta bizi-zikloa definitzeko metodologia baten ezarpena. Proiektu honen aurrekariaren izena ingeleseko hitzetatik eratutako hitz-jokoa da. “Pro” </w:t>
      </w:r>
      <w:r w:rsidRPr="003B666C">
        <w:rPr>
          <w:rFonts w:asciiTheme="minorHAnsi" w:eastAsiaTheme="minorEastAsia" w:hAnsiTheme="minorHAnsi" w:cstheme="minorBidi"/>
          <w:i/>
          <w:iCs/>
          <w:szCs w:val="22"/>
          <w:lang w:val="eu-ES"/>
          <w:rPrChange w:id="333" w:author="Julen Etxaniz Aragoneses" w:date="2021-08-23T11:15:00Z">
            <w:rPr>
              <w:rFonts w:asciiTheme="minorHAnsi" w:eastAsiaTheme="minorEastAsia" w:hAnsiTheme="minorHAnsi" w:cstheme="minorBidi"/>
              <w:szCs w:val="22"/>
              <w:lang w:val="eu-ES"/>
            </w:rPr>
          </w:rPrChange>
        </w:rPr>
        <w:t>professional</w:t>
      </w:r>
      <w:r w:rsidRPr="003B666C">
        <w:rPr>
          <w:rFonts w:asciiTheme="minorHAnsi" w:eastAsiaTheme="minorEastAsia" w:hAnsiTheme="minorHAnsi" w:cstheme="minorBidi"/>
          <w:szCs w:val="22"/>
          <w:lang w:val="eu-ES"/>
        </w:rPr>
        <w:t xml:space="preserve"> hitzetik dator eta profesionala esan nahi du, “WF” </w:t>
      </w:r>
      <w:r w:rsidRPr="003B666C">
        <w:rPr>
          <w:rFonts w:asciiTheme="minorHAnsi" w:eastAsiaTheme="minorEastAsia" w:hAnsiTheme="minorHAnsi" w:cstheme="minorBidi"/>
          <w:i/>
          <w:iCs/>
          <w:szCs w:val="22"/>
          <w:lang w:val="eu-ES"/>
          <w:rPrChange w:id="334" w:author="Julen Etxaniz Aragoneses" w:date="2021-08-23T11:15:00Z">
            <w:rPr>
              <w:rFonts w:asciiTheme="minorHAnsi" w:eastAsiaTheme="minorEastAsia" w:hAnsiTheme="minorHAnsi" w:cstheme="minorBidi"/>
              <w:szCs w:val="22"/>
              <w:lang w:val="eu-ES"/>
            </w:rPr>
          </w:rPrChange>
        </w:rPr>
        <w:t>workflow</w:t>
      </w:r>
      <w:r w:rsidRPr="003B666C">
        <w:rPr>
          <w:rFonts w:asciiTheme="minorHAnsi" w:eastAsiaTheme="minorEastAsia" w:hAnsiTheme="minorHAnsi" w:cstheme="minorBidi"/>
          <w:szCs w:val="22"/>
          <w:lang w:val="eu-ES"/>
        </w:rPr>
        <w:t xml:space="preserve"> hitzetik datorren laburdura da eta lan-fluxu esan nahi du.</w:t>
      </w:r>
    </w:p>
    <w:p w14:paraId="454CBEAB" w14:textId="77777777" w:rsidR="00704A8D" w:rsidRPr="00B855CB" w:rsidRDefault="00704A8D" w:rsidP="00417119">
      <w:pPr>
        <w:pStyle w:val="Ttulo2"/>
        <w:rPr>
          <w:lang w:val="eu-ES"/>
        </w:rPr>
      </w:pPr>
      <w:bookmarkStart w:id="335" w:name="_Toc62143946"/>
      <w:bookmarkStart w:id="336" w:name="_Toc74928255"/>
      <w:r w:rsidRPr="00B855CB">
        <w:rPr>
          <w:lang w:val="eu-ES"/>
        </w:rPr>
        <w:t>RUP</w:t>
      </w:r>
      <w:bookmarkEnd w:id="335"/>
      <w:bookmarkEnd w:id="336"/>
    </w:p>
    <w:p w14:paraId="2C3B81AF" w14:textId="77777777" w:rsidR="00704A8D" w:rsidRPr="00B855CB" w:rsidRDefault="00704A8D" w:rsidP="00751E35">
      <w:pPr>
        <w:jc w:val="both"/>
        <w:rPr>
          <w:lang w:val="eu-ES"/>
        </w:rPr>
      </w:pPr>
      <w:r w:rsidRPr="00B855CB">
        <w:rPr>
          <w:lang w:val="eu-ES"/>
        </w:rPr>
        <w:t>Sigla(ingelesez), Rational Unified Process. Rational Software enpresak garatutako software-prozesu bat da. Objektuetara bideratutako sistemak aztertu, diseinatu, inplementatu eta dokumentatzeko erabiltzen den metodologia estandarra.</w:t>
      </w:r>
    </w:p>
    <w:p w14:paraId="01EAEF12" w14:textId="77777777" w:rsidR="00704A8D" w:rsidRPr="00B855CB" w:rsidRDefault="00704A8D" w:rsidP="00417119">
      <w:pPr>
        <w:pStyle w:val="Ttulo2"/>
        <w:rPr>
          <w:lang w:val="eu-ES"/>
        </w:rPr>
      </w:pPr>
      <w:bookmarkStart w:id="337" w:name="_Toc74928256"/>
      <w:bookmarkStart w:id="338" w:name="_Toc62143947"/>
      <w:r w:rsidRPr="00B855CB">
        <w:rPr>
          <w:lang w:val="eu-ES"/>
        </w:rPr>
        <w:t>SPICE</w:t>
      </w:r>
      <w:bookmarkEnd w:id="337"/>
    </w:p>
    <w:p w14:paraId="2CE22682" w14:textId="77777777" w:rsidR="00704A8D" w:rsidRPr="00B855CB" w:rsidRDefault="00704A8D" w:rsidP="00751E35">
      <w:pPr>
        <w:jc w:val="both"/>
        <w:rPr>
          <w:lang w:val="eu-ES"/>
        </w:rPr>
      </w:pPr>
      <w:r w:rsidRPr="00B855CB">
        <w:rPr>
          <w:rFonts w:eastAsia="Times New Roman"/>
          <w:i/>
          <w:iCs/>
          <w:lang w:val="eu-ES"/>
        </w:rPr>
        <w:t xml:space="preserve">Software Process Improvement and Capability dEtermination. ISO/IEC 15504. </w:t>
      </w:r>
      <w:r w:rsidRPr="00B855CB">
        <w:rPr>
          <w:rFonts w:eastAsia="Times New Roman"/>
          <w:lang w:val="eu-ES"/>
        </w:rPr>
        <w:t>Garapen-prozesuak hobetzeko, ebaluatzeko, informazio-sistemak eta software-produktuak</w:t>
      </w:r>
      <w:r w:rsidRPr="00B855CB">
        <w:rPr>
          <w:rFonts w:eastAsia="Times New Roman"/>
          <w:i/>
          <w:iCs/>
          <w:lang w:val="eu-ES"/>
        </w:rPr>
        <w:t xml:space="preserve"> </w:t>
      </w:r>
      <w:r w:rsidRPr="00B855CB">
        <w:rPr>
          <w:rFonts w:eastAsia="Times New Roman"/>
          <w:lang w:val="eu-ES"/>
        </w:rPr>
        <w:t>mantentzeko eredua da.</w:t>
      </w:r>
    </w:p>
    <w:p w14:paraId="7AEC2011" w14:textId="77777777" w:rsidR="00704A8D" w:rsidRPr="003B666C" w:rsidRDefault="00704A8D" w:rsidP="00417119">
      <w:pPr>
        <w:pStyle w:val="Ttulo2"/>
        <w:rPr>
          <w:lang w:val="eu-ES"/>
        </w:rPr>
      </w:pPr>
      <w:bookmarkStart w:id="339" w:name="_Toc74928257"/>
      <w:r w:rsidRPr="003B666C">
        <w:rPr>
          <w:lang w:val="eu-ES"/>
        </w:rPr>
        <w:t>UML</w:t>
      </w:r>
      <w:bookmarkEnd w:id="338"/>
      <w:bookmarkEnd w:id="339"/>
    </w:p>
    <w:p w14:paraId="4F973106" w14:textId="77777777" w:rsidR="00704A8D" w:rsidRPr="003B666C" w:rsidRDefault="00704A8D" w:rsidP="003B666C">
      <w:pPr>
        <w:jc w:val="both"/>
        <w:rPr>
          <w:rFonts w:eastAsia="Times New Roman"/>
          <w:lang w:val="eu-ES"/>
        </w:rPr>
      </w:pPr>
      <w:r w:rsidRPr="003B666C">
        <w:rPr>
          <w:rFonts w:eastAsia="Times New Roman"/>
          <w:i/>
          <w:iCs/>
          <w:lang w:val="eu-ES"/>
        </w:rPr>
        <w:t>Unified Modeling Language</w:t>
      </w:r>
      <w:r w:rsidRPr="003B666C">
        <w:rPr>
          <w:rFonts w:eastAsia="Times New Roman"/>
          <w:lang w:val="eu-ES"/>
        </w:rPr>
        <w:t xml:space="preserve"> (Modelaketarako lengoaia bateratua) sistemak zehaztu, diseinatu eta eraikitzeko lengoaia da, printzipioz objektuei orientatutako programaziorako prestatuta dagoena. UML aplikazio baten garapen fase guztiak modelatzeko lengoaia homogeneo bat definitzen saiatzen da, bezeroaren zehaztapenetatik hasita programatzailearen diseinu xehera arte. </w:t>
      </w:r>
    </w:p>
    <w:p w14:paraId="76408EF7" w14:textId="77777777" w:rsidR="00704A8D" w:rsidRPr="00B855CB" w:rsidRDefault="00704A8D" w:rsidP="00417119">
      <w:pPr>
        <w:pStyle w:val="Ttulo2"/>
        <w:rPr>
          <w:lang w:val="eu-ES" w:eastAsia="es-ES"/>
        </w:rPr>
      </w:pPr>
      <w:bookmarkStart w:id="340" w:name="_Toc74928258"/>
      <w:r w:rsidRPr="00B855CB">
        <w:rPr>
          <w:lang w:val="eu-ES" w:eastAsia="es-ES"/>
        </w:rPr>
        <w:t>UNE</w:t>
      </w:r>
      <w:bookmarkEnd w:id="340"/>
    </w:p>
    <w:p w14:paraId="25B98721" w14:textId="77777777" w:rsidR="00704A8D" w:rsidRPr="00B855CB" w:rsidRDefault="00704A8D" w:rsidP="00751E35">
      <w:pPr>
        <w:jc w:val="both"/>
        <w:rPr>
          <w:lang w:val="eu-ES"/>
        </w:rPr>
      </w:pPr>
      <w:r w:rsidRPr="00B855CB">
        <w:rPr>
          <w:lang w:val="eu-ES"/>
        </w:rPr>
        <w:t>Sigla(gazteleraz), Una Norma Española. Comités Técnicos de Normalización (CTN) batzordeak sortutako arauen, arau esperimentalen eta txostenen (estandarrak) multzoak dira.</w:t>
      </w:r>
    </w:p>
    <w:p w14:paraId="5981B7F5" w14:textId="77777777" w:rsidR="00704A8D" w:rsidRPr="00B855CB" w:rsidRDefault="00704A8D" w:rsidP="00417119">
      <w:pPr>
        <w:pStyle w:val="Ttulo2"/>
        <w:rPr>
          <w:lang w:val="eu-ES" w:eastAsia="es-ES"/>
        </w:rPr>
      </w:pPr>
      <w:bookmarkStart w:id="341" w:name="_Toc74928259"/>
      <w:r w:rsidRPr="00B855CB">
        <w:rPr>
          <w:lang w:val="eu-ES" w:eastAsia="es-ES"/>
        </w:rPr>
        <w:t>URPS</w:t>
      </w:r>
      <w:bookmarkEnd w:id="341"/>
    </w:p>
    <w:p w14:paraId="607B09F8" w14:textId="77777777" w:rsidR="00704A8D" w:rsidRPr="00B855CB" w:rsidRDefault="00704A8D" w:rsidP="00751E35">
      <w:pPr>
        <w:jc w:val="both"/>
        <w:rPr>
          <w:lang w:val="eu-ES" w:eastAsia="es-ES"/>
        </w:rPr>
      </w:pPr>
      <w:r w:rsidRPr="00B855CB">
        <w:rPr>
          <w:lang w:val="eu-ES"/>
        </w:rPr>
        <w:t>Sigla (Ingelesez). Usability, Reliability, Performance and Supportability. Softwarearen kalitate ezaugarriak dira: Erabilgarritasuna, Fidagarritasuna, Errendimendua eta Mantenigarritasuna.</w:t>
      </w:r>
    </w:p>
    <w:p w14:paraId="6B3A525F" w14:textId="77777777" w:rsidR="00704A8D" w:rsidRPr="00B855CB" w:rsidRDefault="00704A8D" w:rsidP="00417119">
      <w:pPr>
        <w:pStyle w:val="Ttulo2"/>
        <w:rPr>
          <w:lang w:val="eu-ES"/>
        </w:rPr>
      </w:pPr>
      <w:bookmarkStart w:id="342" w:name="_Toc62143948"/>
      <w:bookmarkStart w:id="343" w:name="_Toc74928260"/>
      <w:r w:rsidRPr="00B855CB">
        <w:rPr>
          <w:lang w:val="eu-ES"/>
        </w:rPr>
        <w:t>Workflow</w:t>
      </w:r>
      <w:bookmarkEnd w:id="342"/>
      <w:bookmarkEnd w:id="343"/>
    </w:p>
    <w:p w14:paraId="3776FA34" w14:textId="77777777" w:rsidR="00704A8D" w:rsidRPr="00B855CB" w:rsidRDefault="00704A8D" w:rsidP="00751E35">
      <w:pPr>
        <w:jc w:val="both"/>
        <w:rPr>
          <w:lang w:val="eu-ES"/>
        </w:rPr>
      </w:pPr>
      <w:r w:rsidRPr="00B855CB">
        <w:rPr>
          <w:lang w:val="eu-ES"/>
        </w:rPr>
        <w:t>Aspektu operazionalekin lan-aktibitate bat deskribatzeko egiten den irudikapena. Irudikapen horretan atazak nola egituratzen diren, zein den atazen arteko ordena eta nola sinkronizatzen diren, nolakoa den atazen informazio-fluxua eta atazen betetzearen jarraipena nola egiten den grafikoki deskribatzen da.</w:t>
      </w:r>
    </w:p>
    <w:p w14:paraId="6A6961BF" w14:textId="77777777" w:rsidR="00704A8D" w:rsidRPr="00B855CB" w:rsidRDefault="00704A8D" w:rsidP="00417119">
      <w:pPr>
        <w:pStyle w:val="Ttulo2"/>
        <w:rPr>
          <w:lang w:val="eu-ES"/>
        </w:rPr>
      </w:pPr>
      <w:bookmarkStart w:id="344" w:name="_Toc74928261"/>
      <w:r w:rsidRPr="00B855CB">
        <w:rPr>
          <w:lang w:val="eu-ES"/>
        </w:rPr>
        <w:t>WYSIWYG</w:t>
      </w:r>
      <w:bookmarkEnd w:id="344"/>
    </w:p>
    <w:p w14:paraId="67D7D9D1" w14:textId="77777777" w:rsidR="00704A8D" w:rsidRPr="00B855CB" w:rsidRDefault="00704A8D" w:rsidP="00751E35">
      <w:pPr>
        <w:jc w:val="both"/>
        <w:rPr>
          <w:lang w:val="eu-ES"/>
        </w:rPr>
      </w:pPr>
      <w:r w:rsidRPr="00B855CB">
        <w:rPr>
          <w:lang w:val="eu-ES"/>
        </w:rPr>
        <w:t>Sigla (ingelesez), What You See Is What You Get. Testu-prozesadoreei eta beste testu-editore batzuei aplikatutako esaldi bat da, azkenengo emaitza zuzenean erakutsiz dokumentu bat idazteko aukera ematen duena.</w:t>
      </w:r>
    </w:p>
    <w:p w14:paraId="414097B3" w14:textId="77777777" w:rsidR="004549B4" w:rsidRPr="00B855CB" w:rsidRDefault="004549B4">
      <w:pPr>
        <w:rPr>
          <w:rFonts w:asciiTheme="majorHAnsi" w:eastAsiaTheme="majorEastAsia" w:hAnsiTheme="majorHAnsi" w:cstheme="majorBidi"/>
          <w:b/>
          <w:sz w:val="32"/>
          <w:szCs w:val="32"/>
          <w:lang w:val="eu-ES"/>
        </w:rPr>
      </w:pPr>
      <w:r w:rsidRPr="00B855CB">
        <w:rPr>
          <w:lang w:val="eu-ES"/>
        </w:rPr>
        <w:br w:type="page"/>
      </w:r>
    </w:p>
    <w:p w14:paraId="5124914C" w14:textId="752FAE5A" w:rsidR="001400EC" w:rsidRPr="00B855CB" w:rsidRDefault="001400EC" w:rsidP="003273CE">
      <w:pPr>
        <w:pStyle w:val="Ttulo1"/>
        <w:jc w:val="both"/>
        <w:rPr>
          <w:lang w:val="eu-ES"/>
        </w:rPr>
      </w:pPr>
      <w:bookmarkStart w:id="345" w:name="_Toc74928262"/>
      <w:r w:rsidRPr="00B855CB">
        <w:rPr>
          <w:lang w:val="eu-ES"/>
        </w:rPr>
        <w:lastRenderedPageBreak/>
        <w:t>Hasierako Betekizunak</w:t>
      </w:r>
      <w:bookmarkEnd w:id="345"/>
    </w:p>
    <w:p w14:paraId="3E8C411A" w14:textId="248F839C" w:rsidR="00AC1907" w:rsidRPr="00B855CB" w:rsidRDefault="00AC1907" w:rsidP="00EE0C4E">
      <w:pPr>
        <w:jc w:val="both"/>
        <w:rPr>
          <w:lang w:val="eu-ES"/>
        </w:rPr>
      </w:pPr>
      <w:r w:rsidRPr="00B855CB">
        <w:rPr>
          <w:lang w:val="eu-ES"/>
        </w:rPr>
        <w:t>Kapitulu honetan proiektuaren hasierako betekizun funtzionalak eta ez-funtzionalak azaltzen dira.</w:t>
      </w:r>
      <w:r w:rsidR="00EE0C4E" w:rsidRPr="00B855CB">
        <w:rPr>
          <w:lang w:val="eu-ES"/>
        </w:rPr>
        <w:t xml:space="preserve"> Gainera, sistemak izan behar dituen kalitate ezaugarriak eta sistemaren interfazeen ezaugarriak deskribatzen dira.</w:t>
      </w:r>
    </w:p>
    <w:p w14:paraId="0591BE39" w14:textId="342EEFCB" w:rsidR="00A043FE" w:rsidRPr="00B855CB" w:rsidRDefault="00A043FE" w:rsidP="002B6128">
      <w:pPr>
        <w:pStyle w:val="Ttulo2"/>
        <w:ind w:left="708" w:hanging="708"/>
        <w:rPr>
          <w:lang w:val="eu-ES"/>
        </w:rPr>
      </w:pPr>
      <w:bookmarkStart w:id="346" w:name="_Toc74928263"/>
      <w:r w:rsidRPr="00B855CB">
        <w:rPr>
          <w:lang w:val="eu-ES"/>
        </w:rPr>
        <w:t>Betekizun Funtzionalak</w:t>
      </w:r>
      <w:bookmarkEnd w:id="346"/>
    </w:p>
    <w:p w14:paraId="07B21C69" w14:textId="53FF8176" w:rsidR="0063506C" w:rsidRPr="00B855CB" w:rsidRDefault="0063506C" w:rsidP="0063506C">
      <w:pPr>
        <w:jc w:val="both"/>
        <w:rPr>
          <w:lang w:val="eu-ES"/>
        </w:rPr>
      </w:pPr>
      <w:r w:rsidRPr="00B855CB">
        <w:rPr>
          <w:lang w:val="eu-ES"/>
        </w:rPr>
        <w:t xml:space="preserve">Betekizun funtzionalek sistemaren beharrak eta horiek betetzeko ezaugarriak finkatzen dituzte. </w:t>
      </w:r>
      <w:r w:rsidRPr="00B855CB">
        <w:rPr>
          <w:lang w:val="eu-ES"/>
        </w:rPr>
        <w:fldChar w:fldCharType="begin"/>
      </w:r>
      <w:r w:rsidRPr="00B855CB">
        <w:rPr>
          <w:lang w:val="eu-ES"/>
        </w:rPr>
        <w:instrText xml:space="preserve"> REF _Ref73280177 \h </w:instrText>
      </w:r>
      <w:r w:rsidRPr="00B855CB">
        <w:rPr>
          <w:lang w:val="eu-ES"/>
        </w:rPr>
      </w:r>
      <w:r w:rsidRPr="00B855CB">
        <w:rPr>
          <w:lang w:val="eu-ES"/>
        </w:rPr>
        <w:fldChar w:fldCharType="separate"/>
      </w:r>
      <w:ins w:id="347" w:author="Julen Etxaniz Aragoneses" w:date="2021-08-23T12:18:00Z">
        <w:r w:rsidR="006F125A">
          <w:rPr>
            <w:noProof/>
            <w:lang w:val="eu-ES"/>
          </w:rPr>
          <w:t>7</w:t>
        </w:r>
        <w:r w:rsidR="006F125A" w:rsidRPr="00B855CB">
          <w:rPr>
            <w:lang w:val="eu-ES"/>
          </w:rPr>
          <w:t>.</w:t>
        </w:r>
        <w:r w:rsidR="006F125A">
          <w:rPr>
            <w:noProof/>
            <w:lang w:val="eu-ES"/>
          </w:rPr>
          <w:t>1</w:t>
        </w:r>
        <w:r w:rsidR="006F125A" w:rsidRPr="00B855CB">
          <w:rPr>
            <w:lang w:val="eu-ES"/>
          </w:rPr>
          <w:t>. Taula</w:t>
        </w:r>
      </w:ins>
      <w:del w:id="348" w:author="Julen Etxaniz Aragoneses" w:date="2021-08-23T12:16:00Z">
        <w:r w:rsidR="00B94161" w:rsidDel="006B278F">
          <w:rPr>
            <w:noProof/>
            <w:lang w:val="eu-ES"/>
          </w:rPr>
          <w:delText>7</w:delText>
        </w:r>
        <w:r w:rsidR="00B94161" w:rsidRPr="00B855CB" w:rsidDel="006B278F">
          <w:rPr>
            <w:lang w:val="eu-ES"/>
          </w:rPr>
          <w:delText>.</w:delText>
        </w:r>
        <w:r w:rsidR="00B94161" w:rsidDel="006B278F">
          <w:rPr>
            <w:noProof/>
            <w:lang w:val="eu-ES"/>
          </w:rPr>
          <w:delText>1</w:delText>
        </w:r>
        <w:r w:rsidR="00B94161" w:rsidRPr="00B855CB" w:rsidDel="006B278F">
          <w:rPr>
            <w:lang w:val="eu-ES"/>
          </w:rPr>
          <w:delText>. Taula</w:delText>
        </w:r>
      </w:del>
      <w:r w:rsidRPr="00B855CB">
        <w:rPr>
          <w:lang w:val="eu-ES"/>
        </w:rPr>
        <w:fldChar w:fldCharType="end"/>
      </w:r>
      <w:r w:rsidRPr="00B855CB">
        <w:rPr>
          <w:lang w:val="eu-ES"/>
        </w:rPr>
        <w:t>n datu horiek ikus daitezke lehentasunarekin eta entrega datarekin batera.</w:t>
      </w:r>
      <w:r w:rsidR="00EE0C4E" w:rsidRPr="00B855CB">
        <w:rPr>
          <w:lang w:val="eu-ES"/>
        </w:rPr>
        <w:t xml:space="preserve"> Betekizun hauek goi-mailan definitu dira, aurrerago zehaztuko da gehiago bakoitzaren inguruan.</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2253"/>
        <w:gridCol w:w="3402"/>
        <w:gridCol w:w="1418"/>
        <w:gridCol w:w="1417"/>
      </w:tblGrid>
      <w:tr w:rsidR="00A043FE" w:rsidRPr="00B855CB" w14:paraId="6D1715FB" w14:textId="77777777" w:rsidTr="004C0F22">
        <w:trPr>
          <w:jc w:val="center"/>
        </w:trPr>
        <w:tc>
          <w:tcPr>
            <w:tcW w:w="2253" w:type="dxa"/>
            <w:shd w:val="clear" w:color="auto" w:fill="D9D9D9" w:themeFill="background1" w:themeFillShade="D9"/>
          </w:tcPr>
          <w:p w14:paraId="4134244E" w14:textId="77777777" w:rsidR="00A043FE" w:rsidRPr="00B855CB" w:rsidRDefault="00A043FE" w:rsidP="002F3B74">
            <w:pPr>
              <w:rPr>
                <w:b/>
                <w:bCs/>
                <w:lang w:val="eu-ES"/>
              </w:rPr>
            </w:pPr>
            <w:r w:rsidRPr="00B855CB">
              <w:rPr>
                <w:b/>
                <w:bCs/>
                <w:lang w:val="eu-ES"/>
              </w:rPr>
              <w:t>Beharra</w:t>
            </w:r>
          </w:p>
        </w:tc>
        <w:tc>
          <w:tcPr>
            <w:tcW w:w="3402" w:type="dxa"/>
            <w:shd w:val="clear" w:color="auto" w:fill="D9D9D9" w:themeFill="background1" w:themeFillShade="D9"/>
          </w:tcPr>
          <w:p w14:paraId="086190B1" w14:textId="77777777" w:rsidR="00A043FE" w:rsidRPr="00B855CB" w:rsidRDefault="00A043FE" w:rsidP="002F3B74">
            <w:pPr>
              <w:rPr>
                <w:b/>
                <w:bCs/>
                <w:lang w:val="eu-ES"/>
              </w:rPr>
            </w:pPr>
            <w:r w:rsidRPr="00B855CB">
              <w:rPr>
                <w:b/>
                <w:bCs/>
                <w:lang w:val="eu-ES"/>
              </w:rPr>
              <w:t>Ezaugarriak</w:t>
            </w:r>
          </w:p>
        </w:tc>
        <w:tc>
          <w:tcPr>
            <w:tcW w:w="1418" w:type="dxa"/>
            <w:shd w:val="clear" w:color="auto" w:fill="D9D9D9" w:themeFill="background1" w:themeFillShade="D9"/>
          </w:tcPr>
          <w:p w14:paraId="21F88D4D" w14:textId="77777777" w:rsidR="00A043FE" w:rsidRPr="00B855CB" w:rsidRDefault="00A043FE" w:rsidP="002F3B74">
            <w:pPr>
              <w:rPr>
                <w:b/>
                <w:bCs/>
                <w:lang w:val="eu-ES"/>
              </w:rPr>
            </w:pPr>
            <w:r w:rsidRPr="00B855CB">
              <w:rPr>
                <w:b/>
                <w:bCs/>
                <w:lang w:val="eu-ES"/>
              </w:rPr>
              <w:t>Lehentasuna</w:t>
            </w:r>
          </w:p>
        </w:tc>
        <w:tc>
          <w:tcPr>
            <w:tcW w:w="1417" w:type="dxa"/>
            <w:shd w:val="clear" w:color="auto" w:fill="D9D9D9" w:themeFill="background1" w:themeFillShade="D9"/>
          </w:tcPr>
          <w:p w14:paraId="575182E3" w14:textId="77777777" w:rsidR="00A043FE" w:rsidRPr="00B855CB" w:rsidRDefault="00A043FE" w:rsidP="002F3B74">
            <w:pPr>
              <w:rPr>
                <w:b/>
                <w:bCs/>
                <w:lang w:val="eu-ES"/>
              </w:rPr>
            </w:pPr>
            <w:r w:rsidRPr="00B855CB">
              <w:rPr>
                <w:b/>
                <w:bCs/>
                <w:lang w:val="eu-ES"/>
              </w:rPr>
              <w:t>Entrega Data</w:t>
            </w:r>
          </w:p>
        </w:tc>
      </w:tr>
      <w:tr w:rsidR="00A043FE" w:rsidRPr="00B855CB" w14:paraId="7E775A71" w14:textId="77777777" w:rsidTr="004C0F22">
        <w:trPr>
          <w:jc w:val="center"/>
        </w:trPr>
        <w:tc>
          <w:tcPr>
            <w:tcW w:w="2253" w:type="dxa"/>
          </w:tcPr>
          <w:p w14:paraId="29B31E05" w14:textId="77777777" w:rsidR="00A043FE" w:rsidRPr="00B855CB" w:rsidRDefault="00A043FE" w:rsidP="002F3B74">
            <w:pPr>
              <w:rPr>
                <w:lang w:val="eu-ES"/>
              </w:rPr>
            </w:pPr>
            <w:r w:rsidRPr="00B855CB">
              <w:rPr>
                <w:lang w:val="eu-ES"/>
              </w:rPr>
              <w:t>Software garapeneko prozesuaren definizioa</w:t>
            </w:r>
          </w:p>
        </w:tc>
        <w:tc>
          <w:tcPr>
            <w:tcW w:w="3402" w:type="dxa"/>
          </w:tcPr>
          <w:p w14:paraId="57936594" w14:textId="77777777" w:rsidR="00A043FE" w:rsidRPr="00B855CB" w:rsidRDefault="00A043FE" w:rsidP="002F3B74">
            <w:pPr>
              <w:rPr>
                <w:lang w:val="eu-ES"/>
              </w:rPr>
            </w:pPr>
            <w:r w:rsidRPr="00B855CB">
              <w:rPr>
                <w:lang w:val="eu-ES"/>
              </w:rPr>
              <w:t>Software garapeneko prozesuen metaeredua definitu.</w:t>
            </w:r>
          </w:p>
          <w:p w14:paraId="4CACCEB5" w14:textId="77777777" w:rsidR="00A043FE" w:rsidRPr="00B855CB" w:rsidRDefault="00A043FE" w:rsidP="002F3B74">
            <w:pPr>
              <w:rPr>
                <w:lang w:val="eu-ES"/>
              </w:rPr>
            </w:pPr>
            <w:r w:rsidRPr="00B855CB">
              <w:rPr>
                <w:lang w:val="eu-ES"/>
              </w:rPr>
              <w:t>Gutxienez OpenUP metodologiaren eredua definitu.</w:t>
            </w:r>
          </w:p>
        </w:tc>
        <w:tc>
          <w:tcPr>
            <w:tcW w:w="1418" w:type="dxa"/>
          </w:tcPr>
          <w:p w14:paraId="1C82DDD5" w14:textId="77777777" w:rsidR="00A043FE" w:rsidRPr="00B855CB" w:rsidRDefault="00A043FE" w:rsidP="002F3B74">
            <w:pPr>
              <w:rPr>
                <w:lang w:val="eu-ES"/>
              </w:rPr>
            </w:pPr>
            <w:r w:rsidRPr="00B855CB">
              <w:rPr>
                <w:lang w:val="eu-ES"/>
              </w:rPr>
              <w:t>Altua</w:t>
            </w:r>
          </w:p>
        </w:tc>
        <w:tc>
          <w:tcPr>
            <w:tcW w:w="1417" w:type="dxa"/>
          </w:tcPr>
          <w:p w14:paraId="6384F351" w14:textId="77777777" w:rsidR="00A043FE" w:rsidRPr="00B855CB" w:rsidRDefault="00A043FE" w:rsidP="002F3B74">
            <w:pPr>
              <w:rPr>
                <w:lang w:val="eu-ES"/>
              </w:rPr>
            </w:pPr>
            <w:r w:rsidRPr="00B855CB">
              <w:rPr>
                <w:lang w:val="eu-ES"/>
              </w:rPr>
              <w:t>2021/06/20</w:t>
            </w:r>
          </w:p>
        </w:tc>
      </w:tr>
      <w:tr w:rsidR="00A043FE" w:rsidRPr="00B855CB" w14:paraId="4E10A346" w14:textId="77777777" w:rsidTr="004C0F22">
        <w:trPr>
          <w:jc w:val="center"/>
        </w:trPr>
        <w:tc>
          <w:tcPr>
            <w:tcW w:w="2253" w:type="dxa"/>
          </w:tcPr>
          <w:p w14:paraId="43D59018" w14:textId="77777777" w:rsidR="00A043FE" w:rsidRPr="00B855CB" w:rsidRDefault="00A043FE" w:rsidP="002F3B74">
            <w:pPr>
              <w:rPr>
                <w:lang w:val="eu-ES"/>
              </w:rPr>
            </w:pPr>
            <w:r w:rsidRPr="00B855CB">
              <w:rPr>
                <w:lang w:val="eu-ES"/>
              </w:rPr>
              <w:t>Editore grafikoa eta testuala</w:t>
            </w:r>
          </w:p>
        </w:tc>
        <w:tc>
          <w:tcPr>
            <w:tcW w:w="3402" w:type="dxa"/>
          </w:tcPr>
          <w:p w14:paraId="7305CA0C" w14:textId="77777777" w:rsidR="00A043FE" w:rsidRPr="00B855CB" w:rsidRDefault="00A043FE" w:rsidP="002F3B74">
            <w:pPr>
              <w:rPr>
                <w:lang w:val="eu-ES"/>
              </w:rPr>
            </w:pPr>
            <w:r w:rsidRPr="00B855CB">
              <w:rPr>
                <w:lang w:val="eu-ES"/>
              </w:rPr>
              <w:t>Metaeredua erabiliz ereduak aldatzeko editoreak sortu.</w:t>
            </w:r>
          </w:p>
          <w:p w14:paraId="40252CB0" w14:textId="77777777" w:rsidR="00A043FE" w:rsidRPr="00B855CB" w:rsidRDefault="00A043FE" w:rsidP="002F3B74">
            <w:pPr>
              <w:rPr>
                <w:lang w:val="eu-ES"/>
              </w:rPr>
            </w:pPr>
            <w:r w:rsidRPr="00B855CB">
              <w:rPr>
                <w:lang w:val="eu-ES"/>
              </w:rPr>
              <w:t>Editoreen arteko bateragarritasuna bermatu.</w:t>
            </w:r>
          </w:p>
        </w:tc>
        <w:tc>
          <w:tcPr>
            <w:tcW w:w="1418" w:type="dxa"/>
          </w:tcPr>
          <w:p w14:paraId="6D303F5D" w14:textId="77777777" w:rsidR="00A043FE" w:rsidRPr="00B855CB" w:rsidRDefault="00A043FE" w:rsidP="002F3B74">
            <w:pPr>
              <w:rPr>
                <w:lang w:val="eu-ES"/>
              </w:rPr>
            </w:pPr>
            <w:r w:rsidRPr="00B855CB">
              <w:rPr>
                <w:lang w:val="eu-ES"/>
              </w:rPr>
              <w:t>Altua</w:t>
            </w:r>
          </w:p>
        </w:tc>
        <w:tc>
          <w:tcPr>
            <w:tcW w:w="1417" w:type="dxa"/>
          </w:tcPr>
          <w:p w14:paraId="6EFBD469" w14:textId="77777777" w:rsidR="00A043FE" w:rsidRPr="00B855CB" w:rsidRDefault="00A043FE" w:rsidP="002F3B74">
            <w:pPr>
              <w:rPr>
                <w:lang w:val="eu-ES"/>
              </w:rPr>
            </w:pPr>
            <w:r w:rsidRPr="00B855CB">
              <w:rPr>
                <w:lang w:val="eu-ES"/>
              </w:rPr>
              <w:t>2021/06/20</w:t>
            </w:r>
          </w:p>
        </w:tc>
      </w:tr>
      <w:tr w:rsidR="00A043FE" w:rsidRPr="00B855CB" w14:paraId="6DCDA6D9" w14:textId="77777777" w:rsidTr="004C0F22">
        <w:trPr>
          <w:jc w:val="center"/>
        </w:trPr>
        <w:tc>
          <w:tcPr>
            <w:tcW w:w="2253" w:type="dxa"/>
          </w:tcPr>
          <w:p w14:paraId="6F549A41" w14:textId="77777777" w:rsidR="00A043FE" w:rsidRPr="00B855CB" w:rsidRDefault="00A043FE" w:rsidP="002F3B74">
            <w:pPr>
              <w:rPr>
                <w:lang w:val="eu-ES"/>
              </w:rPr>
            </w:pPr>
            <w:r w:rsidRPr="00B855CB">
              <w:rPr>
                <w:lang w:val="eu-ES"/>
              </w:rPr>
              <w:t>Prozesuaren datu-basea</w:t>
            </w:r>
          </w:p>
        </w:tc>
        <w:tc>
          <w:tcPr>
            <w:tcW w:w="3402" w:type="dxa"/>
          </w:tcPr>
          <w:p w14:paraId="1BAEAA0C" w14:textId="77777777" w:rsidR="00A043FE" w:rsidRPr="00B855CB" w:rsidRDefault="00A043FE" w:rsidP="002F3B74">
            <w:pPr>
              <w:rPr>
                <w:lang w:val="eu-ES"/>
              </w:rPr>
            </w:pPr>
            <w:r w:rsidRPr="00B855CB">
              <w:rPr>
                <w:lang w:val="eu-ES"/>
              </w:rPr>
              <w:t>Prozesuen informazioa gordeko duen datu-basea definitu eta datuak gorde.</w:t>
            </w:r>
          </w:p>
        </w:tc>
        <w:tc>
          <w:tcPr>
            <w:tcW w:w="1418" w:type="dxa"/>
          </w:tcPr>
          <w:p w14:paraId="16BE60B5" w14:textId="77777777" w:rsidR="00A043FE" w:rsidRPr="00B855CB" w:rsidRDefault="00A043FE" w:rsidP="002F3B74">
            <w:pPr>
              <w:rPr>
                <w:lang w:val="eu-ES"/>
              </w:rPr>
            </w:pPr>
            <w:r w:rsidRPr="00B855CB">
              <w:rPr>
                <w:lang w:val="eu-ES"/>
              </w:rPr>
              <w:t>Altua</w:t>
            </w:r>
          </w:p>
        </w:tc>
        <w:tc>
          <w:tcPr>
            <w:tcW w:w="1417" w:type="dxa"/>
          </w:tcPr>
          <w:p w14:paraId="2090CB22" w14:textId="77777777" w:rsidR="00A043FE" w:rsidRPr="00B855CB" w:rsidRDefault="00A043FE" w:rsidP="002F3B74">
            <w:pPr>
              <w:rPr>
                <w:lang w:val="eu-ES"/>
              </w:rPr>
            </w:pPr>
            <w:r w:rsidRPr="00B855CB">
              <w:rPr>
                <w:lang w:val="eu-ES"/>
              </w:rPr>
              <w:t>2021/06/20</w:t>
            </w:r>
          </w:p>
        </w:tc>
      </w:tr>
      <w:tr w:rsidR="00A043FE" w:rsidRPr="00B855CB" w14:paraId="508A9E1D" w14:textId="77777777" w:rsidTr="004C0F22">
        <w:trPr>
          <w:jc w:val="center"/>
        </w:trPr>
        <w:tc>
          <w:tcPr>
            <w:tcW w:w="2253" w:type="dxa"/>
          </w:tcPr>
          <w:p w14:paraId="0586C853" w14:textId="77777777" w:rsidR="00A043FE" w:rsidRPr="00B855CB" w:rsidRDefault="00A043FE" w:rsidP="002F3B74">
            <w:pPr>
              <w:rPr>
                <w:lang w:val="eu-ES"/>
              </w:rPr>
            </w:pPr>
            <w:r w:rsidRPr="00B855CB">
              <w:rPr>
                <w:lang w:val="eu-ES"/>
              </w:rPr>
              <w:t>Prozesuaren webgunea</w:t>
            </w:r>
          </w:p>
        </w:tc>
        <w:tc>
          <w:tcPr>
            <w:tcW w:w="3402" w:type="dxa"/>
          </w:tcPr>
          <w:p w14:paraId="1EBFC470" w14:textId="77777777" w:rsidR="00A043FE" w:rsidRPr="00B855CB" w:rsidRDefault="00A043FE" w:rsidP="002F3B74">
            <w:pPr>
              <w:rPr>
                <w:lang w:val="eu-ES"/>
              </w:rPr>
            </w:pPr>
            <w:r w:rsidRPr="00B855CB">
              <w:rPr>
                <w:lang w:val="eu-ES"/>
              </w:rPr>
              <w:t>Web interfazea garatu.</w:t>
            </w:r>
          </w:p>
          <w:p w14:paraId="3DDFBD93" w14:textId="77777777" w:rsidR="00A043FE" w:rsidRPr="00B855CB" w:rsidRDefault="00A043FE" w:rsidP="002F3B74">
            <w:pPr>
              <w:rPr>
                <w:lang w:val="eu-ES"/>
              </w:rPr>
            </w:pPr>
            <w:r w:rsidRPr="00B855CB">
              <w:rPr>
                <w:lang w:val="eu-ES"/>
              </w:rPr>
              <w:t>Web kodea garatu.</w:t>
            </w:r>
          </w:p>
          <w:p w14:paraId="4B7895C8" w14:textId="77777777" w:rsidR="00A043FE" w:rsidRPr="00B855CB" w:rsidRDefault="00A043FE" w:rsidP="002F3B74">
            <w:pPr>
              <w:rPr>
                <w:lang w:val="eu-ES"/>
              </w:rPr>
            </w:pPr>
            <w:r w:rsidRPr="00B855CB">
              <w:rPr>
                <w:lang w:val="eu-ES"/>
              </w:rPr>
              <w:t>Webgunea zerbitzari batean jarri.</w:t>
            </w:r>
          </w:p>
        </w:tc>
        <w:tc>
          <w:tcPr>
            <w:tcW w:w="1418" w:type="dxa"/>
          </w:tcPr>
          <w:p w14:paraId="6C16EA47" w14:textId="77777777" w:rsidR="00A043FE" w:rsidRPr="00B855CB" w:rsidRDefault="00A043FE" w:rsidP="002F3B74">
            <w:pPr>
              <w:rPr>
                <w:lang w:val="eu-ES"/>
              </w:rPr>
            </w:pPr>
            <w:r w:rsidRPr="00B855CB">
              <w:rPr>
                <w:lang w:val="eu-ES"/>
              </w:rPr>
              <w:t>Altua</w:t>
            </w:r>
          </w:p>
        </w:tc>
        <w:tc>
          <w:tcPr>
            <w:tcW w:w="1417" w:type="dxa"/>
          </w:tcPr>
          <w:p w14:paraId="462690B7" w14:textId="77777777" w:rsidR="00A043FE" w:rsidRPr="00B855CB" w:rsidRDefault="00A043FE" w:rsidP="004C0F22">
            <w:pPr>
              <w:keepNext/>
              <w:rPr>
                <w:lang w:val="eu-ES"/>
              </w:rPr>
            </w:pPr>
            <w:r w:rsidRPr="00B855CB">
              <w:rPr>
                <w:lang w:val="eu-ES"/>
              </w:rPr>
              <w:t>2021/06/20</w:t>
            </w:r>
          </w:p>
        </w:tc>
      </w:tr>
    </w:tbl>
    <w:bookmarkStart w:id="349" w:name="_Ref73280177"/>
    <w:p w14:paraId="08439B4B" w14:textId="25E374A1" w:rsidR="00A043FE" w:rsidRPr="00B855CB" w:rsidRDefault="005878E1" w:rsidP="004C0F22">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350" w:name="_Toc74928463"/>
      <w:r w:rsidR="006F125A">
        <w:rPr>
          <w:noProof/>
          <w:lang w:val="eu-ES"/>
        </w:rPr>
        <w:t>7</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6F125A">
        <w:rPr>
          <w:noProof/>
          <w:lang w:val="eu-ES"/>
        </w:rPr>
        <w:t>1</w:t>
      </w:r>
      <w:r w:rsidRPr="00B855CB">
        <w:rPr>
          <w:lang w:val="eu-ES"/>
        </w:rPr>
        <w:fldChar w:fldCharType="end"/>
      </w:r>
      <w:r w:rsidR="004C0F22" w:rsidRPr="00B855CB">
        <w:rPr>
          <w:lang w:val="eu-ES"/>
        </w:rPr>
        <w:t>. Taula</w:t>
      </w:r>
      <w:bookmarkEnd w:id="349"/>
      <w:r w:rsidR="004C0F22" w:rsidRPr="00B855CB">
        <w:rPr>
          <w:lang w:val="eu-ES"/>
        </w:rPr>
        <w:t>. Hasierako betekizun funtzionalak.</w:t>
      </w:r>
      <w:bookmarkEnd w:id="350"/>
    </w:p>
    <w:p w14:paraId="3F6791F4" w14:textId="5A09FEDF" w:rsidR="00A043FE" w:rsidRPr="00B855CB" w:rsidRDefault="00A043FE" w:rsidP="00A043FE">
      <w:pPr>
        <w:pStyle w:val="Ttulo2"/>
        <w:rPr>
          <w:lang w:val="eu-ES"/>
        </w:rPr>
      </w:pPr>
      <w:bookmarkStart w:id="351" w:name="_Toc74928264"/>
      <w:r w:rsidRPr="00B855CB">
        <w:rPr>
          <w:lang w:val="eu-ES"/>
        </w:rPr>
        <w:t>Betekizun Ez-Funtzionalak</w:t>
      </w:r>
      <w:bookmarkEnd w:id="351"/>
    </w:p>
    <w:p w14:paraId="4C839A23" w14:textId="22BDA616" w:rsidR="0063506C" w:rsidRPr="00B855CB" w:rsidRDefault="0063506C" w:rsidP="0063506C">
      <w:pPr>
        <w:jc w:val="both"/>
        <w:rPr>
          <w:lang w:val="eu-ES"/>
        </w:rPr>
      </w:pPr>
      <w:r w:rsidRPr="00B855CB">
        <w:rPr>
          <w:lang w:val="eu-ES"/>
        </w:rPr>
        <w:t xml:space="preserve">Betekizun ez-funtzionalek sistemaren funtzionalitateekin zuzenean erlazionatuta ez dauden betebeharrak deskribatzen dituzte. </w:t>
      </w:r>
      <w:r w:rsidRPr="00B855CB">
        <w:rPr>
          <w:lang w:val="eu-ES"/>
        </w:rPr>
        <w:fldChar w:fldCharType="begin"/>
      </w:r>
      <w:r w:rsidRPr="00B855CB">
        <w:rPr>
          <w:lang w:val="eu-ES"/>
        </w:rPr>
        <w:instrText xml:space="preserve"> REF _Ref73280273 \h </w:instrText>
      </w:r>
      <w:r w:rsidRPr="00B855CB">
        <w:rPr>
          <w:lang w:val="eu-ES"/>
        </w:rPr>
      </w:r>
      <w:r w:rsidRPr="00B855CB">
        <w:rPr>
          <w:lang w:val="eu-ES"/>
        </w:rPr>
        <w:fldChar w:fldCharType="separate"/>
      </w:r>
      <w:ins w:id="352" w:author="Julen Etxaniz Aragoneses" w:date="2021-08-23T12:18:00Z">
        <w:r w:rsidR="006F125A">
          <w:rPr>
            <w:noProof/>
            <w:lang w:val="eu-ES"/>
          </w:rPr>
          <w:t>7</w:t>
        </w:r>
        <w:r w:rsidR="006F125A" w:rsidRPr="00B855CB">
          <w:rPr>
            <w:lang w:val="eu-ES"/>
          </w:rPr>
          <w:t>.</w:t>
        </w:r>
        <w:r w:rsidR="006F125A">
          <w:rPr>
            <w:noProof/>
            <w:lang w:val="eu-ES"/>
          </w:rPr>
          <w:t>2</w:t>
        </w:r>
        <w:r w:rsidR="006F125A" w:rsidRPr="00B855CB">
          <w:rPr>
            <w:lang w:val="eu-ES"/>
          </w:rPr>
          <w:t>. Taula</w:t>
        </w:r>
      </w:ins>
      <w:del w:id="353" w:author="Julen Etxaniz Aragoneses" w:date="2021-08-23T12:16:00Z">
        <w:r w:rsidR="00B94161" w:rsidDel="006B278F">
          <w:rPr>
            <w:noProof/>
            <w:lang w:val="eu-ES"/>
          </w:rPr>
          <w:delText>7</w:delText>
        </w:r>
        <w:r w:rsidR="00B94161" w:rsidRPr="00B855CB" w:rsidDel="006B278F">
          <w:rPr>
            <w:lang w:val="eu-ES"/>
          </w:rPr>
          <w:delText>.</w:delText>
        </w:r>
        <w:r w:rsidR="00B94161" w:rsidDel="006B278F">
          <w:rPr>
            <w:noProof/>
            <w:lang w:val="eu-ES"/>
          </w:rPr>
          <w:delText>2</w:delText>
        </w:r>
        <w:r w:rsidR="00B94161" w:rsidRPr="00B855CB" w:rsidDel="006B278F">
          <w:rPr>
            <w:lang w:val="eu-ES"/>
          </w:rPr>
          <w:delText>. Taula</w:delText>
        </w:r>
      </w:del>
      <w:r w:rsidRPr="00B855CB">
        <w:rPr>
          <w:lang w:val="eu-ES"/>
        </w:rPr>
        <w:fldChar w:fldCharType="end"/>
      </w:r>
      <w:r w:rsidRPr="00B855CB">
        <w:rPr>
          <w:lang w:val="eu-ES"/>
        </w:rPr>
        <w:t>n betekizun ez-funtzionalak eta horien lehentasuna eta entrega data ikus daitezke. Orokorrean, betekizun funtzionalek baina lehentasun txikiagoa dute, sistemaren funtzionamendurako ez baitira ezinbestekoak.</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5655"/>
        <w:gridCol w:w="1418"/>
        <w:gridCol w:w="1417"/>
      </w:tblGrid>
      <w:tr w:rsidR="00A043FE" w:rsidRPr="00B855CB" w14:paraId="0DF5034F" w14:textId="77777777" w:rsidTr="004C0F22">
        <w:trPr>
          <w:jc w:val="center"/>
        </w:trPr>
        <w:tc>
          <w:tcPr>
            <w:tcW w:w="5655" w:type="dxa"/>
            <w:shd w:val="clear" w:color="auto" w:fill="D9D9D9" w:themeFill="background1" w:themeFillShade="D9"/>
          </w:tcPr>
          <w:p w14:paraId="000A9B7A" w14:textId="77777777" w:rsidR="00A043FE" w:rsidRPr="00B855CB" w:rsidRDefault="00A043FE" w:rsidP="00A043FE">
            <w:pPr>
              <w:rPr>
                <w:b/>
                <w:bCs/>
                <w:lang w:val="eu-ES"/>
              </w:rPr>
            </w:pPr>
            <w:r w:rsidRPr="00B855CB">
              <w:rPr>
                <w:b/>
                <w:bCs/>
                <w:lang w:val="eu-ES"/>
              </w:rPr>
              <w:t>Betekizuna</w:t>
            </w:r>
          </w:p>
        </w:tc>
        <w:tc>
          <w:tcPr>
            <w:tcW w:w="1418" w:type="dxa"/>
            <w:shd w:val="clear" w:color="auto" w:fill="D9D9D9" w:themeFill="background1" w:themeFillShade="D9"/>
          </w:tcPr>
          <w:p w14:paraId="31FB4900" w14:textId="77777777" w:rsidR="00A043FE" w:rsidRPr="00B855CB" w:rsidRDefault="00A043FE" w:rsidP="00A043FE">
            <w:pPr>
              <w:rPr>
                <w:b/>
                <w:bCs/>
                <w:lang w:val="eu-ES"/>
              </w:rPr>
            </w:pPr>
            <w:r w:rsidRPr="00B855CB">
              <w:rPr>
                <w:b/>
                <w:bCs/>
                <w:lang w:val="eu-ES"/>
              </w:rPr>
              <w:t>Lehentasuna</w:t>
            </w:r>
          </w:p>
        </w:tc>
        <w:tc>
          <w:tcPr>
            <w:tcW w:w="1417" w:type="dxa"/>
            <w:shd w:val="clear" w:color="auto" w:fill="D9D9D9" w:themeFill="background1" w:themeFillShade="D9"/>
          </w:tcPr>
          <w:p w14:paraId="102C48E4" w14:textId="77777777" w:rsidR="00A043FE" w:rsidRPr="00B855CB" w:rsidRDefault="00A043FE" w:rsidP="00A043FE">
            <w:pPr>
              <w:rPr>
                <w:b/>
                <w:bCs/>
                <w:lang w:val="eu-ES"/>
              </w:rPr>
            </w:pPr>
            <w:r w:rsidRPr="00B855CB">
              <w:rPr>
                <w:b/>
                <w:bCs/>
                <w:lang w:val="eu-ES"/>
              </w:rPr>
              <w:t>Entrega Data</w:t>
            </w:r>
          </w:p>
        </w:tc>
      </w:tr>
      <w:tr w:rsidR="00A043FE" w:rsidRPr="00B855CB" w14:paraId="52862F9E" w14:textId="77777777" w:rsidTr="004C0F22">
        <w:trPr>
          <w:jc w:val="center"/>
        </w:trPr>
        <w:tc>
          <w:tcPr>
            <w:tcW w:w="5655" w:type="dxa"/>
          </w:tcPr>
          <w:p w14:paraId="0B8CB52F" w14:textId="77777777" w:rsidR="00A043FE" w:rsidRPr="00B855CB" w:rsidRDefault="00A043FE" w:rsidP="00A043FE">
            <w:pPr>
              <w:rPr>
                <w:lang w:val="eu-ES"/>
              </w:rPr>
            </w:pPr>
            <w:r w:rsidRPr="00B855CB">
              <w:rPr>
                <w:lang w:val="eu-ES"/>
              </w:rPr>
              <w:t>Dokumentazioa eta proiektuaren webgunea CCII estandarraren arabera.</w:t>
            </w:r>
          </w:p>
        </w:tc>
        <w:tc>
          <w:tcPr>
            <w:tcW w:w="1418" w:type="dxa"/>
          </w:tcPr>
          <w:p w14:paraId="300F8A7E" w14:textId="77777777" w:rsidR="00A043FE" w:rsidRPr="00B855CB" w:rsidRDefault="00A043FE" w:rsidP="00A043FE">
            <w:pPr>
              <w:rPr>
                <w:lang w:val="eu-ES"/>
              </w:rPr>
            </w:pPr>
            <w:r w:rsidRPr="00B855CB">
              <w:rPr>
                <w:lang w:val="eu-ES"/>
              </w:rPr>
              <w:t>Altua</w:t>
            </w:r>
          </w:p>
        </w:tc>
        <w:tc>
          <w:tcPr>
            <w:tcW w:w="1417" w:type="dxa"/>
          </w:tcPr>
          <w:p w14:paraId="5F40C303" w14:textId="77777777" w:rsidR="00A043FE" w:rsidRPr="00B855CB" w:rsidRDefault="00A043FE" w:rsidP="00A043FE">
            <w:pPr>
              <w:rPr>
                <w:lang w:val="eu-ES"/>
              </w:rPr>
            </w:pPr>
            <w:r w:rsidRPr="00B855CB">
              <w:rPr>
                <w:lang w:val="eu-ES"/>
              </w:rPr>
              <w:t>2021/06/20</w:t>
            </w:r>
          </w:p>
        </w:tc>
      </w:tr>
      <w:tr w:rsidR="00A043FE" w:rsidRPr="00B855CB" w14:paraId="470FAF08" w14:textId="77777777" w:rsidTr="004C0F22">
        <w:trPr>
          <w:jc w:val="center"/>
        </w:trPr>
        <w:tc>
          <w:tcPr>
            <w:tcW w:w="5655" w:type="dxa"/>
          </w:tcPr>
          <w:p w14:paraId="00DD9EF6" w14:textId="77777777" w:rsidR="00A043FE" w:rsidRPr="00B855CB" w:rsidRDefault="00A043FE" w:rsidP="00A043FE">
            <w:pPr>
              <w:rPr>
                <w:lang w:val="eu-ES"/>
              </w:rPr>
            </w:pPr>
            <w:r w:rsidRPr="00B855CB">
              <w:rPr>
                <w:lang w:val="eu-ES"/>
              </w:rPr>
              <w:t>Proiektuan OpenUp metodologia jarraitzea.</w:t>
            </w:r>
          </w:p>
        </w:tc>
        <w:tc>
          <w:tcPr>
            <w:tcW w:w="1418" w:type="dxa"/>
          </w:tcPr>
          <w:p w14:paraId="5127FFAF" w14:textId="77777777" w:rsidR="00A043FE" w:rsidRPr="00B855CB" w:rsidRDefault="00A043FE" w:rsidP="00A043FE">
            <w:pPr>
              <w:rPr>
                <w:lang w:val="eu-ES"/>
              </w:rPr>
            </w:pPr>
            <w:r w:rsidRPr="00B855CB">
              <w:rPr>
                <w:lang w:val="eu-ES"/>
              </w:rPr>
              <w:t>Altua</w:t>
            </w:r>
          </w:p>
        </w:tc>
        <w:tc>
          <w:tcPr>
            <w:tcW w:w="1417" w:type="dxa"/>
          </w:tcPr>
          <w:p w14:paraId="0688BEE3" w14:textId="77777777" w:rsidR="00A043FE" w:rsidRPr="00B855CB" w:rsidRDefault="00A043FE" w:rsidP="00A043FE">
            <w:pPr>
              <w:rPr>
                <w:lang w:val="eu-ES"/>
              </w:rPr>
            </w:pPr>
            <w:r w:rsidRPr="00B855CB">
              <w:rPr>
                <w:lang w:val="eu-ES"/>
              </w:rPr>
              <w:t>2021/06/20</w:t>
            </w:r>
          </w:p>
        </w:tc>
      </w:tr>
      <w:tr w:rsidR="00A043FE" w:rsidRPr="00B855CB" w14:paraId="2132ED19" w14:textId="77777777" w:rsidTr="004C0F22">
        <w:trPr>
          <w:jc w:val="center"/>
        </w:trPr>
        <w:tc>
          <w:tcPr>
            <w:tcW w:w="5655" w:type="dxa"/>
          </w:tcPr>
          <w:p w14:paraId="3FBA91F5" w14:textId="77777777" w:rsidR="00A043FE" w:rsidRPr="00B855CB" w:rsidRDefault="00A043FE" w:rsidP="00A043FE">
            <w:pPr>
              <w:rPr>
                <w:lang w:val="eu-ES"/>
              </w:rPr>
            </w:pPr>
            <w:r w:rsidRPr="00B855CB">
              <w:rPr>
                <w:lang w:val="eu-ES"/>
              </w:rPr>
              <w:t>Garapen prozesua metodologia eta estandarrek esaten duten moduan eratzea.</w:t>
            </w:r>
          </w:p>
        </w:tc>
        <w:tc>
          <w:tcPr>
            <w:tcW w:w="1418" w:type="dxa"/>
          </w:tcPr>
          <w:p w14:paraId="737E4BDA" w14:textId="77777777" w:rsidR="00A043FE" w:rsidRPr="00B855CB" w:rsidRDefault="00A043FE" w:rsidP="00A043FE">
            <w:pPr>
              <w:rPr>
                <w:lang w:val="eu-ES"/>
              </w:rPr>
            </w:pPr>
            <w:r w:rsidRPr="00B855CB">
              <w:rPr>
                <w:lang w:val="eu-ES"/>
              </w:rPr>
              <w:t>Altua</w:t>
            </w:r>
          </w:p>
        </w:tc>
        <w:tc>
          <w:tcPr>
            <w:tcW w:w="1417" w:type="dxa"/>
          </w:tcPr>
          <w:p w14:paraId="4F30E0F5" w14:textId="77777777" w:rsidR="00A043FE" w:rsidRPr="00B855CB" w:rsidRDefault="00A043FE" w:rsidP="00A043FE">
            <w:pPr>
              <w:rPr>
                <w:lang w:val="eu-ES"/>
              </w:rPr>
            </w:pPr>
            <w:r w:rsidRPr="00B855CB">
              <w:rPr>
                <w:lang w:val="eu-ES"/>
              </w:rPr>
              <w:t>2021/06/20</w:t>
            </w:r>
          </w:p>
        </w:tc>
      </w:tr>
      <w:tr w:rsidR="00A043FE" w:rsidRPr="00B855CB" w14:paraId="3567C698" w14:textId="77777777" w:rsidTr="004C0F22">
        <w:trPr>
          <w:jc w:val="center"/>
        </w:trPr>
        <w:tc>
          <w:tcPr>
            <w:tcW w:w="5655" w:type="dxa"/>
          </w:tcPr>
          <w:p w14:paraId="39BEA69C" w14:textId="77777777" w:rsidR="00A043FE" w:rsidRPr="00B855CB" w:rsidRDefault="00A043FE" w:rsidP="00A043FE">
            <w:pPr>
              <w:rPr>
                <w:lang w:val="eu-ES"/>
              </w:rPr>
            </w:pPr>
            <w:r w:rsidRPr="00B855CB">
              <w:rPr>
                <w:lang w:val="eu-ES"/>
              </w:rPr>
              <w:t>Erreminta, metodologia eta ezagutzaren aldetik eman daitezkeen aldaketen aurrean, soluzioa malgua eta egokigarria izatea.</w:t>
            </w:r>
          </w:p>
        </w:tc>
        <w:tc>
          <w:tcPr>
            <w:tcW w:w="1418" w:type="dxa"/>
          </w:tcPr>
          <w:p w14:paraId="620A6FEF" w14:textId="77777777" w:rsidR="00A043FE" w:rsidRPr="00B855CB" w:rsidRDefault="00A043FE" w:rsidP="00A043FE">
            <w:pPr>
              <w:rPr>
                <w:lang w:val="eu-ES"/>
              </w:rPr>
            </w:pPr>
            <w:r w:rsidRPr="00B855CB">
              <w:rPr>
                <w:lang w:val="eu-ES"/>
              </w:rPr>
              <w:t>Ertaina</w:t>
            </w:r>
          </w:p>
        </w:tc>
        <w:tc>
          <w:tcPr>
            <w:tcW w:w="1417" w:type="dxa"/>
          </w:tcPr>
          <w:p w14:paraId="457505AE" w14:textId="77777777" w:rsidR="00A043FE" w:rsidRPr="00B855CB" w:rsidRDefault="00A043FE" w:rsidP="00A043FE">
            <w:pPr>
              <w:rPr>
                <w:lang w:val="eu-ES"/>
              </w:rPr>
            </w:pPr>
            <w:r w:rsidRPr="00B855CB">
              <w:rPr>
                <w:lang w:val="eu-ES"/>
              </w:rPr>
              <w:t>2021/06/20</w:t>
            </w:r>
          </w:p>
        </w:tc>
      </w:tr>
      <w:tr w:rsidR="00A043FE" w:rsidRPr="00B855CB" w14:paraId="6B3D9A60" w14:textId="77777777" w:rsidTr="004C0F22">
        <w:trPr>
          <w:jc w:val="center"/>
        </w:trPr>
        <w:tc>
          <w:tcPr>
            <w:tcW w:w="5655" w:type="dxa"/>
          </w:tcPr>
          <w:p w14:paraId="693A7BA6" w14:textId="77777777" w:rsidR="00A043FE" w:rsidRPr="00B855CB" w:rsidRDefault="00A043FE" w:rsidP="00A043FE">
            <w:pPr>
              <w:rPr>
                <w:lang w:val="eu-ES"/>
              </w:rPr>
            </w:pPr>
            <w:r w:rsidRPr="00B855CB">
              <w:rPr>
                <w:lang w:val="eu-ES"/>
              </w:rPr>
              <w:lastRenderedPageBreak/>
              <w:t>Proiektuaren garapenerako doakoak eta libreak diren tresnak erabiltzea.</w:t>
            </w:r>
          </w:p>
        </w:tc>
        <w:tc>
          <w:tcPr>
            <w:tcW w:w="1418" w:type="dxa"/>
          </w:tcPr>
          <w:p w14:paraId="03A6859F" w14:textId="77777777" w:rsidR="00A043FE" w:rsidRPr="00B855CB" w:rsidRDefault="00A043FE" w:rsidP="00A043FE">
            <w:pPr>
              <w:rPr>
                <w:lang w:val="eu-ES"/>
              </w:rPr>
            </w:pPr>
            <w:r w:rsidRPr="00B855CB">
              <w:rPr>
                <w:lang w:val="eu-ES"/>
              </w:rPr>
              <w:t>Ertaina</w:t>
            </w:r>
          </w:p>
        </w:tc>
        <w:tc>
          <w:tcPr>
            <w:tcW w:w="1417" w:type="dxa"/>
          </w:tcPr>
          <w:p w14:paraId="2660D0F9" w14:textId="77777777" w:rsidR="00A043FE" w:rsidRPr="00B855CB" w:rsidRDefault="00A043FE" w:rsidP="00A043FE">
            <w:pPr>
              <w:rPr>
                <w:lang w:val="eu-ES"/>
              </w:rPr>
            </w:pPr>
            <w:r w:rsidRPr="00B855CB">
              <w:rPr>
                <w:lang w:val="eu-ES"/>
              </w:rPr>
              <w:t>2021/06/20</w:t>
            </w:r>
          </w:p>
        </w:tc>
      </w:tr>
      <w:tr w:rsidR="00A043FE" w:rsidRPr="00B855CB" w14:paraId="0B87978E" w14:textId="77777777" w:rsidTr="004C0F22">
        <w:trPr>
          <w:jc w:val="center"/>
        </w:trPr>
        <w:tc>
          <w:tcPr>
            <w:tcW w:w="5655" w:type="dxa"/>
          </w:tcPr>
          <w:p w14:paraId="35583E60" w14:textId="77777777" w:rsidR="00A043FE" w:rsidRPr="00B855CB" w:rsidRDefault="00A043FE" w:rsidP="00A043FE">
            <w:pPr>
              <w:rPr>
                <w:lang w:val="eu-ES"/>
              </w:rPr>
            </w:pPr>
            <w:r w:rsidRPr="00B855CB">
              <w:rPr>
                <w:lang w:val="eu-ES"/>
              </w:rPr>
              <w:t>Proiektuko osagaien dokumentazioa eta eskuliburuak</w:t>
            </w:r>
          </w:p>
        </w:tc>
        <w:tc>
          <w:tcPr>
            <w:tcW w:w="1418" w:type="dxa"/>
          </w:tcPr>
          <w:p w14:paraId="155DB920" w14:textId="77777777" w:rsidR="00A043FE" w:rsidRPr="00B855CB" w:rsidRDefault="00A043FE" w:rsidP="00A043FE">
            <w:pPr>
              <w:rPr>
                <w:lang w:val="eu-ES"/>
              </w:rPr>
            </w:pPr>
            <w:r w:rsidRPr="00B855CB">
              <w:rPr>
                <w:lang w:val="eu-ES"/>
              </w:rPr>
              <w:t>Ertaina</w:t>
            </w:r>
          </w:p>
        </w:tc>
        <w:tc>
          <w:tcPr>
            <w:tcW w:w="1417" w:type="dxa"/>
          </w:tcPr>
          <w:p w14:paraId="4793C8B5" w14:textId="77777777" w:rsidR="00A043FE" w:rsidRPr="00B855CB" w:rsidRDefault="00A043FE" w:rsidP="004C0F22">
            <w:pPr>
              <w:keepNext/>
              <w:rPr>
                <w:lang w:val="eu-ES"/>
              </w:rPr>
            </w:pPr>
            <w:r w:rsidRPr="00B855CB">
              <w:rPr>
                <w:lang w:val="eu-ES"/>
              </w:rPr>
              <w:t>2021/06/20</w:t>
            </w:r>
          </w:p>
        </w:tc>
      </w:tr>
    </w:tbl>
    <w:bookmarkStart w:id="354" w:name="_Ref73280273"/>
    <w:p w14:paraId="4CADBB75" w14:textId="6CC7515E" w:rsidR="00A043FE" w:rsidRPr="00B855CB" w:rsidRDefault="005878E1" w:rsidP="004C0F22">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355" w:name="_Toc74928464"/>
      <w:r w:rsidR="006F125A">
        <w:rPr>
          <w:noProof/>
          <w:lang w:val="eu-ES"/>
        </w:rPr>
        <w:t>7</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6F125A">
        <w:rPr>
          <w:noProof/>
          <w:lang w:val="eu-ES"/>
        </w:rPr>
        <w:t>2</w:t>
      </w:r>
      <w:r w:rsidRPr="00B855CB">
        <w:rPr>
          <w:lang w:val="eu-ES"/>
        </w:rPr>
        <w:fldChar w:fldCharType="end"/>
      </w:r>
      <w:r w:rsidR="004C0F22" w:rsidRPr="00B855CB">
        <w:rPr>
          <w:lang w:val="eu-ES"/>
        </w:rPr>
        <w:t>. Taula</w:t>
      </w:r>
      <w:bookmarkEnd w:id="354"/>
      <w:r w:rsidR="004C0F22" w:rsidRPr="00B855CB">
        <w:rPr>
          <w:lang w:val="eu-ES"/>
        </w:rPr>
        <w:t>. Hasierako betekizun ez-funtzionalak.</w:t>
      </w:r>
      <w:bookmarkEnd w:id="355"/>
    </w:p>
    <w:p w14:paraId="3DED7B92" w14:textId="670EA097" w:rsidR="00D66CE1" w:rsidRPr="00B855CB" w:rsidRDefault="00083CF1" w:rsidP="00D66CE1">
      <w:pPr>
        <w:pStyle w:val="Ttulo2"/>
        <w:rPr>
          <w:lang w:val="eu-ES"/>
        </w:rPr>
      </w:pPr>
      <w:bookmarkStart w:id="356" w:name="_Toc74928265"/>
      <w:r w:rsidRPr="00B855CB">
        <w:rPr>
          <w:lang w:val="eu-ES"/>
        </w:rPr>
        <w:t>Sistemaren Ezaugarriak</w:t>
      </w:r>
      <w:bookmarkEnd w:id="356"/>
    </w:p>
    <w:p w14:paraId="3733B25F" w14:textId="30B8C17A" w:rsidR="00D66CE1" w:rsidRPr="00B855CB" w:rsidRDefault="00D66CE1" w:rsidP="0063506C">
      <w:pPr>
        <w:jc w:val="both"/>
        <w:rPr>
          <w:lang w:val="eu-ES"/>
        </w:rPr>
      </w:pPr>
      <w:r w:rsidRPr="00B855CB">
        <w:rPr>
          <w:lang w:val="eu-ES"/>
        </w:rPr>
        <w:t>Software kalitatearekin erlazionatutako</w:t>
      </w:r>
      <w:r w:rsidR="0063506C" w:rsidRPr="00B855CB">
        <w:rPr>
          <w:lang w:val="eu-ES"/>
        </w:rPr>
        <w:t xml:space="preserve"> URPS</w:t>
      </w:r>
      <w:r w:rsidR="00EE0C4E" w:rsidRPr="00B855CB">
        <w:rPr>
          <w:rStyle w:val="Refdenotaalpie"/>
          <w:lang w:val="eu-ES"/>
        </w:rPr>
        <w:footnoteReference w:id="9"/>
      </w:r>
      <w:r w:rsidRPr="00B855CB">
        <w:rPr>
          <w:lang w:val="eu-ES"/>
        </w:rPr>
        <w:t xml:space="preserve"> ezaugarriak deskribatuko dira.</w:t>
      </w:r>
      <w:r w:rsidR="0063506C" w:rsidRPr="00B855CB">
        <w:rPr>
          <w:lang w:val="eu-ES"/>
        </w:rPr>
        <w:t xml:space="preserve"> Garrantzitsua da argi edukitzea sistemak izan behar dituen kalitate ezaugarriak.</w:t>
      </w:r>
    </w:p>
    <w:p w14:paraId="70FE6BE5" w14:textId="77777777" w:rsidR="00D66CE1" w:rsidRPr="00B855CB" w:rsidRDefault="00D66CE1" w:rsidP="00D66CE1">
      <w:pPr>
        <w:pStyle w:val="Ttulo3"/>
        <w:jc w:val="both"/>
        <w:rPr>
          <w:lang w:val="eu-ES"/>
        </w:rPr>
      </w:pPr>
      <w:bookmarkStart w:id="362" w:name="_Toc74928266"/>
      <w:r w:rsidRPr="00B855CB">
        <w:rPr>
          <w:lang w:val="eu-ES"/>
        </w:rPr>
        <w:t>Erabilgarritasuna</w:t>
      </w:r>
      <w:bookmarkEnd w:id="362"/>
    </w:p>
    <w:p w14:paraId="6189963B" w14:textId="77777777" w:rsidR="00D66CE1" w:rsidRPr="00B855CB" w:rsidRDefault="00D66CE1" w:rsidP="00D66CE1">
      <w:pPr>
        <w:jc w:val="both"/>
        <w:rPr>
          <w:lang w:val="eu-ES"/>
        </w:rPr>
      </w:pPr>
      <w:r w:rsidRPr="00B855CB">
        <w:rPr>
          <w:lang w:val="eu-ES"/>
        </w:rPr>
        <w:t>Sistemak erabilgarritasun altua izango du. Honek esan nahi du erabiltzeko, ikasteko eta memorizatzeko erraza izango dela. Ez da ikastarorik beharko aplikazioa erabili ahal izateko, intuitiboa denez erabiltzaileek erraz ikasiko baitute. Sistemak erabiltzailea laguntzeko eskuliburuak eta oharrak izango ditu, sistemako orri guztietan argi izango du zer egin behar den. Sisteman erabiltzen ikastea prozesu azkarra izango da, funtzionalitate sinpleak izango ditu eta ezagunak software talde baten partaideentzat.</w:t>
      </w:r>
    </w:p>
    <w:p w14:paraId="765531F8" w14:textId="77777777" w:rsidR="00D66CE1" w:rsidRPr="00B855CB" w:rsidRDefault="00D66CE1" w:rsidP="00D66CE1">
      <w:pPr>
        <w:pStyle w:val="Ttulo3"/>
        <w:jc w:val="both"/>
        <w:rPr>
          <w:lang w:val="eu-ES"/>
        </w:rPr>
      </w:pPr>
      <w:bookmarkStart w:id="363" w:name="_Toc74928267"/>
      <w:r w:rsidRPr="00B855CB">
        <w:rPr>
          <w:lang w:val="eu-ES"/>
        </w:rPr>
        <w:t>Fidagarritasuna</w:t>
      </w:r>
      <w:bookmarkEnd w:id="363"/>
    </w:p>
    <w:p w14:paraId="47BE3D0C" w14:textId="77777777" w:rsidR="00D66CE1" w:rsidRPr="00B855CB" w:rsidRDefault="00D66CE1" w:rsidP="00D66CE1">
      <w:pPr>
        <w:jc w:val="both"/>
        <w:rPr>
          <w:lang w:val="eu-ES"/>
        </w:rPr>
      </w:pPr>
      <w:r w:rsidRPr="00B855CB">
        <w:rPr>
          <w:lang w:val="eu-ES"/>
        </w:rPr>
        <w:t>Sistemak fidagarritasun altua izango du. Honek esan nahi du ia beti eskuragarri egon behar duela, hutsegiteek eragin txikia izan behar dutela eta hauetatik azkar berreskuratuko dela. Fidagarritasuna bermatzeko, sistema monitorizatuko da arazo potentzialak azkar identifikatu eta ekiditeko.</w:t>
      </w:r>
    </w:p>
    <w:p w14:paraId="6838DF02" w14:textId="77777777" w:rsidR="00D66CE1" w:rsidRPr="00B855CB" w:rsidRDefault="00D66CE1" w:rsidP="00D66CE1">
      <w:pPr>
        <w:pStyle w:val="Ttulo3"/>
        <w:jc w:val="both"/>
        <w:rPr>
          <w:lang w:val="eu-ES"/>
        </w:rPr>
      </w:pPr>
      <w:bookmarkStart w:id="364" w:name="_Toc74928268"/>
      <w:r w:rsidRPr="00B855CB">
        <w:rPr>
          <w:lang w:val="eu-ES"/>
        </w:rPr>
        <w:t>Errendimendua</w:t>
      </w:r>
      <w:bookmarkEnd w:id="364"/>
    </w:p>
    <w:p w14:paraId="157E29DA" w14:textId="77777777" w:rsidR="00D66CE1" w:rsidRPr="00B855CB" w:rsidRDefault="00D66CE1" w:rsidP="00D66CE1">
      <w:pPr>
        <w:jc w:val="both"/>
        <w:rPr>
          <w:lang w:val="eu-ES"/>
        </w:rPr>
      </w:pPr>
      <w:r w:rsidRPr="00B855CB">
        <w:rPr>
          <w:lang w:val="eu-ES"/>
        </w:rPr>
        <w:t>Sistemak errendimendu altua izango du. Honek esan nahi du erantzun denbora azkarra edukiko duela eta aldi berean hainbat konexio onartuko dituela. Hasieratze eta amaitze denbora ere azkarra izango da. Horretarako, garrantzitsua izango da zerbitzariak ahalmen nahikoa izatea.</w:t>
      </w:r>
    </w:p>
    <w:p w14:paraId="24183A62" w14:textId="77777777" w:rsidR="00D66CE1" w:rsidRPr="00B855CB" w:rsidRDefault="00D66CE1" w:rsidP="00D66CE1">
      <w:pPr>
        <w:pStyle w:val="Ttulo3"/>
        <w:jc w:val="both"/>
        <w:rPr>
          <w:lang w:val="eu-ES"/>
        </w:rPr>
      </w:pPr>
      <w:bookmarkStart w:id="365" w:name="_Toc74928269"/>
      <w:r w:rsidRPr="00B855CB">
        <w:rPr>
          <w:lang w:val="eu-ES"/>
        </w:rPr>
        <w:t>Mantenugarritasuna</w:t>
      </w:r>
      <w:bookmarkEnd w:id="365"/>
    </w:p>
    <w:p w14:paraId="0610607B" w14:textId="1D7186A2" w:rsidR="00D66CE1" w:rsidRPr="00B855CB" w:rsidRDefault="00D66CE1" w:rsidP="00D66CE1">
      <w:pPr>
        <w:jc w:val="both"/>
        <w:rPr>
          <w:lang w:val="eu-ES"/>
        </w:rPr>
      </w:pPr>
      <w:r w:rsidRPr="00B855CB">
        <w:rPr>
          <w:lang w:val="eu-ES"/>
        </w:rPr>
        <w:t>Sistemak mantenugarritasun altua izango du. Honek esan nahi du instalatzeko, konfiguratzeko, eguneratzeko eta mantentzeko erraza izango dela. Erabiltzaileek web bidez erabiliko dute sistema, eta beraz ez dute ezer instalatu beharrik izango. Instalazioa, eguneratzeak eta mantenua zerbitzarian egingo dira.</w:t>
      </w:r>
    </w:p>
    <w:p w14:paraId="64381790" w14:textId="774814F7" w:rsidR="00D66CE1" w:rsidRPr="00B855CB" w:rsidRDefault="00D66CE1" w:rsidP="00D66CE1">
      <w:pPr>
        <w:pStyle w:val="Ttulo2"/>
        <w:rPr>
          <w:lang w:val="eu-ES"/>
        </w:rPr>
      </w:pPr>
      <w:bookmarkStart w:id="366" w:name="_Toc74928270"/>
      <w:r w:rsidRPr="00B855CB">
        <w:rPr>
          <w:lang w:val="eu-ES"/>
        </w:rPr>
        <w:t>Sistemaren Interfazeak</w:t>
      </w:r>
      <w:bookmarkEnd w:id="366"/>
    </w:p>
    <w:p w14:paraId="23593D5F" w14:textId="46115094" w:rsidR="0063506C" w:rsidRPr="00B855CB" w:rsidRDefault="0063506C" w:rsidP="0063506C">
      <w:pPr>
        <w:jc w:val="both"/>
        <w:rPr>
          <w:lang w:val="eu-ES"/>
        </w:rPr>
      </w:pPr>
      <w:r w:rsidRPr="00B855CB">
        <w:rPr>
          <w:lang w:val="eu-ES"/>
        </w:rPr>
        <w:t>Sistemaren erabiltzaile interfazeen ezaugarri garrantzitsuak deskribatuko dira. Sistemaren interfazeak egokiak izatea ezinbestekoa da erabiltzailearen esperientzia ona izateko.</w:t>
      </w:r>
    </w:p>
    <w:p w14:paraId="18CB07E5" w14:textId="77777777" w:rsidR="00D66CE1" w:rsidRPr="00B855CB" w:rsidRDefault="00D66CE1" w:rsidP="00D66CE1">
      <w:pPr>
        <w:pStyle w:val="Ttulo3"/>
        <w:jc w:val="both"/>
        <w:rPr>
          <w:lang w:val="eu-ES"/>
        </w:rPr>
      </w:pPr>
      <w:bookmarkStart w:id="367" w:name="_Toc74928271"/>
      <w:r w:rsidRPr="00B855CB">
        <w:rPr>
          <w:lang w:val="eu-ES"/>
        </w:rPr>
        <w:t>Itxura eta Sentsazioa</w:t>
      </w:r>
      <w:bookmarkEnd w:id="367"/>
    </w:p>
    <w:p w14:paraId="0C660DC7" w14:textId="77777777" w:rsidR="00D66CE1" w:rsidRPr="00B855CB" w:rsidRDefault="00D66CE1" w:rsidP="00D66CE1">
      <w:pPr>
        <w:jc w:val="both"/>
        <w:rPr>
          <w:lang w:val="eu-ES"/>
        </w:rPr>
      </w:pPr>
      <w:r w:rsidRPr="00B855CB">
        <w:rPr>
          <w:lang w:val="eu-ES"/>
        </w:rPr>
        <w:t>Orrialdean erabilitako kolore eta itxurari dagokionez, koloreak kontuz aukeratuko dira irakurgarritasuna bermatzeko. Gainera, kontzeptuak OpenUp prozesuan erabiltzen diren antzeko koloreekin adieraztea izango da helburua, lortura errazagoa izan dadin. Erabiliko diren menuak eta aukerak software proiektuetan aritzen direnentzat ulerterrazak eta ezagunak izan behar dira.</w:t>
      </w:r>
    </w:p>
    <w:p w14:paraId="422B39AC" w14:textId="77777777" w:rsidR="00D66CE1" w:rsidRPr="00B855CB" w:rsidRDefault="00D66CE1" w:rsidP="00D66CE1">
      <w:pPr>
        <w:pStyle w:val="Ttulo3"/>
        <w:jc w:val="both"/>
        <w:rPr>
          <w:lang w:val="eu-ES"/>
        </w:rPr>
      </w:pPr>
      <w:bookmarkStart w:id="368" w:name="_Toc74928272"/>
      <w:r w:rsidRPr="00B855CB">
        <w:rPr>
          <w:lang w:val="eu-ES"/>
        </w:rPr>
        <w:t>Diseinu eta Nabigazio Betekizunak</w:t>
      </w:r>
      <w:bookmarkEnd w:id="368"/>
    </w:p>
    <w:p w14:paraId="1A6725FD" w14:textId="77777777" w:rsidR="00D66CE1" w:rsidRPr="00B855CB" w:rsidRDefault="00D66CE1" w:rsidP="00D66CE1">
      <w:pPr>
        <w:jc w:val="both"/>
        <w:rPr>
          <w:lang w:val="eu-ES"/>
        </w:rPr>
      </w:pPr>
      <w:r w:rsidRPr="00B855CB">
        <w:rPr>
          <w:lang w:val="eu-ES"/>
        </w:rPr>
        <w:t xml:space="preserve">Nabigazio menuan funtzionalitate nagusiak bilduko dira, eskuragarri egon daitezen. Menuan agertzen diren aukerak erabiltzaile motaren araberakoak izango dira, eta menua atzigarria izan behar du edozein </w:t>
      </w:r>
      <w:r w:rsidRPr="00B855CB">
        <w:rPr>
          <w:lang w:val="eu-ES"/>
        </w:rPr>
        <w:lastRenderedPageBreak/>
        <w:t>momentutan. Sistemaren atal desberdinak modu egokian antolatuta egongo dira. Sistema responsive izango da, pantailaren tamainaren arabera itxura automatikoki aldatuko da.</w:t>
      </w:r>
    </w:p>
    <w:p w14:paraId="02290FAA" w14:textId="77777777" w:rsidR="00D66CE1" w:rsidRPr="00B855CB" w:rsidRDefault="00D66CE1" w:rsidP="00D66CE1">
      <w:pPr>
        <w:pStyle w:val="Ttulo3"/>
        <w:jc w:val="both"/>
        <w:rPr>
          <w:lang w:val="eu-ES"/>
        </w:rPr>
      </w:pPr>
      <w:bookmarkStart w:id="369" w:name="_Toc74928273"/>
      <w:r w:rsidRPr="00B855CB">
        <w:rPr>
          <w:lang w:val="eu-ES"/>
        </w:rPr>
        <w:t>Konsistentzia</w:t>
      </w:r>
      <w:bookmarkEnd w:id="369"/>
    </w:p>
    <w:p w14:paraId="5539F7BF" w14:textId="77777777" w:rsidR="00D66CE1" w:rsidRPr="00B855CB" w:rsidRDefault="00D66CE1" w:rsidP="00D66CE1">
      <w:pPr>
        <w:jc w:val="both"/>
        <w:rPr>
          <w:iCs/>
          <w:lang w:val="eu-ES"/>
        </w:rPr>
      </w:pPr>
      <w:r w:rsidRPr="00B855CB">
        <w:rPr>
          <w:iCs/>
          <w:lang w:val="eu-ES"/>
        </w:rPr>
        <w:t>Interfazeak kontsistentzia mantendu beharko du, itxuraz berdinak diren elementuek funtzionalitate antzekoa izan behar dute. Gainera, interfazeetako elementuek ohiko portaera izango dute, erabiltzaile gehienentzat beste sistemetatik ezaguna dena.</w:t>
      </w:r>
    </w:p>
    <w:p w14:paraId="2BE2460F" w14:textId="77777777" w:rsidR="00D66CE1" w:rsidRPr="00B855CB" w:rsidRDefault="00D66CE1" w:rsidP="00D66CE1">
      <w:pPr>
        <w:pStyle w:val="Ttulo3"/>
        <w:jc w:val="both"/>
        <w:rPr>
          <w:lang w:val="eu-ES"/>
        </w:rPr>
      </w:pPr>
      <w:bookmarkStart w:id="370" w:name="_Toc74928274"/>
      <w:r w:rsidRPr="00B855CB">
        <w:rPr>
          <w:lang w:val="eu-ES"/>
        </w:rPr>
        <w:t>Erabiltzailearen Pertsonalizazio Betekizunak</w:t>
      </w:r>
      <w:bookmarkEnd w:id="370"/>
    </w:p>
    <w:p w14:paraId="69BAD263" w14:textId="77777777" w:rsidR="00D66CE1" w:rsidRPr="00B855CB" w:rsidRDefault="00D66CE1" w:rsidP="00D66CE1">
      <w:pPr>
        <w:jc w:val="both"/>
        <w:rPr>
          <w:lang w:val="eu-ES"/>
        </w:rPr>
      </w:pPr>
      <w:r w:rsidRPr="00B855CB">
        <w:rPr>
          <w:lang w:val="eu-ES"/>
        </w:rPr>
        <w:t>Ez da aurreikusten erabiltzailean pertsonalizazio aukerarik izatea. Baliteke, interfazearen itxura edo hizkuntza aldatzeko aukeraren bat gehitzea.</w:t>
      </w:r>
    </w:p>
    <w:p w14:paraId="713DB670" w14:textId="25E52E90" w:rsidR="00033C54" w:rsidRPr="00B855CB" w:rsidRDefault="00033C54" w:rsidP="00D66CE1">
      <w:pPr>
        <w:rPr>
          <w:lang w:val="eu-ES"/>
        </w:rPr>
      </w:pPr>
      <w:r w:rsidRPr="00B855CB">
        <w:rPr>
          <w:lang w:val="eu-ES"/>
        </w:rPr>
        <w:br w:type="page"/>
      </w:r>
    </w:p>
    <w:p w14:paraId="09457110" w14:textId="4AFB87FA" w:rsidR="001400EC" w:rsidRPr="00B855CB" w:rsidRDefault="001400EC" w:rsidP="003273CE">
      <w:pPr>
        <w:pStyle w:val="Ttulo1"/>
        <w:jc w:val="both"/>
        <w:rPr>
          <w:lang w:val="eu-ES"/>
        </w:rPr>
      </w:pPr>
      <w:bookmarkStart w:id="371" w:name="_Toc74928275"/>
      <w:r w:rsidRPr="00B855CB">
        <w:rPr>
          <w:lang w:val="eu-ES"/>
        </w:rPr>
        <w:lastRenderedPageBreak/>
        <w:t>Irismena</w:t>
      </w:r>
      <w:bookmarkEnd w:id="371"/>
    </w:p>
    <w:p w14:paraId="0FE8029E" w14:textId="10D5F4BD" w:rsidR="006907C1" w:rsidRPr="00B855CB" w:rsidRDefault="001703DE" w:rsidP="006907C1">
      <w:pPr>
        <w:jc w:val="both"/>
        <w:rPr>
          <w:lang w:val="eu-ES"/>
        </w:rPr>
      </w:pPr>
      <w:r w:rsidRPr="00B855CB">
        <w:rPr>
          <w:lang w:val="eu-ES"/>
        </w:rPr>
        <w:t>Kapitulu honek proiektuaren irismena definitzea eta proiektuak sortutako entregagarriak zerrendatzea du helburu.</w:t>
      </w:r>
    </w:p>
    <w:p w14:paraId="7B1AAFAD" w14:textId="4BBE611B" w:rsidR="00224089" w:rsidRPr="00B855CB" w:rsidRDefault="00224089" w:rsidP="00224089">
      <w:pPr>
        <w:pStyle w:val="Ttulo2"/>
        <w:rPr>
          <w:lang w:val="eu-ES"/>
        </w:rPr>
      </w:pPr>
      <w:bookmarkStart w:id="372" w:name="_Toc74928276"/>
      <w:r w:rsidRPr="00B855CB">
        <w:rPr>
          <w:lang w:val="eu-ES"/>
        </w:rPr>
        <w:t>Bizi-</w:t>
      </w:r>
      <w:r w:rsidR="00DA18E1" w:rsidRPr="00B855CB">
        <w:rPr>
          <w:lang w:val="eu-ES"/>
        </w:rPr>
        <w:t>z</w:t>
      </w:r>
      <w:r w:rsidRPr="00B855CB">
        <w:rPr>
          <w:lang w:val="eu-ES"/>
        </w:rPr>
        <w:t>ikloa</w:t>
      </w:r>
      <w:bookmarkEnd w:id="372"/>
    </w:p>
    <w:p w14:paraId="517CACCE" w14:textId="2E1E4094" w:rsidR="007F0D64" w:rsidRPr="00B855CB" w:rsidRDefault="007F0D64" w:rsidP="007F0D64">
      <w:pPr>
        <w:jc w:val="both"/>
        <w:rPr>
          <w:lang w:val="eu-ES"/>
        </w:rPr>
      </w:pPr>
      <w:bookmarkStart w:id="373" w:name="_Hlk73453426"/>
      <w:r w:rsidRPr="00B855CB">
        <w:rPr>
          <w:lang w:val="eu-ES"/>
        </w:rPr>
        <w:t xml:space="preserve">Proiektu honen irismena finkatzeko, OpenUP metodologiaren bizi-zikloa jarraitu da. </w:t>
      </w:r>
      <w:r w:rsidR="00262F15" w:rsidRPr="00B855CB">
        <w:rPr>
          <w:lang w:val="eu-ES"/>
        </w:rPr>
        <w:fldChar w:fldCharType="begin"/>
      </w:r>
      <w:r w:rsidR="00262F15" w:rsidRPr="00B855CB">
        <w:rPr>
          <w:lang w:val="eu-ES"/>
        </w:rPr>
        <w:instrText xml:space="preserve"> REF _Ref72668201 \h </w:instrText>
      </w:r>
      <w:r w:rsidR="00262F15" w:rsidRPr="00B855CB">
        <w:rPr>
          <w:lang w:val="eu-ES"/>
        </w:rPr>
      </w:r>
      <w:r w:rsidR="00262F15" w:rsidRPr="00B855CB">
        <w:rPr>
          <w:lang w:val="eu-ES"/>
        </w:rPr>
        <w:fldChar w:fldCharType="separate"/>
      </w:r>
      <w:ins w:id="374" w:author="Julen Etxaniz Aragoneses" w:date="2021-08-23T12:18:00Z">
        <w:r w:rsidR="006F125A">
          <w:rPr>
            <w:noProof/>
            <w:lang w:val="eu-ES"/>
          </w:rPr>
          <w:t>8</w:t>
        </w:r>
        <w:r w:rsidR="006F125A" w:rsidRPr="00B855CB">
          <w:rPr>
            <w:lang w:val="eu-ES"/>
          </w:rPr>
          <w:t>.</w:t>
        </w:r>
        <w:r w:rsidR="006F125A">
          <w:rPr>
            <w:noProof/>
            <w:lang w:val="eu-ES"/>
          </w:rPr>
          <w:t>1</w:t>
        </w:r>
        <w:r w:rsidR="006F125A" w:rsidRPr="00B855CB">
          <w:rPr>
            <w:lang w:val="eu-ES"/>
          </w:rPr>
          <w:t>. Irudia</w:t>
        </w:r>
      </w:ins>
      <w:del w:id="375" w:author="Julen Etxaniz Aragoneses" w:date="2021-08-23T12:16:00Z">
        <w:r w:rsidR="00B94161" w:rsidDel="006B278F">
          <w:rPr>
            <w:noProof/>
            <w:lang w:val="eu-ES"/>
          </w:rPr>
          <w:delText>8</w:delText>
        </w:r>
        <w:r w:rsidR="00B94161" w:rsidRPr="00B855CB" w:rsidDel="006B278F">
          <w:rPr>
            <w:lang w:val="eu-ES"/>
          </w:rPr>
          <w:delText>.</w:delText>
        </w:r>
        <w:r w:rsidR="00B94161" w:rsidDel="006B278F">
          <w:rPr>
            <w:noProof/>
            <w:lang w:val="eu-ES"/>
          </w:rPr>
          <w:delText>1</w:delText>
        </w:r>
        <w:r w:rsidR="00B94161" w:rsidRPr="00B855CB" w:rsidDel="006B278F">
          <w:rPr>
            <w:lang w:val="eu-ES"/>
          </w:rPr>
          <w:delText>. Irudia</w:delText>
        </w:r>
      </w:del>
      <w:r w:rsidR="00262F15" w:rsidRPr="00B855CB">
        <w:rPr>
          <w:lang w:val="eu-ES"/>
        </w:rPr>
        <w:fldChar w:fldCharType="end"/>
      </w:r>
      <w:r w:rsidRPr="00B855CB">
        <w:rPr>
          <w:lang w:val="eu-ES"/>
        </w:rPr>
        <w:t>n ikusten den moduan bizi-ziklo hori lau fasez osatuta dago: hasiera, elaborazioa, eraikuntza eta trantsizioa.</w:t>
      </w:r>
    </w:p>
    <w:p w14:paraId="44F70A24" w14:textId="77777777" w:rsidR="007F0D64" w:rsidRPr="00B855CB" w:rsidRDefault="007F0D64" w:rsidP="007F0D64">
      <w:pPr>
        <w:keepNext/>
        <w:jc w:val="center"/>
        <w:rPr>
          <w:lang w:val="eu-ES"/>
        </w:rPr>
      </w:pPr>
      <w:r w:rsidRPr="00B855CB">
        <w:rPr>
          <w:noProof/>
          <w:szCs w:val="20"/>
          <w:lang w:val="eu-ES" w:eastAsia="eu-ES"/>
        </w:rPr>
        <w:drawing>
          <wp:inline distT="0" distB="0" distL="0" distR="0" wp14:anchorId="6B3E2A25" wp14:editId="3FFDBFE8">
            <wp:extent cx="5247640" cy="14287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47640" cy="1428750"/>
                    </a:xfrm>
                    <a:prstGeom prst="rect">
                      <a:avLst/>
                    </a:prstGeom>
                    <a:noFill/>
                  </pic:spPr>
                </pic:pic>
              </a:graphicData>
            </a:graphic>
          </wp:inline>
        </w:drawing>
      </w:r>
    </w:p>
    <w:bookmarkStart w:id="376" w:name="_Ref72668201"/>
    <w:p w14:paraId="544CEE41" w14:textId="47E5523D" w:rsidR="007F0D64" w:rsidRPr="00B855CB" w:rsidRDefault="00B855CB" w:rsidP="007F0D64">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377" w:name="_Toc74928440"/>
      <w:r w:rsidR="006F125A">
        <w:rPr>
          <w:noProof/>
          <w:lang w:val="eu-ES"/>
        </w:rPr>
        <w:t>8</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6F125A">
        <w:rPr>
          <w:noProof/>
          <w:lang w:val="eu-ES"/>
        </w:rPr>
        <w:t>1</w:t>
      </w:r>
      <w:r w:rsidRPr="00B855CB">
        <w:rPr>
          <w:lang w:val="eu-ES"/>
        </w:rPr>
        <w:fldChar w:fldCharType="end"/>
      </w:r>
      <w:r w:rsidR="007F0D64" w:rsidRPr="00B855CB">
        <w:rPr>
          <w:lang w:val="eu-ES"/>
        </w:rPr>
        <w:t>. Irudia</w:t>
      </w:r>
      <w:bookmarkEnd w:id="376"/>
      <w:r w:rsidR="007F0D64" w:rsidRPr="00B855CB">
        <w:rPr>
          <w:lang w:val="eu-ES"/>
        </w:rPr>
        <w:t>. OpenUP metodologiako bizi-zikloaren faseak.</w:t>
      </w:r>
      <w:bookmarkEnd w:id="377"/>
    </w:p>
    <w:p w14:paraId="333F6F4E" w14:textId="2D22345A" w:rsidR="007F0D64" w:rsidRPr="00B855CB" w:rsidRDefault="007F0D64" w:rsidP="003D25FC">
      <w:pPr>
        <w:jc w:val="both"/>
        <w:rPr>
          <w:lang w:val="eu-ES"/>
        </w:rPr>
      </w:pPr>
      <w:bookmarkStart w:id="378" w:name="_Hlk73454089"/>
      <w:r w:rsidRPr="00B855CB">
        <w:rPr>
          <w:lang w:val="eu-ES"/>
        </w:rPr>
        <w:t xml:space="preserve">Proiektuaren kasuan </w:t>
      </w:r>
      <w:r w:rsidR="00CD4577" w:rsidRPr="00B855CB">
        <w:rPr>
          <w:lang w:val="eu-ES"/>
        </w:rPr>
        <w:t>eraikuntza</w:t>
      </w:r>
      <w:r w:rsidRPr="00B855CB">
        <w:rPr>
          <w:lang w:val="eu-ES"/>
        </w:rPr>
        <w:t xml:space="preserve"> faseraino iritsiko da,</w:t>
      </w:r>
      <w:r w:rsidR="008961D3" w:rsidRPr="00B855CB">
        <w:rPr>
          <w:lang w:val="eu-ES"/>
        </w:rPr>
        <w:t xml:space="preserve"> </w:t>
      </w:r>
      <w:r w:rsidRPr="003B666C">
        <w:rPr>
          <w:b/>
          <w:lang w:val="eu-ES"/>
        </w:rPr>
        <w:t>produktuaren lehenengo prototipoa ateraz</w:t>
      </w:r>
      <w:r w:rsidR="008961D3" w:rsidRPr="003B666C">
        <w:rPr>
          <w:b/>
          <w:lang w:val="eu-ES"/>
        </w:rPr>
        <w:t xml:space="preserve"> eta dokumentazioa sortuz</w:t>
      </w:r>
      <w:r w:rsidR="006F5C45">
        <w:rPr>
          <w:b/>
          <w:lang w:val="eu-ES"/>
        </w:rPr>
        <w:t xml:space="preserve">. </w:t>
      </w:r>
      <w:r w:rsidR="006F5C45" w:rsidRPr="006F5C45">
        <w:rPr>
          <w:lang w:val="eu-ES"/>
        </w:rPr>
        <w:t xml:space="preserve">Beste </w:t>
      </w:r>
      <w:r w:rsidR="006F5C45" w:rsidRPr="003B666C">
        <w:rPr>
          <w:lang w:val="eu-ES"/>
        </w:rPr>
        <w:t>proiektu batzuen bidez ho</w:t>
      </w:r>
      <w:r w:rsidR="006F5C45">
        <w:rPr>
          <w:lang w:val="eu-ES"/>
        </w:rPr>
        <w:t>bekuntzak egingo dira</w:t>
      </w:r>
      <w:r w:rsidRPr="00B855CB">
        <w:rPr>
          <w:lang w:val="eu-ES"/>
        </w:rPr>
        <w:t xml:space="preserve">. Denbora mugatuko proiektua izanik, trantsizio fasea kanpoan geratu </w:t>
      </w:r>
      <w:r w:rsidR="00CD4577" w:rsidRPr="00B855CB">
        <w:rPr>
          <w:lang w:val="eu-ES"/>
        </w:rPr>
        <w:t>da</w:t>
      </w:r>
      <w:r w:rsidRPr="00B855CB">
        <w:rPr>
          <w:lang w:val="eu-ES"/>
        </w:rPr>
        <w:t>.</w:t>
      </w:r>
      <w:bookmarkEnd w:id="373"/>
      <w:r w:rsidRPr="00B855CB">
        <w:rPr>
          <w:lang w:val="eu-ES"/>
        </w:rPr>
        <w:t xml:space="preserve"> </w:t>
      </w:r>
      <w:bookmarkEnd w:id="378"/>
      <w:r w:rsidRPr="00B855CB">
        <w:rPr>
          <w:lang w:val="eu-ES"/>
        </w:rPr>
        <w:t>Hurrengo zerrendan deskribatzen dira irismena definitzen duten ezaugarriak:</w:t>
      </w:r>
    </w:p>
    <w:p w14:paraId="2A4944BC" w14:textId="57528C7E" w:rsidR="007F0D64" w:rsidRPr="00B855CB" w:rsidRDefault="007F0D64" w:rsidP="00261AFA">
      <w:pPr>
        <w:pStyle w:val="Prrafodelista"/>
        <w:numPr>
          <w:ilvl w:val="0"/>
          <w:numId w:val="9"/>
        </w:numPr>
        <w:jc w:val="both"/>
        <w:rPr>
          <w:lang w:val="eu-ES"/>
        </w:rPr>
      </w:pPr>
      <w:r w:rsidRPr="00B855CB">
        <w:rPr>
          <w:lang w:val="eu-ES"/>
        </w:rPr>
        <w:t>OpenU</w:t>
      </w:r>
      <w:r w:rsidR="00DA18E1" w:rsidRPr="00B855CB">
        <w:rPr>
          <w:lang w:val="eu-ES"/>
        </w:rPr>
        <w:t>P</w:t>
      </w:r>
      <w:r w:rsidRPr="00B855CB">
        <w:rPr>
          <w:lang w:val="eu-ES"/>
        </w:rPr>
        <w:t xml:space="preserve"> metodologiak eskatutako dokumentuak betetzea. Horretarako OpenUP metodologiak bere webgunean eskaintzen dituen txantiloiak jarraituz.</w:t>
      </w:r>
    </w:p>
    <w:p w14:paraId="543D3D3A" w14:textId="5AB0F2A4" w:rsidR="003D25FC" w:rsidRPr="00B855CB" w:rsidRDefault="003D25FC" w:rsidP="00261AFA">
      <w:pPr>
        <w:pStyle w:val="Prrafodelista"/>
        <w:numPr>
          <w:ilvl w:val="0"/>
          <w:numId w:val="9"/>
        </w:numPr>
        <w:jc w:val="both"/>
        <w:rPr>
          <w:lang w:val="eu-ES"/>
        </w:rPr>
      </w:pPr>
      <w:r w:rsidRPr="00B855CB">
        <w:rPr>
          <w:lang w:val="eu-ES"/>
        </w:rPr>
        <w:t>CCII-N2016-02 arauak eskatzen dituen dokumentuak betetzea. Ingeniaritza informatikako proiektu profesional baten dokumentazioa ere profesionala izan dadin, arau estandar bat erabiltzea oso garrantzitsua da.</w:t>
      </w:r>
    </w:p>
    <w:p w14:paraId="2DBE76F2" w14:textId="77777777" w:rsidR="003D25FC" w:rsidRPr="00B855CB" w:rsidRDefault="007F0D64" w:rsidP="00261AFA">
      <w:pPr>
        <w:pStyle w:val="Prrafodelista"/>
        <w:numPr>
          <w:ilvl w:val="0"/>
          <w:numId w:val="9"/>
        </w:numPr>
        <w:jc w:val="both"/>
        <w:rPr>
          <w:lang w:val="eu-ES"/>
        </w:rPr>
      </w:pPr>
      <w:r w:rsidRPr="00B855CB">
        <w:rPr>
          <w:lang w:val="eu-ES"/>
        </w:rPr>
        <w:t>Proiektuaren webgunea osatu. Webgune honetan jarritako dokumentuak CCII-N2016-02 arauak eskatzen duen dokumentazio egitura jarraituz. Bertan, proiektuaren memoria, memoriaren eranskinak, OpenUP metodologiarekin sortutako dokumentu guztiak eta proiektuarekin zerikusia duten hainbat aspektu agertuko dira.</w:t>
      </w:r>
    </w:p>
    <w:p w14:paraId="4F6F0612" w14:textId="03858B56" w:rsidR="003D25FC" w:rsidRPr="00B855CB" w:rsidRDefault="003D25FC" w:rsidP="00261AFA">
      <w:pPr>
        <w:pStyle w:val="Prrafodelista"/>
        <w:numPr>
          <w:ilvl w:val="0"/>
          <w:numId w:val="9"/>
        </w:numPr>
        <w:jc w:val="both"/>
        <w:rPr>
          <w:lang w:val="eu-ES"/>
        </w:rPr>
      </w:pPr>
      <w:r w:rsidRPr="00B855CB">
        <w:rPr>
          <w:lang w:val="eu-ES"/>
        </w:rPr>
        <w:t xml:space="preserve">ProMeta ModelEditor </w:t>
      </w:r>
      <w:r w:rsidR="00DA18E1" w:rsidRPr="00B855CB">
        <w:rPr>
          <w:lang w:val="eu-ES"/>
        </w:rPr>
        <w:t>azpi</w:t>
      </w:r>
      <w:r w:rsidRPr="00B855CB">
        <w:rPr>
          <w:lang w:val="eu-ES"/>
        </w:rPr>
        <w:t xml:space="preserve">sistemaren garapena. </w:t>
      </w:r>
    </w:p>
    <w:p w14:paraId="7EF4585D" w14:textId="07F7AEE7" w:rsidR="003D25FC" w:rsidRPr="00B855CB" w:rsidRDefault="003D25FC" w:rsidP="00261AFA">
      <w:pPr>
        <w:pStyle w:val="Prrafodelista"/>
        <w:numPr>
          <w:ilvl w:val="0"/>
          <w:numId w:val="9"/>
        </w:numPr>
        <w:jc w:val="both"/>
        <w:rPr>
          <w:lang w:val="eu-ES"/>
        </w:rPr>
      </w:pPr>
      <w:r w:rsidRPr="00B855CB">
        <w:rPr>
          <w:lang w:val="eu-ES"/>
        </w:rPr>
        <w:t xml:space="preserve">ProMeta IO-System </w:t>
      </w:r>
      <w:r w:rsidR="00DA18E1" w:rsidRPr="00B855CB">
        <w:rPr>
          <w:lang w:val="eu-ES"/>
        </w:rPr>
        <w:t xml:space="preserve">azpisistemaren </w:t>
      </w:r>
      <w:r w:rsidRPr="00B855CB">
        <w:rPr>
          <w:lang w:val="eu-ES"/>
        </w:rPr>
        <w:t>garapena.</w:t>
      </w:r>
    </w:p>
    <w:p w14:paraId="3BBB7EE0" w14:textId="55792BED" w:rsidR="003D25FC" w:rsidRPr="00B855CB" w:rsidRDefault="003D25FC" w:rsidP="00261AFA">
      <w:pPr>
        <w:pStyle w:val="Prrafodelista"/>
        <w:numPr>
          <w:ilvl w:val="0"/>
          <w:numId w:val="9"/>
        </w:numPr>
        <w:jc w:val="both"/>
        <w:rPr>
          <w:lang w:val="eu-ES"/>
        </w:rPr>
      </w:pPr>
      <w:r w:rsidRPr="00B855CB">
        <w:rPr>
          <w:lang w:val="eu-ES"/>
        </w:rPr>
        <w:t>Proiektuaren memoria idaztea.</w:t>
      </w:r>
    </w:p>
    <w:p w14:paraId="077CCABD" w14:textId="24971105" w:rsidR="003D25FC" w:rsidRPr="00B855CB" w:rsidRDefault="003D25FC" w:rsidP="00261AFA">
      <w:pPr>
        <w:pStyle w:val="Prrafodelista"/>
        <w:numPr>
          <w:ilvl w:val="0"/>
          <w:numId w:val="9"/>
        </w:numPr>
        <w:rPr>
          <w:lang w:val="eu-ES"/>
        </w:rPr>
      </w:pPr>
      <w:r w:rsidRPr="00B855CB">
        <w:rPr>
          <w:lang w:val="eu-ES"/>
        </w:rPr>
        <w:t>Proiektuaren defentsa prestatzea. Horretarako, memorian idatzitako aspektu guztiak laburbiltzen dituen aurkezpen bat prestatuz.</w:t>
      </w:r>
    </w:p>
    <w:p w14:paraId="5274B233" w14:textId="43C3CC83" w:rsidR="003D25FC" w:rsidRPr="00B855CB" w:rsidRDefault="003D25FC" w:rsidP="00261AFA">
      <w:pPr>
        <w:pStyle w:val="Prrafodelista"/>
        <w:numPr>
          <w:ilvl w:val="0"/>
          <w:numId w:val="9"/>
        </w:numPr>
        <w:rPr>
          <w:lang w:val="eu-ES"/>
        </w:rPr>
      </w:pPr>
      <w:r w:rsidRPr="00B855CB">
        <w:rPr>
          <w:lang w:val="eu-ES"/>
        </w:rPr>
        <w:t>Proiektuaren posterra egitea.</w:t>
      </w:r>
    </w:p>
    <w:p w14:paraId="7EF1AE63" w14:textId="46876B6E" w:rsidR="00A11597" w:rsidRPr="00B855CB" w:rsidRDefault="00A11597" w:rsidP="00A11597">
      <w:pPr>
        <w:pStyle w:val="Ttulo2"/>
        <w:rPr>
          <w:lang w:val="eu-ES"/>
        </w:rPr>
      </w:pPr>
      <w:bookmarkStart w:id="379" w:name="_Toc74928277"/>
      <w:r w:rsidRPr="00B855CB">
        <w:rPr>
          <w:lang w:val="eu-ES"/>
        </w:rPr>
        <w:t xml:space="preserve">LDE </w:t>
      </w:r>
      <w:r w:rsidR="006D6E42" w:rsidRPr="00B855CB">
        <w:rPr>
          <w:lang w:val="eu-ES"/>
        </w:rPr>
        <w:t>D</w:t>
      </w:r>
      <w:r w:rsidRPr="00B855CB">
        <w:rPr>
          <w:lang w:val="eu-ES"/>
        </w:rPr>
        <w:t>iagrama</w:t>
      </w:r>
      <w:bookmarkEnd w:id="379"/>
    </w:p>
    <w:p w14:paraId="18BC15C3" w14:textId="55484320" w:rsidR="00A11597" w:rsidRPr="00B855CB" w:rsidRDefault="00A11597" w:rsidP="00A11597">
      <w:pPr>
        <w:rPr>
          <w:lang w:val="eu-ES"/>
        </w:rPr>
      </w:pPr>
      <w:r w:rsidRPr="00B855CB">
        <w:rPr>
          <w:lang w:val="eu-ES"/>
        </w:rPr>
        <w:t xml:space="preserve">LDE diagramaren bitartez </w:t>
      </w:r>
      <w:r w:rsidR="006D6E42" w:rsidRPr="00B855CB">
        <w:rPr>
          <w:lang w:val="eu-ES"/>
        </w:rPr>
        <w:t>lan-pakete eta ataza</w:t>
      </w:r>
      <w:r w:rsidRPr="00B855CB">
        <w:rPr>
          <w:lang w:val="eu-ES"/>
        </w:rPr>
        <w:t xml:space="preserve"> nagusiak modu argian adieraz daitezke. </w:t>
      </w:r>
      <w:r w:rsidRPr="00B855CB">
        <w:rPr>
          <w:lang w:val="eu-ES"/>
        </w:rPr>
        <w:fldChar w:fldCharType="begin"/>
      </w:r>
      <w:r w:rsidRPr="00B855CB">
        <w:rPr>
          <w:lang w:val="eu-ES"/>
        </w:rPr>
        <w:instrText xml:space="preserve"> REF _Ref73389834 \h </w:instrText>
      </w:r>
      <w:r w:rsidRPr="00B855CB">
        <w:rPr>
          <w:lang w:val="eu-ES"/>
        </w:rPr>
      </w:r>
      <w:r w:rsidRPr="00B855CB">
        <w:rPr>
          <w:lang w:val="eu-ES"/>
        </w:rPr>
        <w:fldChar w:fldCharType="separate"/>
      </w:r>
      <w:ins w:id="380" w:author="Julen Etxaniz Aragoneses" w:date="2021-08-23T12:18:00Z">
        <w:r w:rsidR="006F125A">
          <w:rPr>
            <w:noProof/>
            <w:lang w:val="eu-ES"/>
          </w:rPr>
          <w:t>8</w:t>
        </w:r>
        <w:r w:rsidR="006F125A" w:rsidRPr="00B855CB">
          <w:rPr>
            <w:lang w:val="eu-ES"/>
          </w:rPr>
          <w:t>.</w:t>
        </w:r>
        <w:r w:rsidR="006F125A">
          <w:rPr>
            <w:noProof/>
            <w:lang w:val="eu-ES"/>
          </w:rPr>
          <w:t>2</w:t>
        </w:r>
        <w:r w:rsidR="006F125A" w:rsidRPr="00B855CB">
          <w:rPr>
            <w:lang w:val="eu-ES"/>
          </w:rPr>
          <w:t>. Irudia</w:t>
        </w:r>
      </w:ins>
      <w:del w:id="381" w:author="Julen Etxaniz Aragoneses" w:date="2021-08-23T12:16:00Z">
        <w:r w:rsidR="00B94161" w:rsidDel="006B278F">
          <w:rPr>
            <w:noProof/>
            <w:lang w:val="eu-ES"/>
          </w:rPr>
          <w:delText>8</w:delText>
        </w:r>
        <w:r w:rsidR="00B94161" w:rsidRPr="00B855CB" w:rsidDel="006B278F">
          <w:rPr>
            <w:lang w:val="eu-ES"/>
          </w:rPr>
          <w:delText>.</w:delText>
        </w:r>
        <w:r w:rsidR="00B94161" w:rsidDel="006B278F">
          <w:rPr>
            <w:noProof/>
            <w:lang w:val="eu-ES"/>
          </w:rPr>
          <w:delText>2</w:delText>
        </w:r>
        <w:r w:rsidR="00B94161" w:rsidRPr="00B855CB" w:rsidDel="006B278F">
          <w:rPr>
            <w:lang w:val="eu-ES"/>
          </w:rPr>
          <w:delText>. Irudia</w:delText>
        </w:r>
      </w:del>
      <w:r w:rsidRPr="00B855CB">
        <w:rPr>
          <w:lang w:val="eu-ES"/>
        </w:rPr>
        <w:fldChar w:fldCharType="end"/>
      </w:r>
      <w:r w:rsidRPr="00B855CB">
        <w:rPr>
          <w:lang w:val="eu-ES"/>
        </w:rPr>
        <w:t>n ikus daiteke LDE diagrama.</w:t>
      </w:r>
    </w:p>
    <w:p w14:paraId="029B8ED1" w14:textId="77777777" w:rsidR="00A11597" w:rsidRPr="00B855CB" w:rsidRDefault="00A11597" w:rsidP="00A11597">
      <w:pPr>
        <w:keepNext/>
        <w:rPr>
          <w:lang w:val="eu-ES"/>
        </w:rPr>
      </w:pPr>
      <w:r w:rsidRPr="00B855CB">
        <w:rPr>
          <w:noProof/>
          <w:lang w:val="eu-ES" w:eastAsia="eu-ES"/>
        </w:rPr>
        <w:lastRenderedPageBreak/>
        <w:drawing>
          <wp:inline distT="0" distB="0" distL="0" distR="0" wp14:anchorId="6E5FD93E" wp14:editId="04B7F74F">
            <wp:extent cx="5400040" cy="1779270"/>
            <wp:effectExtent l="0" t="0" r="0" b="0"/>
            <wp:docPr id="33" name="Imagen 33"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con confianza media"/>
                    <pic:cNvPicPr/>
                  </pic:nvPicPr>
                  <pic:blipFill>
                    <a:blip r:embed="rId50">
                      <a:extLst>
                        <a:ext uri="{28A0092B-C50C-407E-A947-70E740481C1C}">
                          <a14:useLocalDpi xmlns:a14="http://schemas.microsoft.com/office/drawing/2010/main" val="0"/>
                        </a:ext>
                      </a:extLst>
                    </a:blip>
                    <a:stretch>
                      <a:fillRect/>
                    </a:stretch>
                  </pic:blipFill>
                  <pic:spPr>
                    <a:xfrm>
                      <a:off x="0" y="0"/>
                      <a:ext cx="5400040" cy="1779270"/>
                    </a:xfrm>
                    <a:prstGeom prst="rect">
                      <a:avLst/>
                    </a:prstGeom>
                  </pic:spPr>
                </pic:pic>
              </a:graphicData>
            </a:graphic>
          </wp:inline>
        </w:drawing>
      </w:r>
    </w:p>
    <w:bookmarkStart w:id="382" w:name="_Ref73389834"/>
    <w:p w14:paraId="24C2AB83" w14:textId="121F691D" w:rsidR="00A11597" w:rsidRPr="00B855CB" w:rsidRDefault="00B855CB" w:rsidP="00A11597">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383" w:name="_Toc74928441"/>
      <w:r w:rsidR="006F125A">
        <w:rPr>
          <w:noProof/>
          <w:lang w:val="eu-ES"/>
        </w:rPr>
        <w:t>8</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6F125A">
        <w:rPr>
          <w:noProof/>
          <w:lang w:val="eu-ES"/>
        </w:rPr>
        <w:t>2</w:t>
      </w:r>
      <w:r w:rsidRPr="00B855CB">
        <w:rPr>
          <w:lang w:val="eu-ES"/>
        </w:rPr>
        <w:fldChar w:fldCharType="end"/>
      </w:r>
      <w:r w:rsidR="00A11597" w:rsidRPr="00B855CB">
        <w:rPr>
          <w:lang w:val="eu-ES"/>
        </w:rPr>
        <w:t>. Irudia</w:t>
      </w:r>
      <w:bookmarkEnd w:id="382"/>
      <w:r w:rsidR="00A11597" w:rsidRPr="00B855CB">
        <w:rPr>
          <w:lang w:val="eu-ES"/>
        </w:rPr>
        <w:t>. LDE diagrama.</w:t>
      </w:r>
      <w:bookmarkEnd w:id="383"/>
    </w:p>
    <w:p w14:paraId="6E990142" w14:textId="51932950" w:rsidR="0060023E" w:rsidRPr="00B855CB" w:rsidRDefault="0060023E" w:rsidP="0060023E">
      <w:pPr>
        <w:rPr>
          <w:lang w:val="eu-ES"/>
        </w:rPr>
      </w:pPr>
      <w:r w:rsidRPr="00B855CB">
        <w:rPr>
          <w:lang w:val="eu-ES"/>
        </w:rPr>
        <w:t>Hurrengo zerrendan proiektuko lan-pakete eta ataza nagusiak deskribatzen dira.</w:t>
      </w:r>
    </w:p>
    <w:p w14:paraId="5B3A9449" w14:textId="6B5813BC" w:rsidR="00A11597" w:rsidRPr="00B855CB" w:rsidRDefault="00A11597" w:rsidP="00A11597">
      <w:pPr>
        <w:pStyle w:val="Prrafodelista"/>
        <w:numPr>
          <w:ilvl w:val="0"/>
          <w:numId w:val="12"/>
        </w:numPr>
        <w:rPr>
          <w:b/>
          <w:bCs/>
          <w:lang w:val="eu-ES"/>
        </w:rPr>
      </w:pPr>
      <w:r w:rsidRPr="00B855CB">
        <w:rPr>
          <w:b/>
          <w:bCs/>
          <w:lang w:val="eu-ES"/>
        </w:rPr>
        <w:t>Dokumentazioa</w:t>
      </w:r>
    </w:p>
    <w:p w14:paraId="7157A13D" w14:textId="23F365CB" w:rsidR="00A11597" w:rsidRPr="00B855CB" w:rsidRDefault="00A11597" w:rsidP="00A11597">
      <w:pPr>
        <w:pStyle w:val="Prrafodelista"/>
        <w:numPr>
          <w:ilvl w:val="1"/>
          <w:numId w:val="12"/>
        </w:numPr>
        <w:rPr>
          <w:lang w:val="eu-ES"/>
        </w:rPr>
      </w:pPr>
      <w:r w:rsidRPr="00B855CB">
        <w:rPr>
          <w:b/>
          <w:bCs/>
          <w:lang w:val="eu-ES"/>
        </w:rPr>
        <w:t>Webgunea</w:t>
      </w:r>
      <w:r w:rsidR="0060023E" w:rsidRPr="00B855CB">
        <w:rPr>
          <w:b/>
          <w:bCs/>
          <w:lang w:val="eu-ES"/>
        </w:rPr>
        <w:t>:</w:t>
      </w:r>
      <w:r w:rsidR="0060023E" w:rsidRPr="00B855CB">
        <w:rPr>
          <w:lang w:val="eu-ES"/>
        </w:rPr>
        <w:t xml:space="preserve"> proiektuaren dokumentu guztiak biltzen dituen eta CCII-2016N-02 araua betetzen duen webgunea.</w:t>
      </w:r>
    </w:p>
    <w:p w14:paraId="49D19081" w14:textId="39B01908" w:rsidR="00A11597" w:rsidRPr="00B855CB" w:rsidRDefault="00A11597" w:rsidP="00A11597">
      <w:pPr>
        <w:pStyle w:val="Prrafodelista"/>
        <w:numPr>
          <w:ilvl w:val="1"/>
          <w:numId w:val="12"/>
        </w:numPr>
        <w:rPr>
          <w:b/>
          <w:bCs/>
          <w:lang w:val="eu-ES"/>
        </w:rPr>
      </w:pPr>
      <w:r w:rsidRPr="00B855CB">
        <w:rPr>
          <w:b/>
          <w:bCs/>
          <w:lang w:val="eu-ES"/>
        </w:rPr>
        <w:t>Memoria</w:t>
      </w:r>
      <w:r w:rsidR="0060023E" w:rsidRPr="00B855CB">
        <w:rPr>
          <w:b/>
          <w:bCs/>
          <w:lang w:val="eu-ES"/>
        </w:rPr>
        <w:t xml:space="preserve">: </w:t>
      </w:r>
      <w:r w:rsidR="0060023E" w:rsidRPr="00B855CB">
        <w:rPr>
          <w:lang w:val="eu-ES"/>
        </w:rPr>
        <w:t>proiektuaren memoriaren txantiloia prestatu eta memoria idatzi.</w:t>
      </w:r>
    </w:p>
    <w:p w14:paraId="07A17BB5" w14:textId="3D2D5EC1" w:rsidR="00A11597" w:rsidRPr="00B855CB" w:rsidRDefault="00A11597" w:rsidP="00A11597">
      <w:pPr>
        <w:pStyle w:val="Prrafodelista"/>
        <w:numPr>
          <w:ilvl w:val="1"/>
          <w:numId w:val="12"/>
        </w:numPr>
        <w:rPr>
          <w:lang w:val="eu-ES"/>
        </w:rPr>
      </w:pPr>
      <w:r w:rsidRPr="00B855CB">
        <w:rPr>
          <w:b/>
          <w:bCs/>
          <w:lang w:val="eu-ES"/>
        </w:rPr>
        <w:t>Aurkezpena</w:t>
      </w:r>
      <w:r w:rsidR="0060023E" w:rsidRPr="00B855CB">
        <w:rPr>
          <w:b/>
          <w:bCs/>
          <w:lang w:val="eu-ES"/>
        </w:rPr>
        <w:t xml:space="preserve">: </w:t>
      </w:r>
      <w:r w:rsidR="0060023E" w:rsidRPr="00B855CB">
        <w:rPr>
          <w:lang w:val="eu-ES"/>
        </w:rPr>
        <w:t>proiektuaren aurkezpena prestatu.</w:t>
      </w:r>
    </w:p>
    <w:p w14:paraId="5913963C" w14:textId="0BB8EC2F" w:rsidR="00A11597" w:rsidRPr="00B855CB" w:rsidRDefault="00A11597" w:rsidP="00A11597">
      <w:pPr>
        <w:pStyle w:val="Prrafodelista"/>
        <w:numPr>
          <w:ilvl w:val="1"/>
          <w:numId w:val="12"/>
        </w:numPr>
        <w:rPr>
          <w:b/>
          <w:bCs/>
          <w:lang w:val="eu-ES"/>
        </w:rPr>
      </w:pPr>
      <w:r w:rsidRPr="00B855CB">
        <w:rPr>
          <w:b/>
          <w:bCs/>
          <w:lang w:val="eu-ES"/>
        </w:rPr>
        <w:t>Posterra</w:t>
      </w:r>
      <w:r w:rsidR="0060023E" w:rsidRPr="00B855CB">
        <w:rPr>
          <w:b/>
          <w:bCs/>
          <w:lang w:val="eu-ES"/>
        </w:rPr>
        <w:t xml:space="preserve">: </w:t>
      </w:r>
      <w:r w:rsidR="0060023E" w:rsidRPr="00B855CB">
        <w:rPr>
          <w:lang w:val="eu-ES"/>
        </w:rPr>
        <w:t>proiektuaren posterra egin.</w:t>
      </w:r>
    </w:p>
    <w:p w14:paraId="5F776093" w14:textId="77777777" w:rsidR="00A11597" w:rsidRPr="00B855CB" w:rsidRDefault="00A11597" w:rsidP="00A11597">
      <w:pPr>
        <w:pStyle w:val="Prrafodelista"/>
        <w:numPr>
          <w:ilvl w:val="0"/>
          <w:numId w:val="12"/>
        </w:numPr>
        <w:rPr>
          <w:b/>
          <w:bCs/>
          <w:lang w:val="eu-ES"/>
        </w:rPr>
      </w:pPr>
      <w:r w:rsidRPr="00B855CB">
        <w:rPr>
          <w:b/>
          <w:bCs/>
          <w:lang w:val="eu-ES"/>
        </w:rPr>
        <w:t>Memoriaren Eranskinak</w:t>
      </w:r>
    </w:p>
    <w:p w14:paraId="01C0CD02" w14:textId="0DB8FA5E" w:rsidR="00A11597" w:rsidRPr="00B855CB" w:rsidRDefault="00A11597" w:rsidP="00A11597">
      <w:pPr>
        <w:pStyle w:val="Prrafodelista"/>
        <w:numPr>
          <w:ilvl w:val="1"/>
          <w:numId w:val="12"/>
        </w:numPr>
        <w:rPr>
          <w:b/>
          <w:bCs/>
          <w:lang w:val="eu-ES"/>
        </w:rPr>
      </w:pPr>
      <w:r w:rsidRPr="00B855CB">
        <w:rPr>
          <w:b/>
          <w:bCs/>
          <w:lang w:val="eu-ES"/>
        </w:rPr>
        <w:t>OpenUP</w:t>
      </w:r>
      <w:r w:rsidR="00A85D0C" w:rsidRPr="00B855CB">
        <w:rPr>
          <w:b/>
          <w:bCs/>
          <w:lang w:val="eu-ES"/>
        </w:rPr>
        <w:t xml:space="preserve">: </w:t>
      </w:r>
      <w:r w:rsidR="00A85D0C" w:rsidRPr="00B855CB">
        <w:rPr>
          <w:lang w:val="eu-ES"/>
        </w:rPr>
        <w:t>metodologiak zehazten dituen artefaktuak, hurrengo atalean zerrendatzen direnak.</w:t>
      </w:r>
    </w:p>
    <w:p w14:paraId="5C8584E4" w14:textId="5D14A853" w:rsidR="00A11597" w:rsidRPr="00B855CB" w:rsidRDefault="00A11597" w:rsidP="00A11597">
      <w:pPr>
        <w:pStyle w:val="Prrafodelista"/>
        <w:numPr>
          <w:ilvl w:val="1"/>
          <w:numId w:val="12"/>
        </w:numPr>
        <w:rPr>
          <w:b/>
          <w:bCs/>
          <w:lang w:val="eu-ES"/>
        </w:rPr>
      </w:pPr>
      <w:r w:rsidRPr="00B855CB">
        <w:rPr>
          <w:b/>
          <w:bCs/>
          <w:lang w:val="eu-ES"/>
        </w:rPr>
        <w:t>CCII-2016N-02</w:t>
      </w:r>
      <w:r w:rsidR="00A85D0C" w:rsidRPr="00B855CB">
        <w:rPr>
          <w:b/>
          <w:bCs/>
          <w:lang w:val="eu-ES"/>
        </w:rPr>
        <w:t xml:space="preserve">: </w:t>
      </w:r>
      <w:r w:rsidR="00A85D0C" w:rsidRPr="00B855CB">
        <w:rPr>
          <w:lang w:val="eu-ES"/>
        </w:rPr>
        <w:t>arauak zehazten dituen memoriaren eranskinak.</w:t>
      </w:r>
    </w:p>
    <w:p w14:paraId="0947FD65" w14:textId="2831886D" w:rsidR="00A11597" w:rsidRPr="00B855CB" w:rsidRDefault="00A11597" w:rsidP="00A11597">
      <w:pPr>
        <w:pStyle w:val="Prrafodelista"/>
        <w:numPr>
          <w:ilvl w:val="1"/>
          <w:numId w:val="12"/>
        </w:numPr>
        <w:rPr>
          <w:b/>
          <w:bCs/>
          <w:lang w:val="eu-ES"/>
        </w:rPr>
      </w:pPr>
      <w:r w:rsidRPr="00B855CB">
        <w:rPr>
          <w:b/>
          <w:bCs/>
          <w:lang w:val="eu-ES"/>
        </w:rPr>
        <w:t>Sistemaren Espezifikazioa</w:t>
      </w:r>
      <w:r w:rsidR="00A85D0C" w:rsidRPr="00B855CB">
        <w:rPr>
          <w:b/>
          <w:bCs/>
          <w:lang w:val="eu-ES"/>
        </w:rPr>
        <w:t xml:space="preserve">: </w:t>
      </w:r>
      <w:r w:rsidR="00A85D0C" w:rsidRPr="00B855CB">
        <w:rPr>
          <w:lang w:val="eu-ES"/>
        </w:rPr>
        <w:t>OpenUP metodologiak zehazten dituen artefaktuak.</w:t>
      </w:r>
    </w:p>
    <w:p w14:paraId="29D0B8A6" w14:textId="77777777" w:rsidR="00A11597" w:rsidRPr="00B855CB" w:rsidRDefault="00A11597" w:rsidP="00A11597">
      <w:pPr>
        <w:pStyle w:val="Prrafodelista"/>
        <w:numPr>
          <w:ilvl w:val="0"/>
          <w:numId w:val="12"/>
        </w:numPr>
        <w:rPr>
          <w:b/>
          <w:bCs/>
          <w:lang w:val="eu-ES"/>
        </w:rPr>
      </w:pPr>
      <w:r w:rsidRPr="00B855CB">
        <w:rPr>
          <w:b/>
          <w:bCs/>
          <w:lang w:val="eu-ES"/>
        </w:rPr>
        <w:t>Barne Kudeaketa</w:t>
      </w:r>
    </w:p>
    <w:p w14:paraId="4748918B" w14:textId="56192B40" w:rsidR="00A11597" w:rsidRPr="00B855CB" w:rsidRDefault="00A11597" w:rsidP="00A11597">
      <w:pPr>
        <w:pStyle w:val="Prrafodelista"/>
        <w:numPr>
          <w:ilvl w:val="1"/>
          <w:numId w:val="12"/>
        </w:numPr>
        <w:rPr>
          <w:b/>
          <w:bCs/>
          <w:lang w:val="eu-ES"/>
        </w:rPr>
      </w:pPr>
      <w:r w:rsidRPr="00B855CB">
        <w:rPr>
          <w:b/>
          <w:bCs/>
          <w:lang w:val="eu-ES"/>
        </w:rPr>
        <w:t>Plangintza</w:t>
      </w:r>
      <w:r w:rsidR="00A85D0C" w:rsidRPr="00B855CB">
        <w:rPr>
          <w:b/>
          <w:bCs/>
          <w:lang w:val="eu-ES"/>
        </w:rPr>
        <w:t xml:space="preserve">: </w:t>
      </w:r>
      <w:r w:rsidR="00A85D0C" w:rsidRPr="00B855CB">
        <w:rPr>
          <w:lang w:val="eu-ES"/>
        </w:rPr>
        <w:t>OpenUP metodologiaren plangintza dokumentuak.</w:t>
      </w:r>
    </w:p>
    <w:p w14:paraId="46046826" w14:textId="4055201B" w:rsidR="00A11597" w:rsidRPr="00B855CB" w:rsidRDefault="00A11597" w:rsidP="00A11597">
      <w:pPr>
        <w:pStyle w:val="Prrafodelista"/>
        <w:numPr>
          <w:ilvl w:val="1"/>
          <w:numId w:val="12"/>
        </w:numPr>
        <w:rPr>
          <w:b/>
          <w:bCs/>
          <w:lang w:val="eu-ES"/>
        </w:rPr>
      </w:pPr>
      <w:r w:rsidRPr="00B855CB">
        <w:rPr>
          <w:b/>
          <w:bCs/>
          <w:lang w:val="eu-ES"/>
        </w:rPr>
        <w:t>Jarraipen eta Kontrola</w:t>
      </w:r>
      <w:r w:rsidR="00A85D0C" w:rsidRPr="00B855CB">
        <w:rPr>
          <w:b/>
          <w:bCs/>
          <w:lang w:val="eu-ES"/>
        </w:rPr>
        <w:t xml:space="preserve">: </w:t>
      </w:r>
      <w:r w:rsidR="00A85D0C" w:rsidRPr="00B855CB">
        <w:rPr>
          <w:lang w:val="eu-ES"/>
        </w:rPr>
        <w:t>OpenUP metodologiaren jarraipen eta kontroleko artefaktuak.</w:t>
      </w:r>
    </w:p>
    <w:p w14:paraId="321C4DCD" w14:textId="77777777" w:rsidR="00A11597" w:rsidRPr="00B855CB" w:rsidRDefault="00A11597" w:rsidP="00A11597">
      <w:pPr>
        <w:pStyle w:val="Prrafodelista"/>
        <w:numPr>
          <w:ilvl w:val="0"/>
          <w:numId w:val="12"/>
        </w:numPr>
        <w:rPr>
          <w:b/>
          <w:bCs/>
          <w:lang w:val="eu-ES"/>
        </w:rPr>
      </w:pPr>
      <w:r w:rsidRPr="00B855CB">
        <w:rPr>
          <w:b/>
          <w:bCs/>
          <w:lang w:val="eu-ES"/>
        </w:rPr>
        <w:t>ModelEditor</w:t>
      </w:r>
    </w:p>
    <w:p w14:paraId="02E17CB4" w14:textId="7C9F79FA" w:rsidR="00A11597" w:rsidRPr="00B855CB" w:rsidRDefault="00A11597" w:rsidP="00A11597">
      <w:pPr>
        <w:pStyle w:val="Prrafodelista"/>
        <w:numPr>
          <w:ilvl w:val="1"/>
          <w:numId w:val="12"/>
        </w:numPr>
        <w:rPr>
          <w:b/>
          <w:bCs/>
          <w:lang w:val="eu-ES"/>
        </w:rPr>
      </w:pPr>
      <w:r w:rsidRPr="00B855CB">
        <w:rPr>
          <w:b/>
          <w:bCs/>
          <w:lang w:val="eu-ES"/>
        </w:rPr>
        <w:t>OpenUP Eredua</w:t>
      </w:r>
      <w:r w:rsidR="00A85D0C" w:rsidRPr="00B855CB">
        <w:rPr>
          <w:b/>
          <w:bCs/>
          <w:lang w:val="eu-ES"/>
        </w:rPr>
        <w:t xml:space="preserve">: </w:t>
      </w:r>
      <w:r w:rsidR="00A85D0C" w:rsidRPr="00B855CB">
        <w:rPr>
          <w:lang w:val="eu-ES"/>
        </w:rPr>
        <w:t>OpenUP metodologiaren informazio guztia duen eredua.</w:t>
      </w:r>
    </w:p>
    <w:p w14:paraId="1F79C6F5" w14:textId="773263FB" w:rsidR="00A11597" w:rsidRPr="00B855CB" w:rsidRDefault="00A11597" w:rsidP="00A11597">
      <w:pPr>
        <w:pStyle w:val="Prrafodelista"/>
        <w:numPr>
          <w:ilvl w:val="1"/>
          <w:numId w:val="12"/>
        </w:numPr>
        <w:rPr>
          <w:b/>
          <w:bCs/>
          <w:lang w:val="eu-ES"/>
        </w:rPr>
      </w:pPr>
      <w:r w:rsidRPr="00B855CB">
        <w:rPr>
          <w:b/>
          <w:bCs/>
          <w:lang w:val="eu-ES"/>
        </w:rPr>
        <w:t>Editore Grafikoa</w:t>
      </w:r>
      <w:r w:rsidR="00A85D0C" w:rsidRPr="00B855CB">
        <w:rPr>
          <w:b/>
          <w:bCs/>
          <w:lang w:val="eu-ES"/>
        </w:rPr>
        <w:t xml:space="preserve">: </w:t>
      </w:r>
      <w:r w:rsidR="00A85D0C" w:rsidRPr="00B855CB">
        <w:rPr>
          <w:lang w:val="eu-ES"/>
        </w:rPr>
        <w:t>metodologien ereduak grafikoki aldatzeko editorea.</w:t>
      </w:r>
    </w:p>
    <w:p w14:paraId="1DD25603" w14:textId="23BD4ACB" w:rsidR="00A11597" w:rsidRPr="00B855CB" w:rsidRDefault="00A11597" w:rsidP="00A11597">
      <w:pPr>
        <w:pStyle w:val="Prrafodelista"/>
        <w:numPr>
          <w:ilvl w:val="1"/>
          <w:numId w:val="12"/>
        </w:numPr>
        <w:rPr>
          <w:b/>
          <w:bCs/>
          <w:lang w:val="eu-ES"/>
        </w:rPr>
      </w:pPr>
      <w:r w:rsidRPr="00B855CB">
        <w:rPr>
          <w:b/>
          <w:bCs/>
          <w:lang w:val="eu-ES"/>
        </w:rPr>
        <w:t>Testu Editorea</w:t>
      </w:r>
      <w:r w:rsidR="00A85D0C" w:rsidRPr="00B855CB">
        <w:rPr>
          <w:b/>
          <w:bCs/>
          <w:lang w:val="eu-ES"/>
        </w:rPr>
        <w:t xml:space="preserve">: </w:t>
      </w:r>
      <w:r w:rsidR="00A85D0C" w:rsidRPr="00B855CB">
        <w:rPr>
          <w:lang w:val="eu-ES"/>
        </w:rPr>
        <w:t>metodologien ereduak testu bidez aldatzeko editorea.</w:t>
      </w:r>
    </w:p>
    <w:p w14:paraId="293A73A1" w14:textId="77777777" w:rsidR="00A11597" w:rsidRPr="00B855CB" w:rsidRDefault="00A11597" w:rsidP="00A11597">
      <w:pPr>
        <w:pStyle w:val="Prrafodelista"/>
        <w:numPr>
          <w:ilvl w:val="0"/>
          <w:numId w:val="12"/>
        </w:numPr>
        <w:rPr>
          <w:b/>
          <w:bCs/>
          <w:lang w:val="eu-ES"/>
        </w:rPr>
      </w:pPr>
      <w:r w:rsidRPr="00B855CB">
        <w:rPr>
          <w:b/>
          <w:bCs/>
          <w:lang w:val="eu-ES"/>
        </w:rPr>
        <w:t>IO-System</w:t>
      </w:r>
    </w:p>
    <w:p w14:paraId="4272A65A" w14:textId="3AD712B8" w:rsidR="00A11597" w:rsidRPr="00B855CB" w:rsidRDefault="00A11597" w:rsidP="00A11597">
      <w:pPr>
        <w:pStyle w:val="Prrafodelista"/>
        <w:numPr>
          <w:ilvl w:val="1"/>
          <w:numId w:val="12"/>
        </w:numPr>
        <w:rPr>
          <w:b/>
          <w:bCs/>
          <w:lang w:val="eu-ES"/>
        </w:rPr>
      </w:pPr>
      <w:r w:rsidRPr="00B855CB">
        <w:rPr>
          <w:b/>
          <w:bCs/>
          <w:lang w:val="eu-ES"/>
        </w:rPr>
        <w:t>Datu Basea</w:t>
      </w:r>
      <w:r w:rsidR="00A85D0C" w:rsidRPr="00B855CB">
        <w:rPr>
          <w:b/>
          <w:bCs/>
          <w:lang w:val="eu-ES"/>
        </w:rPr>
        <w:t xml:space="preserve">: </w:t>
      </w:r>
      <w:r w:rsidR="00A85D0C" w:rsidRPr="00B855CB">
        <w:rPr>
          <w:lang w:val="eu-ES"/>
        </w:rPr>
        <w:t>metodologiaren informazioa gordetzen duen datu-basea sortu eredutik.</w:t>
      </w:r>
    </w:p>
    <w:p w14:paraId="4364B3BF" w14:textId="39C047DE" w:rsidR="00A11597" w:rsidRPr="00B855CB" w:rsidRDefault="00A11597" w:rsidP="00A11597">
      <w:pPr>
        <w:pStyle w:val="Prrafodelista"/>
        <w:numPr>
          <w:ilvl w:val="1"/>
          <w:numId w:val="12"/>
        </w:numPr>
        <w:rPr>
          <w:b/>
          <w:bCs/>
          <w:lang w:val="eu-ES"/>
        </w:rPr>
      </w:pPr>
      <w:r w:rsidRPr="00B855CB">
        <w:rPr>
          <w:b/>
          <w:bCs/>
          <w:lang w:val="eu-ES"/>
        </w:rPr>
        <w:t>Web Interfazea</w:t>
      </w:r>
      <w:r w:rsidR="00A85D0C" w:rsidRPr="00B855CB">
        <w:rPr>
          <w:b/>
          <w:bCs/>
          <w:lang w:val="eu-ES"/>
        </w:rPr>
        <w:t xml:space="preserve">: </w:t>
      </w:r>
      <w:r w:rsidR="00A85D0C" w:rsidRPr="00B855CB">
        <w:rPr>
          <w:lang w:val="eu-ES"/>
        </w:rPr>
        <w:t>webgunearen interfazea aldatu.</w:t>
      </w:r>
    </w:p>
    <w:p w14:paraId="46C50599" w14:textId="56065158" w:rsidR="0060023E" w:rsidRPr="00B855CB" w:rsidRDefault="00A11597" w:rsidP="00A11597">
      <w:pPr>
        <w:pStyle w:val="Prrafodelista"/>
        <w:numPr>
          <w:ilvl w:val="1"/>
          <w:numId w:val="12"/>
        </w:numPr>
        <w:rPr>
          <w:b/>
          <w:bCs/>
          <w:lang w:val="eu-ES"/>
        </w:rPr>
      </w:pPr>
      <w:r w:rsidRPr="00B855CB">
        <w:rPr>
          <w:b/>
          <w:bCs/>
          <w:lang w:val="eu-ES"/>
        </w:rPr>
        <w:t>Web Kodea</w:t>
      </w:r>
      <w:r w:rsidR="00A85D0C" w:rsidRPr="00B855CB">
        <w:rPr>
          <w:b/>
          <w:bCs/>
          <w:lang w:val="eu-ES"/>
        </w:rPr>
        <w:t xml:space="preserve">: </w:t>
      </w:r>
      <w:r w:rsidR="00A85D0C" w:rsidRPr="00B855CB">
        <w:rPr>
          <w:lang w:val="eu-ES"/>
        </w:rPr>
        <w:t>webgunearen kodea programatu.</w:t>
      </w:r>
    </w:p>
    <w:p w14:paraId="7829D5F1" w14:textId="77777777" w:rsidR="0060023E" w:rsidRPr="00B855CB" w:rsidRDefault="0060023E" w:rsidP="0060023E">
      <w:pPr>
        <w:pStyle w:val="Ttulo2"/>
        <w:rPr>
          <w:lang w:val="eu-ES"/>
        </w:rPr>
      </w:pPr>
      <w:bookmarkStart w:id="384" w:name="_Toc74928278"/>
      <w:bookmarkStart w:id="385" w:name="_Hlk72667567"/>
      <w:r w:rsidRPr="00B855CB">
        <w:rPr>
          <w:lang w:val="eu-ES"/>
        </w:rPr>
        <w:t>Artefaktuak</w:t>
      </w:r>
      <w:bookmarkEnd w:id="384"/>
    </w:p>
    <w:p w14:paraId="78018831" w14:textId="07D1AE72" w:rsidR="0060023E" w:rsidRPr="00B855CB" w:rsidRDefault="0060023E" w:rsidP="0060023E">
      <w:pPr>
        <w:jc w:val="both"/>
        <w:rPr>
          <w:lang w:val="eu-ES"/>
        </w:rPr>
      </w:pPr>
      <w:r w:rsidRPr="00B855CB">
        <w:rPr>
          <w:lang w:val="eu-ES"/>
        </w:rPr>
        <w:t xml:space="preserve">OpenUP metodologiari dagokionez, </w:t>
      </w:r>
      <w:r w:rsidRPr="00B855CB">
        <w:rPr>
          <w:lang w:val="eu-ES"/>
        </w:rPr>
        <w:fldChar w:fldCharType="begin"/>
      </w:r>
      <w:r w:rsidRPr="00B855CB">
        <w:rPr>
          <w:lang w:val="eu-ES"/>
        </w:rPr>
        <w:instrText xml:space="preserve"> REF _Ref72667462 \h </w:instrText>
      </w:r>
      <w:r w:rsidRPr="00B855CB">
        <w:rPr>
          <w:lang w:val="eu-ES"/>
        </w:rPr>
      </w:r>
      <w:r w:rsidRPr="00B855CB">
        <w:rPr>
          <w:lang w:val="eu-ES"/>
        </w:rPr>
        <w:fldChar w:fldCharType="separate"/>
      </w:r>
      <w:ins w:id="386" w:author="Julen Etxaniz Aragoneses" w:date="2021-08-23T12:18:00Z">
        <w:r w:rsidR="006F125A">
          <w:rPr>
            <w:noProof/>
            <w:lang w:val="eu-ES"/>
          </w:rPr>
          <w:t>8</w:t>
        </w:r>
        <w:r w:rsidR="006F125A" w:rsidRPr="00B855CB">
          <w:rPr>
            <w:lang w:val="eu-ES"/>
          </w:rPr>
          <w:t>.</w:t>
        </w:r>
        <w:r w:rsidR="006F125A">
          <w:rPr>
            <w:noProof/>
            <w:lang w:val="eu-ES"/>
          </w:rPr>
          <w:t>1</w:t>
        </w:r>
        <w:r w:rsidR="006F125A" w:rsidRPr="00B855CB">
          <w:rPr>
            <w:lang w:val="eu-ES"/>
          </w:rPr>
          <w:t>. Taula</w:t>
        </w:r>
      </w:ins>
      <w:del w:id="387" w:author="Julen Etxaniz Aragoneses" w:date="2021-08-23T12:16:00Z">
        <w:r w:rsidR="00B94161" w:rsidDel="006B278F">
          <w:rPr>
            <w:noProof/>
            <w:lang w:val="eu-ES"/>
          </w:rPr>
          <w:delText>8</w:delText>
        </w:r>
        <w:r w:rsidR="00B94161" w:rsidRPr="00B855CB" w:rsidDel="006B278F">
          <w:rPr>
            <w:lang w:val="eu-ES"/>
          </w:rPr>
          <w:delText>.</w:delText>
        </w:r>
        <w:r w:rsidR="00B94161" w:rsidDel="006B278F">
          <w:rPr>
            <w:noProof/>
            <w:lang w:val="eu-ES"/>
          </w:rPr>
          <w:delText>1</w:delText>
        </w:r>
        <w:r w:rsidR="00B94161" w:rsidRPr="00B855CB" w:rsidDel="006B278F">
          <w:rPr>
            <w:lang w:val="eu-ES"/>
          </w:rPr>
          <w:delText>. Taula</w:delText>
        </w:r>
      </w:del>
      <w:r w:rsidRPr="00B855CB">
        <w:rPr>
          <w:lang w:val="eu-ES"/>
        </w:rPr>
        <w:fldChar w:fldCharType="end"/>
      </w:r>
      <w:r w:rsidRPr="00B855CB">
        <w:rPr>
          <w:lang w:val="eu-ES"/>
        </w:rPr>
        <w:t>n ikusten dira bete diren dokumentuak, domeinuaren arabera sailkatuta. Esan bezala, hauek hasiera, elaborazio eta eraikuntza faseei dagozkien dokumentuak dira.</w:t>
      </w:r>
    </w:p>
    <w:tbl>
      <w:tblPr>
        <w:tblStyle w:val="Tablaconcuadrcula"/>
        <w:tblW w:w="0" w:type="auto"/>
        <w:jc w:val="center"/>
        <w:tblLook w:val="04A0" w:firstRow="1" w:lastRow="0" w:firstColumn="1" w:lastColumn="0" w:noHBand="0" w:noVBand="1"/>
      </w:tblPr>
      <w:tblGrid>
        <w:gridCol w:w="1271"/>
        <w:gridCol w:w="3544"/>
      </w:tblGrid>
      <w:tr w:rsidR="0060023E" w:rsidRPr="00B855CB" w14:paraId="6C2740C1" w14:textId="77777777" w:rsidTr="00B92625">
        <w:trPr>
          <w:jc w:val="center"/>
        </w:trPr>
        <w:tc>
          <w:tcPr>
            <w:tcW w:w="1271" w:type="dxa"/>
            <w:shd w:val="clear" w:color="auto" w:fill="AEAAAA" w:themeFill="background2" w:themeFillShade="BF"/>
            <w:vAlign w:val="center"/>
          </w:tcPr>
          <w:p w14:paraId="6DD2B390" w14:textId="77777777" w:rsidR="0060023E" w:rsidRPr="00B855CB" w:rsidRDefault="0060023E" w:rsidP="00B92625">
            <w:pPr>
              <w:jc w:val="center"/>
              <w:rPr>
                <w:b/>
                <w:bCs/>
                <w:lang w:val="eu-ES"/>
              </w:rPr>
            </w:pPr>
            <w:bookmarkStart w:id="388" w:name="_Hlk72667592"/>
            <w:bookmarkEnd w:id="385"/>
            <w:r w:rsidRPr="00B855CB">
              <w:rPr>
                <w:b/>
                <w:bCs/>
                <w:lang w:val="eu-ES"/>
              </w:rPr>
              <w:t>Domeinua</w:t>
            </w:r>
          </w:p>
        </w:tc>
        <w:tc>
          <w:tcPr>
            <w:tcW w:w="3544" w:type="dxa"/>
            <w:shd w:val="clear" w:color="auto" w:fill="AEAAAA" w:themeFill="background2" w:themeFillShade="BF"/>
            <w:vAlign w:val="center"/>
          </w:tcPr>
          <w:p w14:paraId="473F8D94" w14:textId="77777777" w:rsidR="0060023E" w:rsidRPr="00B855CB" w:rsidRDefault="0060023E" w:rsidP="00B92625">
            <w:pPr>
              <w:jc w:val="center"/>
              <w:rPr>
                <w:b/>
                <w:bCs/>
                <w:lang w:val="eu-ES"/>
              </w:rPr>
            </w:pPr>
            <w:r w:rsidRPr="00B855CB">
              <w:rPr>
                <w:b/>
                <w:bCs/>
                <w:lang w:val="eu-ES"/>
              </w:rPr>
              <w:t>Artefaktua</w:t>
            </w:r>
          </w:p>
        </w:tc>
      </w:tr>
      <w:tr w:rsidR="0060023E" w:rsidRPr="00B855CB" w14:paraId="27C43709" w14:textId="77777777" w:rsidTr="00B92625">
        <w:trPr>
          <w:jc w:val="center"/>
        </w:trPr>
        <w:tc>
          <w:tcPr>
            <w:tcW w:w="1271" w:type="dxa"/>
            <w:vAlign w:val="center"/>
          </w:tcPr>
          <w:p w14:paraId="38EC0BB9" w14:textId="77777777" w:rsidR="0060023E" w:rsidRPr="00B855CB" w:rsidRDefault="0060023E" w:rsidP="00B92625">
            <w:pPr>
              <w:jc w:val="center"/>
              <w:rPr>
                <w:lang w:val="eu-ES"/>
              </w:rPr>
            </w:pPr>
            <w:r w:rsidRPr="00B855CB">
              <w:rPr>
                <w:lang w:val="eu-ES"/>
              </w:rPr>
              <w:t>Arkitektura</w:t>
            </w:r>
          </w:p>
        </w:tc>
        <w:tc>
          <w:tcPr>
            <w:tcW w:w="3544" w:type="dxa"/>
            <w:vAlign w:val="center"/>
          </w:tcPr>
          <w:p w14:paraId="528A895B" w14:textId="77777777" w:rsidR="0060023E" w:rsidRPr="00B855CB" w:rsidRDefault="0060023E" w:rsidP="00B92625">
            <w:pPr>
              <w:jc w:val="center"/>
              <w:rPr>
                <w:lang w:val="eu-ES"/>
              </w:rPr>
            </w:pPr>
            <w:r w:rsidRPr="00B855CB">
              <w:rPr>
                <w:lang w:val="eu-ES"/>
              </w:rPr>
              <w:t>Arkitektura Kuadernoa</w:t>
            </w:r>
          </w:p>
        </w:tc>
      </w:tr>
      <w:tr w:rsidR="0060023E" w:rsidRPr="00B855CB" w14:paraId="5145814F" w14:textId="77777777" w:rsidTr="00B92625">
        <w:trPr>
          <w:jc w:val="center"/>
        </w:trPr>
        <w:tc>
          <w:tcPr>
            <w:tcW w:w="1271" w:type="dxa"/>
            <w:vAlign w:val="center"/>
          </w:tcPr>
          <w:p w14:paraId="2D8018FB" w14:textId="77777777" w:rsidR="0060023E" w:rsidRPr="00B855CB" w:rsidRDefault="0060023E" w:rsidP="00B92625">
            <w:pPr>
              <w:jc w:val="center"/>
              <w:rPr>
                <w:lang w:val="eu-ES"/>
              </w:rPr>
            </w:pPr>
            <w:r w:rsidRPr="00B855CB">
              <w:rPr>
                <w:lang w:val="eu-ES"/>
              </w:rPr>
              <w:t>Hedapena</w:t>
            </w:r>
          </w:p>
        </w:tc>
        <w:tc>
          <w:tcPr>
            <w:tcW w:w="3544" w:type="dxa"/>
            <w:vAlign w:val="center"/>
          </w:tcPr>
          <w:p w14:paraId="264B1E51" w14:textId="77777777" w:rsidR="0060023E" w:rsidRPr="00B855CB" w:rsidRDefault="0060023E" w:rsidP="00B92625">
            <w:pPr>
              <w:jc w:val="center"/>
              <w:rPr>
                <w:lang w:val="eu-ES"/>
              </w:rPr>
            </w:pPr>
            <w:r w:rsidRPr="00B855CB">
              <w:rPr>
                <w:lang w:val="eu-ES"/>
              </w:rPr>
              <w:t>Produktuaren Dokumentazioa</w:t>
            </w:r>
          </w:p>
          <w:p w14:paraId="2AD6C7B1" w14:textId="77777777" w:rsidR="0060023E" w:rsidRPr="00B855CB" w:rsidRDefault="0060023E" w:rsidP="00B92625">
            <w:pPr>
              <w:jc w:val="center"/>
              <w:rPr>
                <w:lang w:val="eu-ES"/>
              </w:rPr>
            </w:pPr>
            <w:r w:rsidRPr="00B855CB">
              <w:rPr>
                <w:lang w:val="eu-ES"/>
              </w:rPr>
              <w:t>Laguntza Dokumentazioa</w:t>
            </w:r>
          </w:p>
          <w:p w14:paraId="0CB7A8F8" w14:textId="77777777" w:rsidR="0060023E" w:rsidRPr="00B855CB" w:rsidRDefault="0060023E" w:rsidP="00B92625">
            <w:pPr>
              <w:jc w:val="center"/>
              <w:rPr>
                <w:lang w:val="eu-ES"/>
              </w:rPr>
            </w:pPr>
            <w:r w:rsidRPr="00B855CB">
              <w:rPr>
                <w:lang w:val="eu-ES"/>
              </w:rPr>
              <w:t>Erabiltzaile Dokumentazioa</w:t>
            </w:r>
          </w:p>
          <w:p w14:paraId="7CD9F97F" w14:textId="77777777" w:rsidR="0060023E" w:rsidRPr="00B855CB" w:rsidRDefault="0060023E" w:rsidP="00B92625">
            <w:pPr>
              <w:jc w:val="center"/>
              <w:rPr>
                <w:lang w:val="eu-ES"/>
              </w:rPr>
            </w:pPr>
            <w:r w:rsidRPr="00B855CB">
              <w:rPr>
                <w:lang w:val="eu-ES"/>
              </w:rPr>
              <w:t>Trebatzeko Materialak</w:t>
            </w:r>
          </w:p>
        </w:tc>
      </w:tr>
      <w:tr w:rsidR="0060023E" w:rsidRPr="00B855CB" w14:paraId="449A703E" w14:textId="77777777" w:rsidTr="00B92625">
        <w:trPr>
          <w:jc w:val="center"/>
        </w:trPr>
        <w:tc>
          <w:tcPr>
            <w:tcW w:w="1271" w:type="dxa"/>
            <w:vAlign w:val="center"/>
          </w:tcPr>
          <w:p w14:paraId="727E9D6C" w14:textId="77777777" w:rsidR="0060023E" w:rsidRPr="00B855CB" w:rsidRDefault="0060023E" w:rsidP="00B92625">
            <w:pPr>
              <w:jc w:val="center"/>
              <w:rPr>
                <w:lang w:val="eu-ES"/>
              </w:rPr>
            </w:pPr>
            <w:r w:rsidRPr="00B855CB">
              <w:rPr>
                <w:lang w:val="eu-ES"/>
              </w:rPr>
              <w:t>Garapena</w:t>
            </w:r>
          </w:p>
        </w:tc>
        <w:tc>
          <w:tcPr>
            <w:tcW w:w="3544" w:type="dxa"/>
            <w:vAlign w:val="center"/>
          </w:tcPr>
          <w:p w14:paraId="7E6A1D62" w14:textId="77777777" w:rsidR="0060023E" w:rsidRPr="00B855CB" w:rsidRDefault="0060023E" w:rsidP="00B92625">
            <w:pPr>
              <w:jc w:val="center"/>
              <w:rPr>
                <w:lang w:val="eu-ES"/>
              </w:rPr>
            </w:pPr>
            <w:r w:rsidRPr="00B855CB">
              <w:rPr>
                <w:lang w:val="eu-ES"/>
              </w:rPr>
              <w:t>Inplementazioa</w:t>
            </w:r>
          </w:p>
          <w:p w14:paraId="47F64132" w14:textId="77777777" w:rsidR="0060023E" w:rsidRPr="00B855CB" w:rsidRDefault="0060023E" w:rsidP="00B92625">
            <w:pPr>
              <w:jc w:val="center"/>
              <w:rPr>
                <w:lang w:val="eu-ES"/>
              </w:rPr>
            </w:pPr>
            <w:r w:rsidRPr="00B855CB">
              <w:rPr>
                <w:lang w:val="eu-ES"/>
              </w:rPr>
              <w:t>Eraikuntza</w:t>
            </w:r>
          </w:p>
          <w:p w14:paraId="4D2FFA19" w14:textId="77777777" w:rsidR="0060023E" w:rsidRPr="00B855CB" w:rsidRDefault="0060023E" w:rsidP="00B92625">
            <w:pPr>
              <w:jc w:val="center"/>
              <w:rPr>
                <w:lang w:val="eu-ES"/>
              </w:rPr>
            </w:pPr>
            <w:r w:rsidRPr="00B855CB">
              <w:rPr>
                <w:lang w:val="eu-ES"/>
              </w:rPr>
              <w:lastRenderedPageBreak/>
              <w:t>Diseinua</w:t>
            </w:r>
          </w:p>
        </w:tc>
      </w:tr>
      <w:tr w:rsidR="0060023E" w:rsidRPr="00B855CB" w14:paraId="0D864892" w14:textId="77777777" w:rsidTr="00B92625">
        <w:trPr>
          <w:jc w:val="center"/>
        </w:trPr>
        <w:tc>
          <w:tcPr>
            <w:tcW w:w="1271" w:type="dxa"/>
            <w:vAlign w:val="center"/>
          </w:tcPr>
          <w:p w14:paraId="73D0C839" w14:textId="77777777" w:rsidR="0060023E" w:rsidRPr="00B855CB" w:rsidRDefault="0060023E" w:rsidP="00B92625">
            <w:pPr>
              <w:jc w:val="center"/>
              <w:rPr>
                <w:lang w:val="eu-ES"/>
              </w:rPr>
            </w:pPr>
            <w:r w:rsidRPr="00B855CB">
              <w:rPr>
                <w:lang w:val="eu-ES"/>
              </w:rPr>
              <w:lastRenderedPageBreak/>
              <w:t>Ingurunea</w:t>
            </w:r>
          </w:p>
        </w:tc>
        <w:tc>
          <w:tcPr>
            <w:tcW w:w="3544" w:type="dxa"/>
            <w:vAlign w:val="center"/>
          </w:tcPr>
          <w:p w14:paraId="2B9E1A69" w14:textId="77777777" w:rsidR="0060023E" w:rsidRPr="00B855CB" w:rsidRDefault="0060023E" w:rsidP="00B92625">
            <w:pPr>
              <w:jc w:val="center"/>
              <w:rPr>
                <w:lang w:val="eu-ES"/>
              </w:rPr>
            </w:pPr>
            <w:r w:rsidRPr="00B855CB">
              <w:rPr>
                <w:lang w:val="eu-ES"/>
              </w:rPr>
              <w:t>Garapen Kasua</w:t>
            </w:r>
          </w:p>
          <w:p w14:paraId="6B67F09B" w14:textId="77777777" w:rsidR="0060023E" w:rsidRPr="00B855CB" w:rsidRDefault="0060023E" w:rsidP="00B92625">
            <w:pPr>
              <w:jc w:val="center"/>
              <w:rPr>
                <w:lang w:val="eu-ES"/>
              </w:rPr>
            </w:pPr>
            <w:r w:rsidRPr="00B855CB">
              <w:rPr>
                <w:lang w:val="eu-ES"/>
              </w:rPr>
              <w:t>Tresnak</w:t>
            </w:r>
          </w:p>
        </w:tc>
      </w:tr>
      <w:tr w:rsidR="0060023E" w:rsidRPr="00B855CB" w14:paraId="3A39FF4A" w14:textId="77777777" w:rsidTr="00B92625">
        <w:trPr>
          <w:jc w:val="center"/>
        </w:trPr>
        <w:tc>
          <w:tcPr>
            <w:tcW w:w="1271" w:type="dxa"/>
            <w:vAlign w:val="center"/>
          </w:tcPr>
          <w:p w14:paraId="739ACFFE" w14:textId="77777777" w:rsidR="0060023E" w:rsidRPr="00B855CB" w:rsidRDefault="0060023E" w:rsidP="00B92625">
            <w:pPr>
              <w:jc w:val="center"/>
              <w:rPr>
                <w:lang w:val="eu-ES"/>
              </w:rPr>
            </w:pPr>
            <w:r w:rsidRPr="00B855CB">
              <w:rPr>
                <w:lang w:val="eu-ES"/>
              </w:rPr>
              <w:t>Proiektu Kudeaketa</w:t>
            </w:r>
          </w:p>
        </w:tc>
        <w:tc>
          <w:tcPr>
            <w:tcW w:w="3544" w:type="dxa"/>
            <w:vAlign w:val="center"/>
          </w:tcPr>
          <w:p w14:paraId="152A4401" w14:textId="77777777" w:rsidR="0060023E" w:rsidRPr="00B855CB" w:rsidRDefault="0060023E" w:rsidP="00B92625">
            <w:pPr>
              <w:jc w:val="center"/>
              <w:rPr>
                <w:lang w:val="eu-ES"/>
              </w:rPr>
            </w:pPr>
            <w:r w:rsidRPr="00B855CB">
              <w:rPr>
                <w:lang w:val="eu-ES"/>
              </w:rPr>
              <w:t>Iterazio Plana</w:t>
            </w:r>
          </w:p>
          <w:p w14:paraId="117F903D" w14:textId="77777777" w:rsidR="0060023E" w:rsidRPr="00B855CB" w:rsidRDefault="0060023E" w:rsidP="00B92625">
            <w:pPr>
              <w:jc w:val="center"/>
              <w:rPr>
                <w:lang w:val="eu-ES"/>
              </w:rPr>
            </w:pPr>
            <w:r w:rsidRPr="00B855CB">
              <w:rPr>
                <w:lang w:val="eu-ES"/>
              </w:rPr>
              <w:t>Proiektu Plana</w:t>
            </w:r>
          </w:p>
          <w:p w14:paraId="65CD3EA3" w14:textId="77777777" w:rsidR="0060023E" w:rsidRPr="00B855CB" w:rsidRDefault="0060023E" w:rsidP="00B92625">
            <w:pPr>
              <w:jc w:val="center"/>
              <w:rPr>
                <w:lang w:val="eu-ES"/>
              </w:rPr>
            </w:pPr>
            <w:r w:rsidRPr="00B855CB">
              <w:rPr>
                <w:lang w:val="eu-ES"/>
              </w:rPr>
              <w:t>Lan-atazen zerrenda</w:t>
            </w:r>
          </w:p>
          <w:p w14:paraId="0DE8E230" w14:textId="77777777" w:rsidR="0060023E" w:rsidRPr="00B855CB" w:rsidRDefault="0060023E" w:rsidP="00B92625">
            <w:pPr>
              <w:jc w:val="center"/>
              <w:rPr>
                <w:lang w:val="eu-ES"/>
              </w:rPr>
            </w:pPr>
            <w:r w:rsidRPr="00B855CB">
              <w:rPr>
                <w:lang w:val="eu-ES"/>
              </w:rPr>
              <w:t>Arriskuen zerrenda</w:t>
            </w:r>
          </w:p>
        </w:tc>
      </w:tr>
      <w:tr w:rsidR="0060023E" w:rsidRPr="00B855CB" w14:paraId="6CAAAD5D" w14:textId="77777777" w:rsidTr="00B92625">
        <w:trPr>
          <w:jc w:val="center"/>
        </w:trPr>
        <w:tc>
          <w:tcPr>
            <w:tcW w:w="1271" w:type="dxa"/>
            <w:vAlign w:val="center"/>
          </w:tcPr>
          <w:p w14:paraId="5E038808" w14:textId="77777777" w:rsidR="0060023E" w:rsidRPr="00B855CB" w:rsidRDefault="0060023E" w:rsidP="00B92625">
            <w:pPr>
              <w:jc w:val="center"/>
              <w:rPr>
                <w:lang w:val="eu-ES"/>
              </w:rPr>
            </w:pPr>
            <w:r w:rsidRPr="00B855CB">
              <w:rPr>
                <w:lang w:val="eu-ES"/>
              </w:rPr>
              <w:t>Betekizunak</w:t>
            </w:r>
          </w:p>
        </w:tc>
        <w:tc>
          <w:tcPr>
            <w:tcW w:w="3544" w:type="dxa"/>
            <w:vAlign w:val="center"/>
          </w:tcPr>
          <w:p w14:paraId="4886860E" w14:textId="77777777" w:rsidR="0060023E" w:rsidRPr="00B855CB" w:rsidRDefault="0060023E" w:rsidP="00B92625">
            <w:pPr>
              <w:jc w:val="center"/>
              <w:rPr>
                <w:lang w:val="eu-ES"/>
              </w:rPr>
            </w:pPr>
            <w:r w:rsidRPr="00B855CB">
              <w:rPr>
                <w:lang w:val="eu-ES"/>
              </w:rPr>
              <w:t>Glosategia</w:t>
            </w:r>
          </w:p>
          <w:p w14:paraId="6BD1972F" w14:textId="77777777" w:rsidR="0060023E" w:rsidRPr="00B855CB" w:rsidRDefault="0060023E" w:rsidP="00B92625">
            <w:pPr>
              <w:jc w:val="center"/>
              <w:rPr>
                <w:lang w:val="eu-ES"/>
              </w:rPr>
            </w:pPr>
            <w:r w:rsidRPr="00B855CB">
              <w:rPr>
                <w:lang w:val="eu-ES"/>
              </w:rPr>
              <w:t>Ikuspegia</w:t>
            </w:r>
          </w:p>
          <w:p w14:paraId="62A1C694" w14:textId="77777777" w:rsidR="0060023E" w:rsidRPr="00B855CB" w:rsidRDefault="0060023E" w:rsidP="00B92625">
            <w:pPr>
              <w:jc w:val="center"/>
              <w:rPr>
                <w:lang w:val="eu-ES"/>
              </w:rPr>
            </w:pPr>
            <w:r w:rsidRPr="00B855CB">
              <w:rPr>
                <w:lang w:val="eu-ES"/>
              </w:rPr>
              <w:t>Betebeharren Espezifikazioa</w:t>
            </w:r>
          </w:p>
          <w:p w14:paraId="734C1A2B" w14:textId="77777777" w:rsidR="0060023E" w:rsidRPr="00B855CB" w:rsidRDefault="0060023E" w:rsidP="00B92625">
            <w:pPr>
              <w:jc w:val="center"/>
              <w:rPr>
                <w:lang w:val="eu-ES"/>
              </w:rPr>
            </w:pPr>
            <w:r w:rsidRPr="00B855CB">
              <w:rPr>
                <w:lang w:val="eu-ES"/>
              </w:rPr>
              <w:t>Erabilpen Kasuak</w:t>
            </w:r>
          </w:p>
          <w:p w14:paraId="4994CDDF" w14:textId="77777777" w:rsidR="0060023E" w:rsidRPr="00B855CB" w:rsidRDefault="0060023E" w:rsidP="00B92625">
            <w:pPr>
              <w:jc w:val="center"/>
              <w:rPr>
                <w:lang w:val="eu-ES"/>
              </w:rPr>
            </w:pPr>
            <w:r w:rsidRPr="00B855CB">
              <w:rPr>
                <w:lang w:val="eu-ES"/>
              </w:rPr>
              <w:t>Erabilpen Kasuen Eredua</w:t>
            </w:r>
          </w:p>
        </w:tc>
      </w:tr>
      <w:tr w:rsidR="0060023E" w:rsidRPr="006B278F" w14:paraId="7C035AB3" w14:textId="77777777" w:rsidTr="00B92625">
        <w:trPr>
          <w:jc w:val="center"/>
        </w:trPr>
        <w:tc>
          <w:tcPr>
            <w:tcW w:w="1271" w:type="dxa"/>
            <w:vAlign w:val="center"/>
          </w:tcPr>
          <w:p w14:paraId="6AC9C251" w14:textId="77777777" w:rsidR="0060023E" w:rsidRPr="00B855CB" w:rsidRDefault="0060023E" w:rsidP="00B92625">
            <w:pPr>
              <w:jc w:val="center"/>
              <w:rPr>
                <w:lang w:val="eu-ES"/>
              </w:rPr>
            </w:pPr>
            <w:r w:rsidRPr="00B855CB">
              <w:rPr>
                <w:lang w:val="eu-ES"/>
              </w:rPr>
              <w:t>Proba</w:t>
            </w:r>
          </w:p>
        </w:tc>
        <w:tc>
          <w:tcPr>
            <w:tcW w:w="3544" w:type="dxa"/>
            <w:vAlign w:val="center"/>
          </w:tcPr>
          <w:p w14:paraId="59308F3E" w14:textId="77777777" w:rsidR="0060023E" w:rsidRPr="00B855CB" w:rsidRDefault="0060023E" w:rsidP="00B92625">
            <w:pPr>
              <w:jc w:val="center"/>
              <w:rPr>
                <w:lang w:val="eu-ES"/>
              </w:rPr>
            </w:pPr>
            <w:r w:rsidRPr="00B855CB">
              <w:rPr>
                <w:lang w:val="eu-ES"/>
              </w:rPr>
              <w:t>Proba Kasuak</w:t>
            </w:r>
          </w:p>
          <w:p w14:paraId="36F41411" w14:textId="77777777" w:rsidR="0060023E" w:rsidRPr="00B855CB" w:rsidRDefault="0060023E" w:rsidP="00B92625">
            <w:pPr>
              <w:jc w:val="center"/>
              <w:rPr>
                <w:lang w:val="eu-ES"/>
              </w:rPr>
            </w:pPr>
            <w:r w:rsidRPr="00B855CB">
              <w:rPr>
                <w:lang w:val="eu-ES"/>
              </w:rPr>
              <w:t>Proba Log-ak</w:t>
            </w:r>
          </w:p>
          <w:p w14:paraId="4CB2A226" w14:textId="77777777" w:rsidR="0060023E" w:rsidRPr="00B855CB" w:rsidRDefault="0060023E" w:rsidP="00B92625">
            <w:pPr>
              <w:keepNext/>
              <w:jc w:val="center"/>
              <w:rPr>
                <w:lang w:val="eu-ES"/>
              </w:rPr>
            </w:pPr>
            <w:r w:rsidRPr="00B855CB">
              <w:rPr>
                <w:lang w:val="eu-ES"/>
              </w:rPr>
              <w:t>Proba Script-ak</w:t>
            </w:r>
          </w:p>
        </w:tc>
      </w:tr>
    </w:tbl>
    <w:bookmarkStart w:id="389" w:name="_Ref72667462"/>
    <w:bookmarkEnd w:id="388"/>
    <w:p w14:paraId="7F784186" w14:textId="3473244C" w:rsidR="00512629" w:rsidRPr="00B855CB" w:rsidRDefault="005878E1" w:rsidP="0060023E">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390" w:name="_Toc74928465"/>
      <w:r w:rsidR="006F125A">
        <w:rPr>
          <w:noProof/>
          <w:lang w:val="eu-ES"/>
        </w:rPr>
        <w:t>8</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6F125A">
        <w:rPr>
          <w:noProof/>
          <w:lang w:val="eu-ES"/>
        </w:rPr>
        <w:t>1</w:t>
      </w:r>
      <w:r w:rsidRPr="00B855CB">
        <w:rPr>
          <w:lang w:val="eu-ES"/>
        </w:rPr>
        <w:fldChar w:fldCharType="end"/>
      </w:r>
      <w:r w:rsidR="0060023E" w:rsidRPr="00B855CB">
        <w:rPr>
          <w:lang w:val="eu-ES"/>
        </w:rPr>
        <w:t>. Taula</w:t>
      </w:r>
      <w:bookmarkEnd w:id="389"/>
      <w:r w:rsidR="0060023E" w:rsidRPr="00B855CB">
        <w:rPr>
          <w:lang w:val="eu-ES"/>
        </w:rPr>
        <w:t>. OpenUP metodologiako bete diren artefaktuak domeinutan sailkatuta.</w:t>
      </w:r>
      <w:bookmarkEnd w:id="390"/>
      <w:r w:rsidR="00512629" w:rsidRPr="00B855CB">
        <w:rPr>
          <w:lang w:val="eu-ES"/>
        </w:rPr>
        <w:br w:type="page"/>
      </w:r>
    </w:p>
    <w:p w14:paraId="659A9423" w14:textId="2FE58D53" w:rsidR="001400EC" w:rsidRPr="00B855CB" w:rsidRDefault="001400EC" w:rsidP="003273CE">
      <w:pPr>
        <w:pStyle w:val="Ttulo1"/>
        <w:jc w:val="both"/>
        <w:rPr>
          <w:lang w:val="eu-ES"/>
        </w:rPr>
      </w:pPr>
      <w:bookmarkStart w:id="391" w:name="_Toc74928279"/>
      <w:r w:rsidRPr="00B855CB">
        <w:rPr>
          <w:lang w:val="eu-ES"/>
        </w:rPr>
        <w:lastRenderedPageBreak/>
        <w:t>Hipotesiak eta Murriztapenak</w:t>
      </w:r>
      <w:bookmarkEnd w:id="391"/>
    </w:p>
    <w:p w14:paraId="146B7FB3" w14:textId="678C1156" w:rsidR="00550F4F" w:rsidRPr="00B855CB" w:rsidRDefault="00550F4F" w:rsidP="00550F4F">
      <w:pPr>
        <w:rPr>
          <w:lang w:val="eu-ES"/>
        </w:rPr>
      </w:pPr>
      <w:r w:rsidRPr="00B855CB">
        <w:rPr>
          <w:lang w:val="eu-ES"/>
        </w:rPr>
        <w:t>Kapitulu honetan, proiektuaren hasierako hipotesiak eta proiektuaren garapenerako ezarritako murriztapenak deskribatuko dira.</w:t>
      </w:r>
    </w:p>
    <w:p w14:paraId="7A00B338" w14:textId="2C343FD3" w:rsidR="00550F4F" w:rsidRPr="00B855CB" w:rsidRDefault="00550F4F" w:rsidP="00550F4F">
      <w:pPr>
        <w:pStyle w:val="Ttulo2"/>
        <w:rPr>
          <w:lang w:val="eu-ES"/>
        </w:rPr>
      </w:pPr>
      <w:bookmarkStart w:id="392" w:name="_Toc74928280"/>
      <w:r w:rsidRPr="00B855CB">
        <w:rPr>
          <w:lang w:val="eu-ES"/>
        </w:rPr>
        <w:t>Hipotesiak</w:t>
      </w:r>
      <w:bookmarkEnd w:id="392"/>
    </w:p>
    <w:p w14:paraId="6B8154D2" w14:textId="708DB75A" w:rsidR="00550F4F" w:rsidRPr="00B855CB" w:rsidRDefault="006310AE" w:rsidP="00550F4F">
      <w:pPr>
        <w:rPr>
          <w:lang w:val="eu-ES"/>
        </w:rPr>
      </w:pPr>
      <w:r w:rsidRPr="00B855CB">
        <w:rPr>
          <w:lang w:val="eu-ES"/>
        </w:rPr>
        <w:t xml:space="preserve">Proiektuarekin lanean hasteko hipotesi batzuk atera ditugu aurreko lan eta datuetatik. </w:t>
      </w:r>
      <w:r w:rsidR="00550F4F" w:rsidRPr="00B855CB">
        <w:rPr>
          <w:lang w:val="eu-ES"/>
        </w:rPr>
        <w:t>Hurrengoak dira proiektuaren hasierako hipotesiak:</w:t>
      </w:r>
    </w:p>
    <w:p w14:paraId="477869C4" w14:textId="567C4AB3" w:rsidR="006310AE" w:rsidRPr="00B855CB" w:rsidRDefault="006310AE" w:rsidP="00261AFA">
      <w:pPr>
        <w:pStyle w:val="Prrafodelista"/>
        <w:numPr>
          <w:ilvl w:val="0"/>
          <w:numId w:val="10"/>
        </w:numPr>
        <w:jc w:val="both"/>
        <w:rPr>
          <w:rFonts w:eastAsia="Calibri Light"/>
          <w:lang w:val="eu-ES"/>
        </w:rPr>
      </w:pPr>
      <w:r w:rsidRPr="00B855CB">
        <w:rPr>
          <w:rFonts w:eastAsia="Calibri Light"/>
          <w:lang w:val="eu-ES"/>
        </w:rPr>
        <w:t>Metaereduen erabilerak malgutasuna ematen du proiektuaren hurbilpena aldatzeko edo etorkizunean beste hurbilpen batzuk probatzeko.</w:t>
      </w:r>
    </w:p>
    <w:p w14:paraId="00959236" w14:textId="24F0DDC4" w:rsidR="00550F4F" w:rsidRPr="00B855CB" w:rsidRDefault="00550F4F" w:rsidP="00261AFA">
      <w:pPr>
        <w:pStyle w:val="Prrafodelista"/>
        <w:numPr>
          <w:ilvl w:val="0"/>
          <w:numId w:val="10"/>
        </w:numPr>
        <w:jc w:val="both"/>
        <w:rPr>
          <w:rFonts w:eastAsia="Calibri Light"/>
          <w:lang w:val="eu-ES"/>
        </w:rPr>
      </w:pPr>
      <w:r w:rsidRPr="00B855CB">
        <w:rPr>
          <w:rFonts w:eastAsia="Calibri Light"/>
          <w:lang w:val="eu-ES"/>
        </w:rPr>
        <w:t>Definitutako garapen prozesuak software proiektuen elaborazioa gidatu eta kontrolatuko du. Prozesua aldatzeak sistemaren portaera eta datu-basea automatikoki aldatzea ekarriko du.</w:t>
      </w:r>
    </w:p>
    <w:p w14:paraId="5858A71F" w14:textId="7E63CDC3" w:rsidR="00550F4F" w:rsidRPr="00B855CB" w:rsidRDefault="00550F4F" w:rsidP="00261AFA">
      <w:pPr>
        <w:pStyle w:val="Prrafodelista"/>
        <w:numPr>
          <w:ilvl w:val="0"/>
          <w:numId w:val="10"/>
        </w:numPr>
        <w:jc w:val="both"/>
        <w:rPr>
          <w:rFonts w:eastAsia="Calibri Light"/>
          <w:lang w:val="eu-ES"/>
        </w:rPr>
      </w:pPr>
      <w:r w:rsidRPr="00B855CB">
        <w:rPr>
          <w:rFonts w:eastAsia="Calibri Light"/>
          <w:lang w:val="eu-ES"/>
        </w:rPr>
        <w:t xml:space="preserve">CMS baten erabilera datuen sarrera/irteerarako irtenbide egokiena da. Webgune bat sortzeko aukera ematen duen tresna erabilerraza izateaz </w:t>
      </w:r>
      <w:r w:rsidR="00D045E9">
        <w:rPr>
          <w:rFonts w:eastAsia="Calibri Light"/>
          <w:lang w:val="eu-ES"/>
        </w:rPr>
        <w:t>gain</w:t>
      </w:r>
      <w:r w:rsidRPr="00B855CB">
        <w:rPr>
          <w:rFonts w:eastAsia="Calibri Light"/>
          <w:lang w:val="eu-ES"/>
        </w:rPr>
        <w:t>, ez da baliabide tekniko aurreratuetara etengabe jo behar. Kudeaketa, administrazioa eta mantentze-lanak egiteko laguntza ematen du kanpoko baliabiderik erabili gabe.</w:t>
      </w:r>
    </w:p>
    <w:p w14:paraId="777189F0" w14:textId="62F93B05" w:rsidR="00550F4F" w:rsidRPr="00B855CB" w:rsidRDefault="00550F4F" w:rsidP="00261AFA">
      <w:pPr>
        <w:pStyle w:val="Prrafodelista"/>
        <w:numPr>
          <w:ilvl w:val="0"/>
          <w:numId w:val="10"/>
        </w:numPr>
        <w:jc w:val="both"/>
        <w:rPr>
          <w:rFonts w:eastAsia="Calibri Light"/>
          <w:lang w:val="eu-ES"/>
        </w:rPr>
      </w:pPr>
      <w:r w:rsidRPr="00B855CB">
        <w:rPr>
          <w:rFonts w:eastAsia="Calibri Light"/>
          <w:lang w:val="eu-ES"/>
        </w:rPr>
        <w:t>Datu-base erlazionalak prozesu baten ezagutza gordetzeko modurik egokiena da, datuen independentzia, emaitzen koherentzia eta datu-basearen produktibitatea handitzea lortuz.</w:t>
      </w:r>
    </w:p>
    <w:p w14:paraId="45012BE1" w14:textId="6F52D327" w:rsidR="00550F4F" w:rsidRPr="00B855CB" w:rsidRDefault="00550F4F" w:rsidP="00261AFA">
      <w:pPr>
        <w:pStyle w:val="Prrafodelista"/>
        <w:numPr>
          <w:ilvl w:val="0"/>
          <w:numId w:val="10"/>
        </w:numPr>
        <w:jc w:val="both"/>
        <w:rPr>
          <w:rFonts w:eastAsia="Calibri Light"/>
          <w:lang w:val="eu-ES"/>
        </w:rPr>
      </w:pPr>
      <w:r w:rsidRPr="00B855CB">
        <w:rPr>
          <w:rFonts w:eastAsia="Calibri Light"/>
          <w:lang w:val="eu-ES"/>
        </w:rPr>
        <w:t>Sistema iteratiboki hobetzen joango denez, estandarretan oinarritutako garapenak bere mantenua eta hedapena errazten ditu.</w:t>
      </w:r>
    </w:p>
    <w:p w14:paraId="28710905" w14:textId="692A67CF" w:rsidR="00550F4F" w:rsidRPr="00B855CB" w:rsidRDefault="00550F4F" w:rsidP="00550F4F">
      <w:pPr>
        <w:pStyle w:val="Ttulo2"/>
        <w:rPr>
          <w:rFonts w:eastAsia="Calibri Light"/>
          <w:lang w:val="eu-ES"/>
        </w:rPr>
      </w:pPr>
      <w:bookmarkStart w:id="393" w:name="_Toc74928281"/>
      <w:r w:rsidRPr="00B855CB">
        <w:rPr>
          <w:rFonts w:eastAsia="Calibri Light"/>
          <w:lang w:val="eu-ES"/>
        </w:rPr>
        <w:t>Murriztapenak</w:t>
      </w:r>
      <w:bookmarkEnd w:id="393"/>
    </w:p>
    <w:p w14:paraId="1ADD5FC5" w14:textId="06D4D720" w:rsidR="00550F4F" w:rsidRPr="00B855CB" w:rsidRDefault="006310AE" w:rsidP="00550F4F">
      <w:pPr>
        <w:rPr>
          <w:lang w:val="eu-ES"/>
        </w:rPr>
      </w:pPr>
      <w:r w:rsidRPr="00B855CB">
        <w:rPr>
          <w:lang w:val="eu-ES"/>
        </w:rPr>
        <w:t xml:space="preserve">Proiektu informatikoen bezeroen eskakizunen ondorioz, neurri batean mugatu egin dira proiektuarekin lotutako elementu batzuk egiteko kontuan hartu beharreko aukerak. </w:t>
      </w:r>
      <w:r w:rsidR="00550F4F" w:rsidRPr="00B855CB">
        <w:rPr>
          <w:lang w:val="eu-ES"/>
        </w:rPr>
        <w:t>Hurrengoak dira proiektuaren hasierako murriztapenak:</w:t>
      </w:r>
    </w:p>
    <w:p w14:paraId="66287D7E" w14:textId="55D9BE08" w:rsidR="00550F4F" w:rsidRPr="00B855CB" w:rsidRDefault="006310AE" w:rsidP="00261AFA">
      <w:pPr>
        <w:pStyle w:val="Prrafodelista"/>
        <w:numPr>
          <w:ilvl w:val="0"/>
          <w:numId w:val="11"/>
        </w:numPr>
        <w:jc w:val="both"/>
        <w:rPr>
          <w:rFonts w:eastAsia="Calibri Light"/>
          <w:lang w:val="eu-ES"/>
        </w:rPr>
      </w:pPr>
      <w:r w:rsidRPr="00B855CB">
        <w:rPr>
          <w:rFonts w:eastAsia="Calibri Light"/>
          <w:lang w:val="eu-ES"/>
        </w:rPr>
        <w:t>Kostu</w:t>
      </w:r>
      <w:r w:rsidR="00550F4F" w:rsidRPr="00B855CB">
        <w:rPr>
          <w:rFonts w:eastAsia="Calibri Light"/>
          <w:lang w:val="eu-ES"/>
        </w:rPr>
        <w:t xml:space="preserve"> ekonomikoa ez </w:t>
      </w:r>
      <w:r w:rsidRPr="00B855CB">
        <w:rPr>
          <w:rFonts w:eastAsia="Calibri Light"/>
          <w:lang w:val="eu-ES"/>
        </w:rPr>
        <w:t xml:space="preserve">da </w:t>
      </w:r>
      <w:r w:rsidR="00550F4F" w:rsidRPr="00B855CB">
        <w:rPr>
          <w:rFonts w:eastAsia="Calibri Light"/>
          <w:lang w:val="eu-ES"/>
        </w:rPr>
        <w:t>batere aldatu hasierako planteamendutik. Izan ere, proiektuan zehar ez da kostu gehigarririk sortu</w:t>
      </w:r>
      <w:r w:rsidR="00D045E9">
        <w:rPr>
          <w:rFonts w:eastAsia="Calibri Light"/>
          <w:lang w:val="eu-ES"/>
        </w:rPr>
        <w:t xml:space="preserve"> behar</w:t>
      </w:r>
      <w:r w:rsidR="00550F4F" w:rsidRPr="00B855CB">
        <w:rPr>
          <w:rFonts w:eastAsia="Calibri Light"/>
          <w:lang w:val="eu-ES"/>
        </w:rPr>
        <w:t xml:space="preserve">, erabilitako teknologia guztiak doakoak direlako. </w:t>
      </w:r>
    </w:p>
    <w:p w14:paraId="65945A56" w14:textId="7D22898E" w:rsidR="00550F4F" w:rsidRPr="00B855CB" w:rsidRDefault="00550F4F" w:rsidP="00261AFA">
      <w:pPr>
        <w:pStyle w:val="Prrafodelista"/>
        <w:numPr>
          <w:ilvl w:val="0"/>
          <w:numId w:val="11"/>
        </w:numPr>
        <w:jc w:val="both"/>
        <w:rPr>
          <w:rFonts w:eastAsia="Calibri Light"/>
          <w:lang w:val="eu-ES"/>
        </w:rPr>
      </w:pPr>
      <w:r w:rsidRPr="00B855CB">
        <w:rPr>
          <w:rFonts w:eastAsia="Calibri Light"/>
          <w:lang w:val="eu-ES"/>
        </w:rPr>
        <w:t xml:space="preserve">Denborari dagokionez, ekainaren 20rako proiektua bukatzeko murriztapena bete </w:t>
      </w:r>
      <w:r w:rsidR="006310AE" w:rsidRPr="00B855CB">
        <w:rPr>
          <w:rFonts w:eastAsia="Calibri Light"/>
          <w:lang w:val="eu-ES"/>
        </w:rPr>
        <w:t>behar da.</w:t>
      </w:r>
    </w:p>
    <w:p w14:paraId="310400E0" w14:textId="1D5C0D0E" w:rsidR="000451F9" w:rsidRPr="00B855CB" w:rsidRDefault="000451F9" w:rsidP="00261AFA">
      <w:pPr>
        <w:pStyle w:val="Prrafodelista"/>
        <w:numPr>
          <w:ilvl w:val="0"/>
          <w:numId w:val="11"/>
        </w:numPr>
        <w:jc w:val="both"/>
        <w:rPr>
          <w:rFonts w:eastAsia="Calibri Light"/>
          <w:lang w:val="eu-ES"/>
        </w:rPr>
      </w:pPr>
      <w:r w:rsidRPr="00B855CB">
        <w:rPr>
          <w:rFonts w:eastAsia="Calibri Light"/>
          <w:lang w:val="eu-ES"/>
        </w:rPr>
        <w:t>Kalitateari dagokionez, proiektuak denbora eta kontu murriztapenen barruan kalitate onargarria izan behar du.</w:t>
      </w:r>
    </w:p>
    <w:p w14:paraId="79C7D5EE" w14:textId="6BF54F3E" w:rsidR="006310AE" w:rsidRPr="00B855CB" w:rsidRDefault="006310AE" w:rsidP="00261AFA">
      <w:pPr>
        <w:pStyle w:val="Prrafodelista"/>
        <w:numPr>
          <w:ilvl w:val="0"/>
          <w:numId w:val="11"/>
        </w:numPr>
        <w:jc w:val="both"/>
        <w:rPr>
          <w:rFonts w:eastAsia="Calibri Light"/>
          <w:lang w:val="eu-ES"/>
        </w:rPr>
      </w:pPr>
      <w:r w:rsidRPr="00B855CB">
        <w:rPr>
          <w:rFonts w:eastAsia="Calibri Light"/>
          <w:lang w:val="eu-ES"/>
        </w:rPr>
        <w:t>Betekizunen ingeniaritza eta bizi-zikloa definitzen duen metodologia bat jarraitzea proiektuaren elaborazio eta garapenenerako: OpenUP.</w:t>
      </w:r>
      <w:r w:rsidR="00345D6B" w:rsidRPr="00B855CB">
        <w:rPr>
          <w:rFonts w:eastAsia="Calibri Light"/>
          <w:lang w:val="eu-ES"/>
        </w:rPr>
        <w:t xml:space="preserve"> Bezeroak egiten duen exijentzia da metodologia bat erabiltzea.</w:t>
      </w:r>
    </w:p>
    <w:p w14:paraId="443A8178" w14:textId="58F1EEE0" w:rsidR="006310AE" w:rsidRPr="00B855CB" w:rsidRDefault="006310AE" w:rsidP="00261AFA">
      <w:pPr>
        <w:pStyle w:val="Prrafodelista"/>
        <w:numPr>
          <w:ilvl w:val="0"/>
          <w:numId w:val="11"/>
        </w:numPr>
        <w:jc w:val="both"/>
        <w:rPr>
          <w:rFonts w:eastAsia="Calibri Light"/>
          <w:lang w:val="eu-ES"/>
        </w:rPr>
      </w:pPr>
      <w:r w:rsidRPr="00B855CB">
        <w:rPr>
          <w:rFonts w:eastAsia="Calibri Light"/>
          <w:lang w:val="eu-ES"/>
        </w:rPr>
        <w:t>Proiektuaren dokumentuen antolaketarako CCII-2016N-02 estandarra erabiltzea.</w:t>
      </w:r>
    </w:p>
    <w:p w14:paraId="2EBE7A93" w14:textId="06B4DEBE" w:rsidR="006310AE" w:rsidRDefault="006310AE" w:rsidP="00261AFA">
      <w:pPr>
        <w:pStyle w:val="Prrafodelista"/>
        <w:numPr>
          <w:ilvl w:val="0"/>
          <w:numId w:val="11"/>
        </w:numPr>
        <w:jc w:val="both"/>
        <w:rPr>
          <w:rFonts w:eastAsia="Calibri Light"/>
          <w:lang w:val="eu-ES"/>
        </w:rPr>
      </w:pPr>
      <w:r w:rsidRPr="00B855CB">
        <w:rPr>
          <w:rFonts w:eastAsia="Calibri Light"/>
          <w:lang w:val="eu-ES"/>
        </w:rPr>
        <w:t>Sortuko den software proiektuen elaboraziorako sistema web bidez atzigarria izan behar du.</w:t>
      </w:r>
    </w:p>
    <w:p w14:paraId="63D1D259" w14:textId="2AAC14C8" w:rsidR="00D045E9" w:rsidRPr="00B855CB" w:rsidRDefault="00D045E9" w:rsidP="00261AFA">
      <w:pPr>
        <w:pStyle w:val="Prrafodelista"/>
        <w:numPr>
          <w:ilvl w:val="0"/>
          <w:numId w:val="11"/>
        </w:numPr>
        <w:jc w:val="both"/>
        <w:rPr>
          <w:rFonts w:eastAsia="Calibri Light"/>
          <w:lang w:val="eu-ES"/>
        </w:rPr>
      </w:pPr>
      <w:r>
        <w:rPr>
          <w:rFonts w:eastAsia="Calibri Light"/>
          <w:lang w:val="eu-ES"/>
        </w:rPr>
        <w:t xml:space="preserve">Beste proiektu batzuen oinarria izango denez, </w:t>
      </w:r>
      <w:r w:rsidR="00235F2B">
        <w:rPr>
          <w:rFonts w:eastAsia="Calibri Light"/>
          <w:lang w:val="eu-ES"/>
        </w:rPr>
        <w:t xml:space="preserve">informazio </w:t>
      </w:r>
      <w:r>
        <w:rPr>
          <w:rFonts w:eastAsia="Calibri Light"/>
          <w:lang w:val="eu-ES"/>
        </w:rPr>
        <w:t>transmisio eraginkorra ahalbieratzen duen dokumentazioa eraman behar du.</w:t>
      </w:r>
    </w:p>
    <w:p w14:paraId="5DE3D6A6" w14:textId="58FD28DC" w:rsidR="00FE504F" w:rsidRPr="00B855CB" w:rsidRDefault="00FE504F" w:rsidP="00550F4F">
      <w:pPr>
        <w:jc w:val="both"/>
        <w:rPr>
          <w:rFonts w:eastAsia="Calibri Light"/>
          <w:lang w:val="eu-ES"/>
        </w:rPr>
      </w:pPr>
      <w:r w:rsidRPr="00B855CB">
        <w:rPr>
          <w:rFonts w:eastAsia="Calibri Light"/>
          <w:lang w:val="eu-ES"/>
        </w:rPr>
        <w:br w:type="page"/>
      </w:r>
    </w:p>
    <w:p w14:paraId="07548FB5" w14:textId="4D99FA2F" w:rsidR="003F1E1E" w:rsidRPr="00B855CB" w:rsidRDefault="00404C19" w:rsidP="003273CE">
      <w:pPr>
        <w:pStyle w:val="Ttulo1"/>
        <w:jc w:val="both"/>
        <w:rPr>
          <w:rFonts w:eastAsia="Calibri Light"/>
          <w:lang w:val="eu-ES"/>
        </w:rPr>
      </w:pPr>
      <w:bookmarkStart w:id="394" w:name="_Toc74928282"/>
      <w:r w:rsidRPr="00B855CB">
        <w:rPr>
          <w:rFonts w:eastAsia="Calibri Light"/>
          <w:lang w:val="eu-ES"/>
        </w:rPr>
        <w:lastRenderedPageBreak/>
        <w:t xml:space="preserve">Aukeren </w:t>
      </w:r>
      <w:r w:rsidR="00F137B2" w:rsidRPr="00B855CB">
        <w:rPr>
          <w:rFonts w:eastAsia="Calibri Light"/>
          <w:lang w:val="eu-ES"/>
        </w:rPr>
        <w:t xml:space="preserve">Azterketa </w:t>
      </w:r>
      <w:r w:rsidRPr="00B855CB">
        <w:rPr>
          <w:rFonts w:eastAsia="Calibri Light"/>
          <w:lang w:val="eu-ES"/>
        </w:rPr>
        <w:t>eta Egingarritasuna</w:t>
      </w:r>
      <w:bookmarkEnd w:id="394"/>
    </w:p>
    <w:p w14:paraId="271FB87D" w14:textId="6DA7CCFD" w:rsidR="00F208EA" w:rsidRPr="00B855CB" w:rsidRDefault="00F208EA" w:rsidP="00F208EA">
      <w:pPr>
        <w:jc w:val="both"/>
        <w:rPr>
          <w:lang w:val="eu-ES"/>
        </w:rPr>
      </w:pPr>
      <w:r w:rsidRPr="00B855CB">
        <w:rPr>
          <w:lang w:val="eu-ES"/>
        </w:rPr>
        <w:t>Kapitulu honetan proiektuko soluzioaren alternatibak, balorazio-irizpideak eta hautatutako aukeren justifikazioak agertzen dira.</w:t>
      </w:r>
    </w:p>
    <w:p w14:paraId="0971A959" w14:textId="0EFAD394" w:rsidR="006C5BBE" w:rsidRPr="00B855CB" w:rsidRDefault="006C5BBE" w:rsidP="00652BD0">
      <w:pPr>
        <w:pStyle w:val="Ttulo2"/>
        <w:jc w:val="both"/>
        <w:rPr>
          <w:lang w:val="eu-ES"/>
        </w:rPr>
      </w:pPr>
      <w:bookmarkStart w:id="395" w:name="_Toc74928283"/>
      <w:r w:rsidRPr="00B855CB">
        <w:rPr>
          <w:lang w:val="eu-ES"/>
        </w:rPr>
        <w:t>Arkitektura</w:t>
      </w:r>
      <w:bookmarkEnd w:id="395"/>
    </w:p>
    <w:p w14:paraId="47939D39" w14:textId="648CBFA0" w:rsidR="00F208EA" w:rsidRPr="00B855CB" w:rsidRDefault="00F208EA" w:rsidP="00F208EA">
      <w:pPr>
        <w:jc w:val="both"/>
        <w:rPr>
          <w:lang w:val="eu-ES"/>
        </w:rPr>
      </w:pPr>
      <w:r w:rsidRPr="00B855CB">
        <w:rPr>
          <w:lang w:val="eu-ES"/>
        </w:rPr>
        <w:t xml:space="preserve">Soluzioaren arkitekturari dagokionez, ProWF proiektuan bi aukera aztertu ziren: </w:t>
      </w:r>
      <w:r w:rsidRPr="00B855CB">
        <w:rPr>
          <w:i/>
          <w:iCs/>
          <w:lang w:val="eu-ES"/>
        </w:rPr>
        <w:t>Bizagi</w:t>
      </w:r>
      <w:r w:rsidRPr="00B855CB">
        <w:rPr>
          <w:lang w:val="eu-ES"/>
        </w:rPr>
        <w:t xml:space="preserve"> bezalako softwarearen bitartez prozesuetan (</w:t>
      </w:r>
      <w:r w:rsidRPr="00B855CB">
        <w:rPr>
          <w:i/>
          <w:iCs/>
          <w:lang w:val="eu-ES"/>
        </w:rPr>
        <w:t>BPM</w:t>
      </w:r>
      <w:r w:rsidRPr="00B855CB">
        <w:rPr>
          <w:lang w:val="eu-ES"/>
        </w:rPr>
        <w:t>) oinarritutako web-aplikazioa eraikitzea edo arkitektura propioa sortzea. Proiektu honetan aukera berri bat gehitu da.</w:t>
      </w:r>
    </w:p>
    <w:p w14:paraId="6E15860E" w14:textId="43977671" w:rsidR="006C5BBE" w:rsidRPr="00B855CB" w:rsidRDefault="006C5BBE" w:rsidP="006C5BBE">
      <w:pPr>
        <w:pStyle w:val="Ttulo3"/>
        <w:rPr>
          <w:lang w:val="eu-ES"/>
        </w:rPr>
      </w:pPr>
      <w:bookmarkStart w:id="396" w:name="_Toc74928284"/>
      <w:r w:rsidRPr="00B855CB">
        <w:rPr>
          <w:lang w:val="eu-ES"/>
        </w:rPr>
        <w:t>Bizagi</w:t>
      </w:r>
      <w:bookmarkEnd w:id="396"/>
    </w:p>
    <w:p w14:paraId="4AFEF04D" w14:textId="68CD2131" w:rsidR="000F2A73" w:rsidRPr="00B855CB" w:rsidRDefault="000F2A73" w:rsidP="000F2A73">
      <w:pPr>
        <w:jc w:val="both"/>
        <w:rPr>
          <w:lang w:val="eu-ES"/>
        </w:rPr>
      </w:pPr>
      <w:r w:rsidRPr="00B855CB">
        <w:rPr>
          <w:i/>
          <w:iCs/>
          <w:lang w:val="eu-ES"/>
        </w:rPr>
        <w:t xml:space="preserve">Bizagi </w:t>
      </w:r>
      <w:r w:rsidRPr="00B855CB">
        <w:rPr>
          <w:lang w:val="eu-ES"/>
        </w:rPr>
        <w:t>Softwarearen Kalitatea irakasgaian erabilitako softwarea</w:t>
      </w:r>
      <w:r w:rsidRPr="00B855CB">
        <w:rPr>
          <w:i/>
          <w:iCs/>
          <w:lang w:val="eu-ES"/>
        </w:rPr>
        <w:t xml:space="preserve"> </w:t>
      </w:r>
      <w:r w:rsidRPr="00B855CB">
        <w:rPr>
          <w:lang w:val="eu-ES"/>
        </w:rPr>
        <w:t xml:space="preserve">da. Bertan, </w:t>
      </w:r>
      <w:r w:rsidRPr="00B855CB">
        <w:rPr>
          <w:i/>
          <w:iCs/>
          <w:lang w:val="eu-ES"/>
        </w:rPr>
        <w:t>Bizagi Modeler</w:t>
      </w:r>
      <w:r w:rsidRPr="00B855CB">
        <w:rPr>
          <w:lang w:val="eu-ES"/>
        </w:rPr>
        <w:t xml:space="preserve"> editorearen bitartez prozesuak sortu eta ondoren, </w:t>
      </w:r>
      <w:r w:rsidRPr="00B855CB">
        <w:rPr>
          <w:i/>
          <w:iCs/>
          <w:lang w:val="eu-ES"/>
        </w:rPr>
        <w:t>Bizagi Studio</w:t>
      </w:r>
      <w:r w:rsidRPr="00B855CB">
        <w:rPr>
          <w:lang w:val="eu-ES"/>
        </w:rPr>
        <w:t xml:space="preserve"> tresnan negozio-erregelak adieraziz, datu-basea konfiguratuz, formularioak definituz, web-zerbitzuak integratuz eta beste hainbat aspektu ukituz, sortutako prozesuan oinarritutako web-aplikazio bat sortu zen. Sortutako web-aplikazioak itxura oso profesionala zuen eta bere sorkuntza ez zen izan batere zaila.</w:t>
      </w:r>
    </w:p>
    <w:p w14:paraId="46F7D37D" w14:textId="77777777" w:rsidR="000F2A73" w:rsidRPr="00B855CB" w:rsidRDefault="000F2A73" w:rsidP="000F2A73">
      <w:pPr>
        <w:jc w:val="both"/>
        <w:rPr>
          <w:lang w:val="eu-ES"/>
        </w:rPr>
      </w:pPr>
      <w:r w:rsidRPr="00B855CB">
        <w:rPr>
          <w:lang w:val="eu-ES"/>
        </w:rPr>
        <w:t>Proiektu honetarako bideragarria izango litzateke software hau erabiltzea, hurrengo bi arrazoiengatik:</w:t>
      </w:r>
    </w:p>
    <w:p w14:paraId="3F89CC0E" w14:textId="47726841" w:rsidR="000F2A73" w:rsidRPr="00B855CB" w:rsidRDefault="000F2A73" w:rsidP="00261AFA">
      <w:pPr>
        <w:pStyle w:val="Prrafodelista"/>
        <w:numPr>
          <w:ilvl w:val="0"/>
          <w:numId w:val="27"/>
        </w:numPr>
        <w:jc w:val="both"/>
        <w:rPr>
          <w:lang w:val="eu-ES"/>
        </w:rPr>
      </w:pPr>
      <w:r w:rsidRPr="00B855CB">
        <w:rPr>
          <w:lang w:val="eu-ES"/>
        </w:rPr>
        <w:t xml:space="preserve">Lan-fluxua definitzeko </w:t>
      </w:r>
      <w:r w:rsidRPr="00B855CB">
        <w:rPr>
          <w:i/>
          <w:iCs/>
          <w:lang w:val="eu-ES"/>
        </w:rPr>
        <w:t>Bizagi Modeler</w:t>
      </w:r>
      <w:r w:rsidRPr="00B855CB">
        <w:rPr>
          <w:lang w:val="eu-ES"/>
        </w:rPr>
        <w:t xml:space="preserve"> editorea erabili daiteke, bizi-zikloa definitzen duten metodologiek faseak eta rolak erabiltzen dituztelako, </w:t>
      </w:r>
      <w:r w:rsidRPr="00B855CB">
        <w:rPr>
          <w:lang w:val="eu-ES"/>
        </w:rPr>
        <w:fldChar w:fldCharType="begin"/>
      </w:r>
      <w:r w:rsidRPr="00B855CB">
        <w:rPr>
          <w:lang w:val="eu-ES"/>
        </w:rPr>
        <w:instrText xml:space="preserve"> REF _Ref73210686 \h </w:instrText>
      </w:r>
      <w:r w:rsidRPr="00B855CB">
        <w:rPr>
          <w:lang w:val="eu-ES"/>
        </w:rPr>
      </w:r>
      <w:r w:rsidRPr="00B855CB">
        <w:rPr>
          <w:lang w:val="eu-ES"/>
        </w:rPr>
        <w:fldChar w:fldCharType="separate"/>
      </w:r>
      <w:ins w:id="397" w:author="Julen Etxaniz Aragoneses" w:date="2021-08-23T12:18:00Z">
        <w:r w:rsidR="006F125A">
          <w:rPr>
            <w:noProof/>
            <w:lang w:val="eu-ES"/>
          </w:rPr>
          <w:t>10</w:t>
        </w:r>
        <w:r w:rsidR="006F125A" w:rsidRPr="00B855CB">
          <w:rPr>
            <w:lang w:val="eu-ES"/>
          </w:rPr>
          <w:t>.</w:t>
        </w:r>
        <w:r w:rsidR="006F125A">
          <w:rPr>
            <w:noProof/>
            <w:lang w:val="eu-ES"/>
          </w:rPr>
          <w:t>1</w:t>
        </w:r>
        <w:r w:rsidR="006F125A" w:rsidRPr="00B855CB">
          <w:rPr>
            <w:lang w:val="eu-ES"/>
          </w:rPr>
          <w:t>. Irudia</w:t>
        </w:r>
      </w:ins>
      <w:del w:id="398" w:author="Julen Etxaniz Aragoneses" w:date="2021-08-23T12:16:00Z">
        <w:r w:rsidR="00B94161" w:rsidDel="006B278F">
          <w:rPr>
            <w:noProof/>
            <w:lang w:val="eu-ES"/>
          </w:rPr>
          <w:delText>10</w:delText>
        </w:r>
        <w:r w:rsidR="00B94161" w:rsidRPr="00B855CB" w:rsidDel="006B278F">
          <w:rPr>
            <w:lang w:val="eu-ES"/>
          </w:rPr>
          <w:delText>.</w:delText>
        </w:r>
        <w:r w:rsidR="00B94161" w:rsidDel="006B278F">
          <w:rPr>
            <w:noProof/>
            <w:lang w:val="eu-ES"/>
          </w:rPr>
          <w:delText>1</w:delText>
        </w:r>
        <w:r w:rsidR="00B94161" w:rsidRPr="00B855CB" w:rsidDel="006B278F">
          <w:rPr>
            <w:lang w:val="eu-ES"/>
          </w:rPr>
          <w:delText>. Irudia</w:delText>
        </w:r>
      </w:del>
      <w:r w:rsidRPr="00B855CB">
        <w:rPr>
          <w:lang w:val="eu-ES"/>
        </w:rPr>
        <w:fldChar w:fldCharType="end"/>
      </w:r>
      <w:r w:rsidRPr="00B855CB">
        <w:rPr>
          <w:lang w:val="eu-ES"/>
        </w:rPr>
        <w:t xml:space="preserve">n ikus daitekeen bezala. Beraz, </w:t>
      </w:r>
      <w:r w:rsidRPr="00B855CB">
        <w:rPr>
          <w:i/>
          <w:iCs/>
          <w:lang w:val="eu-ES"/>
        </w:rPr>
        <w:t>Bizagi Modeler</w:t>
      </w:r>
      <w:r w:rsidRPr="00B855CB">
        <w:rPr>
          <w:lang w:val="eu-ES"/>
        </w:rPr>
        <w:t xml:space="preserve"> erabiliz, bere lengoaiaren (</w:t>
      </w:r>
      <w:r w:rsidRPr="00B855CB">
        <w:rPr>
          <w:i/>
          <w:iCs/>
          <w:lang w:val="eu-ES"/>
        </w:rPr>
        <w:t>BPMN</w:t>
      </w:r>
      <w:r w:rsidRPr="00B855CB">
        <w:rPr>
          <w:lang w:val="eu-ES"/>
        </w:rPr>
        <w:t xml:space="preserve">) arauak errespetatuz, </w:t>
      </w:r>
      <w:r w:rsidRPr="00B855CB">
        <w:rPr>
          <w:i/>
          <w:iCs/>
          <w:lang w:val="eu-ES"/>
        </w:rPr>
        <w:t>workflow</w:t>
      </w:r>
      <w:r w:rsidRPr="00B855CB">
        <w:rPr>
          <w:lang w:val="eu-ES"/>
        </w:rPr>
        <w:t xml:space="preserve"> azpi-lengoaia bat sortu izango litzateke.</w:t>
      </w:r>
    </w:p>
    <w:p w14:paraId="34237545" w14:textId="77777777" w:rsidR="000F2A73" w:rsidRPr="00B855CB" w:rsidRDefault="000F2A73" w:rsidP="000F2A73">
      <w:pPr>
        <w:pStyle w:val="Prrafodelista"/>
        <w:jc w:val="both"/>
        <w:rPr>
          <w:lang w:val="eu-ES"/>
        </w:rPr>
      </w:pPr>
    </w:p>
    <w:p w14:paraId="2BEC1759" w14:textId="0D7B4085" w:rsidR="000F2A73" w:rsidRPr="00B855CB" w:rsidRDefault="000F2A73" w:rsidP="00261AFA">
      <w:pPr>
        <w:pStyle w:val="Prrafodelista"/>
        <w:numPr>
          <w:ilvl w:val="0"/>
          <w:numId w:val="27"/>
        </w:numPr>
        <w:jc w:val="both"/>
        <w:rPr>
          <w:lang w:val="eu-ES"/>
        </w:rPr>
      </w:pPr>
      <w:r w:rsidRPr="00B855CB">
        <w:rPr>
          <w:lang w:val="eu-ES"/>
        </w:rPr>
        <w:t xml:space="preserve">Soluzioaren sarrera/irteerak kudeatzeko </w:t>
      </w:r>
      <w:r w:rsidRPr="00B855CB">
        <w:rPr>
          <w:i/>
          <w:iCs/>
          <w:lang w:val="eu-ES"/>
        </w:rPr>
        <w:t>Bizagi Studioren</w:t>
      </w:r>
      <w:r w:rsidRPr="00B855CB">
        <w:rPr>
          <w:lang w:val="eu-ES"/>
        </w:rPr>
        <w:t xml:space="preserve"> bitartez sortutako web-aplikazioa erabili daiteke, bere datu-baseen kudeaketa, negozio-erregelak, formularioak eta web-zerbitzuak baliatuz.</w:t>
      </w:r>
    </w:p>
    <w:p w14:paraId="6DC48BD3" w14:textId="2C0995C2" w:rsidR="000F2A73" w:rsidRPr="00B855CB" w:rsidRDefault="000F2A73" w:rsidP="000F2A73">
      <w:pPr>
        <w:jc w:val="both"/>
        <w:rPr>
          <w:lang w:val="eu-ES"/>
        </w:rPr>
      </w:pPr>
      <w:r w:rsidRPr="00B855CB">
        <w:rPr>
          <w:lang w:val="eu-ES"/>
        </w:rPr>
        <w:t>Arkitekturaren soluzio honek, ostera, bi desabantaila nagusi ditu:</w:t>
      </w:r>
    </w:p>
    <w:p w14:paraId="44DC8E73" w14:textId="1974E0FA" w:rsidR="000F2A73" w:rsidRPr="00B855CB" w:rsidRDefault="000F2A73" w:rsidP="00261AFA">
      <w:pPr>
        <w:pStyle w:val="Prrafodelista"/>
        <w:numPr>
          <w:ilvl w:val="0"/>
          <w:numId w:val="28"/>
        </w:numPr>
        <w:jc w:val="both"/>
        <w:rPr>
          <w:lang w:val="eu-ES"/>
        </w:rPr>
      </w:pPr>
      <w:r w:rsidRPr="00B855CB">
        <w:rPr>
          <w:lang w:val="eu-ES"/>
        </w:rPr>
        <w:t xml:space="preserve">Arkitektura guztia kanpoko tresna baten bitartez eraikitzeak izugarrizko menpekotasun teknologikoa sortuko du. Garapen-prozesuaren konplexutasuna gorakorra izango denez, sistema osoa, hasieratik, </w:t>
      </w:r>
      <w:r w:rsidRPr="00B855CB">
        <w:rPr>
          <w:i/>
          <w:iCs/>
          <w:lang w:val="eu-ES"/>
        </w:rPr>
        <w:t>Bizagiren</w:t>
      </w:r>
      <w:r w:rsidRPr="00B855CB">
        <w:rPr>
          <w:lang w:val="eu-ES"/>
        </w:rPr>
        <w:t xml:space="preserve"> menpe jartzea arriskutsua izan daiteke eta ez da batere komenigarria produktuaren aldaketa eta hobekuntzarako.</w:t>
      </w:r>
    </w:p>
    <w:p w14:paraId="33E7A3EC" w14:textId="77777777" w:rsidR="000F2A73" w:rsidRPr="00B855CB" w:rsidRDefault="000F2A73" w:rsidP="000F2A73">
      <w:pPr>
        <w:pStyle w:val="Prrafodelista"/>
        <w:jc w:val="both"/>
        <w:rPr>
          <w:lang w:val="eu-ES"/>
        </w:rPr>
      </w:pPr>
    </w:p>
    <w:p w14:paraId="4C66D847" w14:textId="58886B0D" w:rsidR="000F2A73" w:rsidRPr="00B855CB" w:rsidRDefault="000F2A73" w:rsidP="00261AFA">
      <w:pPr>
        <w:pStyle w:val="Prrafodelista"/>
        <w:numPr>
          <w:ilvl w:val="0"/>
          <w:numId w:val="28"/>
        </w:numPr>
        <w:jc w:val="both"/>
        <w:rPr>
          <w:lang w:val="eu-ES"/>
        </w:rPr>
      </w:pPr>
      <w:r w:rsidRPr="00B855CB">
        <w:rPr>
          <w:i/>
          <w:iCs/>
          <w:lang w:val="eu-ES"/>
        </w:rPr>
        <w:t xml:space="preserve">Bizagi Modeler </w:t>
      </w:r>
      <w:r w:rsidRPr="00B855CB">
        <w:rPr>
          <w:lang w:val="eu-ES"/>
        </w:rPr>
        <w:t>freemium bat da, hau da, zerbitzu basikoak dohain eskaintzen ditu eta</w:t>
      </w:r>
      <w:r w:rsidRPr="00B855CB">
        <w:rPr>
          <w:i/>
          <w:iCs/>
          <w:lang w:val="eu-ES"/>
        </w:rPr>
        <w:t xml:space="preserve"> </w:t>
      </w:r>
      <w:r w:rsidRPr="00B855CB">
        <w:rPr>
          <w:lang w:val="eu-ES"/>
        </w:rPr>
        <w:t xml:space="preserve">zerbitzu aurreratuago edo bereziengatik zerbait ordaindu behar da. </w:t>
      </w:r>
      <w:r w:rsidRPr="00B855CB">
        <w:rPr>
          <w:i/>
          <w:iCs/>
          <w:lang w:val="eu-ES"/>
        </w:rPr>
        <w:t>Bizagi Studio,</w:t>
      </w:r>
      <w:r w:rsidRPr="00B855CB">
        <w:rPr>
          <w:lang w:val="eu-ES"/>
        </w:rPr>
        <w:t xml:space="preserve"> ordea, </w:t>
      </w:r>
      <w:r w:rsidRPr="00B855CB">
        <w:rPr>
          <w:i/>
          <w:iCs/>
          <w:lang w:val="eu-ES"/>
        </w:rPr>
        <w:t xml:space="preserve">suite </w:t>
      </w:r>
      <w:r w:rsidRPr="00B855CB">
        <w:rPr>
          <w:lang w:val="eu-ES"/>
        </w:rPr>
        <w:t>ofimatikoa da, enpresen erabilpenerako paketeak eskaintzen ditu bere produktua</w:t>
      </w:r>
      <w:r w:rsidRPr="00B855CB">
        <w:rPr>
          <w:i/>
          <w:iCs/>
          <w:lang w:val="eu-ES"/>
        </w:rPr>
        <w:t xml:space="preserve"> </w:t>
      </w:r>
      <w:r w:rsidRPr="00B855CB">
        <w:rPr>
          <w:lang w:val="eu-ES"/>
        </w:rPr>
        <w:t xml:space="preserve">erosiz. Hori dela eta, </w:t>
      </w:r>
      <w:r w:rsidRPr="00B855CB">
        <w:rPr>
          <w:i/>
          <w:iCs/>
          <w:lang w:val="eu-ES"/>
        </w:rPr>
        <w:t>Bizagirekin</w:t>
      </w:r>
      <w:r w:rsidRPr="00B855CB">
        <w:rPr>
          <w:lang w:val="eu-ES"/>
        </w:rPr>
        <w:t xml:space="preserve"> arkitekturaren kostu ekonomikoa handia izango litzateke.</w:t>
      </w:r>
    </w:p>
    <w:p w14:paraId="2DFCA93D" w14:textId="77777777" w:rsidR="000F2A73" w:rsidRPr="00B855CB" w:rsidRDefault="000F2A73" w:rsidP="000F2A73">
      <w:pPr>
        <w:keepNext/>
        <w:jc w:val="center"/>
        <w:rPr>
          <w:lang w:val="eu-ES"/>
        </w:rPr>
      </w:pPr>
      <w:r w:rsidRPr="00B855CB">
        <w:rPr>
          <w:noProof/>
          <w:szCs w:val="20"/>
          <w:lang w:val="eu-ES" w:eastAsia="eu-ES"/>
        </w:rPr>
        <w:lastRenderedPageBreak/>
        <w:drawing>
          <wp:inline distT="0" distB="0" distL="0" distR="0" wp14:anchorId="6C18147B" wp14:editId="209744E1">
            <wp:extent cx="5002530" cy="2276475"/>
            <wp:effectExtent l="0" t="0" r="762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02530" cy="2276475"/>
                    </a:xfrm>
                    <a:prstGeom prst="rect">
                      <a:avLst/>
                    </a:prstGeom>
                    <a:noFill/>
                  </pic:spPr>
                </pic:pic>
              </a:graphicData>
            </a:graphic>
          </wp:inline>
        </w:drawing>
      </w:r>
    </w:p>
    <w:bookmarkStart w:id="399" w:name="_Ref73210686"/>
    <w:p w14:paraId="047FB528" w14:textId="33483ACF" w:rsidR="000F2A73" w:rsidRPr="00B855CB" w:rsidRDefault="00B855CB" w:rsidP="000F2A73">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400" w:name="_Toc74928442"/>
      <w:r w:rsidR="006F125A">
        <w:rPr>
          <w:noProof/>
          <w:lang w:val="eu-ES"/>
        </w:rPr>
        <w:t>10</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6F125A">
        <w:rPr>
          <w:noProof/>
          <w:lang w:val="eu-ES"/>
        </w:rPr>
        <w:t>1</w:t>
      </w:r>
      <w:r w:rsidRPr="00B855CB">
        <w:rPr>
          <w:lang w:val="eu-ES"/>
        </w:rPr>
        <w:fldChar w:fldCharType="end"/>
      </w:r>
      <w:r w:rsidR="000F2A73" w:rsidRPr="00B855CB">
        <w:rPr>
          <w:lang w:val="eu-ES"/>
        </w:rPr>
        <w:t>. Irudia</w:t>
      </w:r>
      <w:bookmarkEnd w:id="399"/>
      <w:r w:rsidR="000F2A73" w:rsidRPr="00B855CB">
        <w:rPr>
          <w:lang w:val="eu-ES"/>
        </w:rPr>
        <w:t>. Bizagi Modeler erabiliz sortutako prozesua.</w:t>
      </w:r>
      <w:bookmarkEnd w:id="400"/>
    </w:p>
    <w:p w14:paraId="67C3F765" w14:textId="596FFC12" w:rsidR="006C5BBE" w:rsidRPr="00B855CB" w:rsidRDefault="006C5BBE" w:rsidP="006C5BBE">
      <w:pPr>
        <w:pStyle w:val="Ttulo3"/>
        <w:rPr>
          <w:lang w:val="eu-ES"/>
        </w:rPr>
      </w:pPr>
      <w:bookmarkStart w:id="401" w:name="_Toc74928285"/>
      <w:r w:rsidRPr="00B855CB">
        <w:rPr>
          <w:lang w:val="eu-ES"/>
        </w:rPr>
        <w:t>ProWF</w:t>
      </w:r>
      <w:bookmarkEnd w:id="401"/>
    </w:p>
    <w:p w14:paraId="7BBAAA77" w14:textId="77777777" w:rsidR="00417119" w:rsidRPr="00B855CB" w:rsidRDefault="00417119" w:rsidP="00417119">
      <w:pPr>
        <w:rPr>
          <w:lang w:val="eu-ES"/>
        </w:rPr>
      </w:pPr>
      <w:r w:rsidRPr="00B855CB">
        <w:rPr>
          <w:lang w:val="eu-ES"/>
        </w:rPr>
        <w:t xml:space="preserve">Esan bezala, ProWF proiektuan erabakia </w:t>
      </w:r>
      <w:r w:rsidRPr="00B855CB">
        <w:rPr>
          <w:b/>
          <w:bCs/>
          <w:lang w:val="eu-ES"/>
        </w:rPr>
        <w:t>arkitektura zerotik eraikitzea</w:t>
      </w:r>
      <w:r w:rsidRPr="00B855CB">
        <w:rPr>
          <w:lang w:val="eu-ES"/>
        </w:rPr>
        <w:t xml:space="preserve"> izan zen. Hurrengo kapituluan sartuko gara soluzioaren deskribapenean.</w:t>
      </w:r>
    </w:p>
    <w:p w14:paraId="432A9689" w14:textId="77777777" w:rsidR="00417119" w:rsidRPr="00B855CB" w:rsidRDefault="00417119" w:rsidP="00417119">
      <w:pPr>
        <w:jc w:val="both"/>
        <w:rPr>
          <w:lang w:val="eu-ES"/>
        </w:rPr>
      </w:pPr>
      <w:r w:rsidRPr="00B855CB">
        <w:rPr>
          <w:i/>
          <w:iCs/>
          <w:lang w:val="eu-ES"/>
        </w:rPr>
        <w:t xml:space="preserve">Workflowetan </w:t>
      </w:r>
      <w:r w:rsidRPr="00B855CB">
        <w:rPr>
          <w:lang w:val="eu-ES"/>
        </w:rPr>
        <w:t>oinarritutako web-aplikazio bat zerotik eraikitzea apustu handia zen, denbora</w:t>
      </w:r>
      <w:r w:rsidRPr="00B855CB">
        <w:rPr>
          <w:i/>
          <w:iCs/>
          <w:lang w:val="eu-ES"/>
        </w:rPr>
        <w:t xml:space="preserve"> </w:t>
      </w:r>
      <w:r w:rsidRPr="00B855CB">
        <w:rPr>
          <w:lang w:val="eu-ES"/>
        </w:rPr>
        <w:t>gehiago eman beharko litzateke arkitekturaren garapenean, baina, ordea, pisuzko arrazoiak zituen:</w:t>
      </w:r>
    </w:p>
    <w:p w14:paraId="53DDD09F" w14:textId="77777777" w:rsidR="00417119" w:rsidRPr="00B855CB" w:rsidRDefault="00417119" w:rsidP="00417119">
      <w:pPr>
        <w:pStyle w:val="Prrafodelista"/>
        <w:numPr>
          <w:ilvl w:val="0"/>
          <w:numId w:val="29"/>
        </w:numPr>
        <w:jc w:val="both"/>
        <w:rPr>
          <w:lang w:val="eu-ES"/>
        </w:rPr>
      </w:pPr>
      <w:r w:rsidRPr="00B855CB">
        <w:rPr>
          <w:i/>
          <w:iCs/>
          <w:lang w:val="eu-ES"/>
        </w:rPr>
        <w:t xml:space="preserve">Bizagiren </w:t>
      </w:r>
      <w:r w:rsidRPr="00B855CB">
        <w:rPr>
          <w:lang w:val="eu-ES"/>
        </w:rPr>
        <w:t>desabantailak oso kaltegarriak ziran. Honela, menpekotasun teknologikoa</w:t>
      </w:r>
      <w:r w:rsidRPr="00B855CB">
        <w:rPr>
          <w:i/>
          <w:iCs/>
          <w:lang w:val="eu-ES"/>
        </w:rPr>
        <w:t xml:space="preserve"> </w:t>
      </w:r>
      <w:r w:rsidRPr="00B855CB">
        <w:rPr>
          <w:lang w:val="eu-ES"/>
        </w:rPr>
        <w:t>saihestu eta kostu ekonomikoa asko gutxitzen da.</w:t>
      </w:r>
    </w:p>
    <w:p w14:paraId="7F994F35" w14:textId="77777777" w:rsidR="00417119" w:rsidRPr="00B855CB" w:rsidRDefault="00417119" w:rsidP="00417119">
      <w:pPr>
        <w:pStyle w:val="Prrafodelista"/>
        <w:jc w:val="both"/>
        <w:rPr>
          <w:lang w:val="eu-ES"/>
        </w:rPr>
      </w:pPr>
    </w:p>
    <w:p w14:paraId="3780903A" w14:textId="77777777" w:rsidR="00417119" w:rsidRPr="00B855CB" w:rsidRDefault="00417119" w:rsidP="00417119">
      <w:pPr>
        <w:pStyle w:val="Prrafodelista"/>
        <w:numPr>
          <w:ilvl w:val="0"/>
          <w:numId w:val="29"/>
        </w:numPr>
        <w:jc w:val="both"/>
        <w:rPr>
          <w:lang w:val="eu-ES"/>
        </w:rPr>
      </w:pPr>
      <w:r w:rsidRPr="00B855CB">
        <w:rPr>
          <w:i/>
          <w:iCs/>
          <w:lang w:val="eu-ES"/>
        </w:rPr>
        <w:t>Workflow</w:t>
      </w:r>
      <w:r w:rsidRPr="00B855CB">
        <w:rPr>
          <w:lang w:val="eu-ES"/>
        </w:rPr>
        <w:t>-lengoaia guztiz propioa sortzea komenigarria zen, lengoaia hori exekutatzeko</w:t>
      </w:r>
      <w:r w:rsidRPr="00B855CB">
        <w:rPr>
          <w:i/>
          <w:iCs/>
          <w:lang w:val="eu-ES"/>
        </w:rPr>
        <w:t xml:space="preserve"> </w:t>
      </w:r>
      <w:r w:rsidRPr="00B855CB">
        <w:rPr>
          <w:lang w:val="eu-ES"/>
        </w:rPr>
        <w:t>motor propioa ere, bere erregela eta berezitasunekin</w:t>
      </w:r>
      <w:r w:rsidRPr="00B855CB">
        <w:rPr>
          <w:i/>
          <w:iCs/>
          <w:lang w:val="eu-ES"/>
        </w:rPr>
        <w:t>.</w:t>
      </w:r>
    </w:p>
    <w:p w14:paraId="5A29D12B" w14:textId="77777777" w:rsidR="00417119" w:rsidRPr="00B855CB" w:rsidRDefault="00417119" w:rsidP="00417119">
      <w:pPr>
        <w:pStyle w:val="Prrafodelista"/>
        <w:jc w:val="both"/>
        <w:rPr>
          <w:lang w:val="eu-ES"/>
        </w:rPr>
      </w:pPr>
    </w:p>
    <w:p w14:paraId="114A3F22" w14:textId="77777777" w:rsidR="00417119" w:rsidRPr="00B855CB" w:rsidRDefault="00417119" w:rsidP="00417119">
      <w:pPr>
        <w:pStyle w:val="Prrafodelista"/>
        <w:numPr>
          <w:ilvl w:val="0"/>
          <w:numId w:val="29"/>
        </w:numPr>
        <w:jc w:val="both"/>
        <w:rPr>
          <w:lang w:val="eu-ES"/>
        </w:rPr>
      </w:pPr>
      <w:r w:rsidRPr="00B855CB">
        <w:rPr>
          <w:lang w:val="eu-ES"/>
        </w:rPr>
        <w:t xml:space="preserve">Gaur egun, sarrera/irteeren kudeaketarako, </w:t>
      </w:r>
      <w:r w:rsidRPr="00B855CB">
        <w:rPr>
          <w:i/>
          <w:iCs/>
          <w:lang w:val="eu-ES"/>
        </w:rPr>
        <w:t>CMS</w:t>
      </w:r>
      <w:r w:rsidRPr="00B855CB">
        <w:rPr>
          <w:lang w:val="eu-ES"/>
        </w:rPr>
        <w:t xml:space="preserve"> baten erabilerarekin web-aplikazioen sormena ez da hain zaila eta soluzio profesionalak lortu daitezke.</w:t>
      </w:r>
    </w:p>
    <w:p w14:paraId="58698E5D" w14:textId="22170020" w:rsidR="00B855CB" w:rsidRPr="00B855CB" w:rsidRDefault="00417119" w:rsidP="00B855CB">
      <w:pPr>
        <w:keepNext/>
        <w:jc w:val="both"/>
        <w:rPr>
          <w:lang w:val="eu-ES"/>
        </w:rPr>
      </w:pPr>
      <w:r w:rsidRPr="00B855CB">
        <w:rPr>
          <w:lang w:val="eu-ES"/>
        </w:rPr>
        <w:t xml:space="preserve">Hala ere, workflowetan oinarritutako arkitektura hau zerotik eraikitzea ez da lan erraza eta sistema konplexua bat sortu behar da, gainera, </w:t>
      </w:r>
      <w:r w:rsidRPr="00B855CB">
        <w:rPr>
          <w:i/>
          <w:iCs/>
          <w:lang w:val="eu-ES"/>
        </w:rPr>
        <w:t>Bizagik</w:t>
      </w:r>
      <w:r w:rsidRPr="00B855CB">
        <w:rPr>
          <w:lang w:val="eu-ES"/>
        </w:rPr>
        <w:t xml:space="preserve"> eta </w:t>
      </w:r>
      <w:r w:rsidRPr="00B855CB">
        <w:rPr>
          <w:i/>
          <w:iCs/>
          <w:lang w:val="eu-ES"/>
        </w:rPr>
        <w:t>BPMN</w:t>
      </w:r>
      <w:r w:rsidRPr="00B855CB">
        <w:rPr>
          <w:vertAlign w:val="superscript"/>
          <w:lang w:val="eu-ES"/>
        </w:rPr>
        <w:t>18</w:t>
      </w:r>
      <w:r w:rsidRPr="00B855CB">
        <w:rPr>
          <w:lang w:val="eu-ES"/>
        </w:rPr>
        <w:t xml:space="preserve"> estandarrak eskaintzen dituzten funtzionalitate asko galduko ditugu. </w:t>
      </w:r>
      <w:r w:rsidR="00B855CB" w:rsidRPr="00B855CB">
        <w:rPr>
          <w:lang w:val="eu-ES"/>
        </w:rPr>
        <w:fldChar w:fldCharType="begin"/>
      </w:r>
      <w:r w:rsidR="00B855CB" w:rsidRPr="00B855CB">
        <w:rPr>
          <w:lang w:val="eu-ES"/>
        </w:rPr>
        <w:instrText xml:space="preserve"> REF _Ref74928146 \h </w:instrText>
      </w:r>
      <w:r w:rsidR="00B855CB" w:rsidRPr="00B855CB">
        <w:rPr>
          <w:lang w:val="eu-ES"/>
        </w:rPr>
      </w:r>
      <w:r w:rsidR="00B855CB" w:rsidRPr="00B855CB">
        <w:rPr>
          <w:lang w:val="eu-ES"/>
        </w:rPr>
        <w:fldChar w:fldCharType="separate"/>
      </w:r>
      <w:ins w:id="402" w:author="Julen Etxaniz Aragoneses" w:date="2021-08-23T12:18:00Z">
        <w:r w:rsidR="006F125A">
          <w:rPr>
            <w:noProof/>
            <w:lang w:val="eu-ES"/>
          </w:rPr>
          <w:t>10</w:t>
        </w:r>
        <w:r w:rsidR="006F125A" w:rsidRPr="00B855CB">
          <w:rPr>
            <w:lang w:val="eu-ES"/>
          </w:rPr>
          <w:t>.</w:t>
        </w:r>
        <w:r w:rsidR="006F125A">
          <w:rPr>
            <w:noProof/>
            <w:lang w:val="eu-ES"/>
          </w:rPr>
          <w:t>2</w:t>
        </w:r>
        <w:r w:rsidR="006F125A" w:rsidRPr="00B855CB">
          <w:rPr>
            <w:lang w:val="eu-ES"/>
          </w:rPr>
          <w:t>. Irudia</w:t>
        </w:r>
      </w:ins>
      <w:del w:id="403" w:author="Julen Etxaniz Aragoneses" w:date="2021-08-23T12:16:00Z">
        <w:r w:rsidR="00B94161" w:rsidDel="006B278F">
          <w:rPr>
            <w:noProof/>
            <w:lang w:val="eu-ES"/>
          </w:rPr>
          <w:delText>10</w:delText>
        </w:r>
        <w:r w:rsidR="00B94161" w:rsidRPr="00B855CB" w:rsidDel="006B278F">
          <w:rPr>
            <w:lang w:val="eu-ES"/>
          </w:rPr>
          <w:delText>.</w:delText>
        </w:r>
        <w:r w:rsidR="00B94161" w:rsidDel="006B278F">
          <w:rPr>
            <w:noProof/>
            <w:lang w:val="eu-ES"/>
          </w:rPr>
          <w:delText>2</w:delText>
        </w:r>
        <w:r w:rsidR="00B94161" w:rsidRPr="00B855CB" w:rsidDel="006B278F">
          <w:rPr>
            <w:lang w:val="eu-ES"/>
          </w:rPr>
          <w:delText>. Irudia</w:delText>
        </w:r>
      </w:del>
      <w:r w:rsidR="00B855CB" w:rsidRPr="00B855CB">
        <w:rPr>
          <w:lang w:val="eu-ES"/>
        </w:rPr>
        <w:fldChar w:fldCharType="end"/>
      </w:r>
      <w:r w:rsidR="00B855CB" w:rsidRPr="00B855CB">
        <w:rPr>
          <w:lang w:val="eu-ES"/>
        </w:rPr>
        <w:t xml:space="preserve">n </w:t>
      </w:r>
      <w:r w:rsidRPr="00B855CB">
        <w:rPr>
          <w:lang w:val="eu-ES"/>
        </w:rPr>
        <w:t xml:space="preserve">BPMn </w:t>
      </w:r>
      <w:r w:rsidR="00A60254" w:rsidRPr="00B855CB">
        <w:rPr>
          <w:lang w:val="eu-ES"/>
        </w:rPr>
        <w:t xml:space="preserve">eta workflowetan </w:t>
      </w:r>
      <w:r w:rsidRPr="00B855CB">
        <w:rPr>
          <w:lang w:val="eu-ES"/>
        </w:rPr>
        <w:t xml:space="preserve">oinarritutako </w:t>
      </w:r>
      <w:r w:rsidR="00A60254" w:rsidRPr="00B855CB">
        <w:rPr>
          <w:lang w:val="eu-ES"/>
        </w:rPr>
        <w:t>arkitekturak ikus daitezke</w:t>
      </w:r>
      <w:r w:rsidRPr="00B855CB">
        <w:rPr>
          <w:lang w:val="eu-ES"/>
        </w:rPr>
        <w:t>.</w:t>
      </w:r>
    </w:p>
    <w:p w14:paraId="4E155F4C" w14:textId="011181CA" w:rsidR="00B855CB" w:rsidRPr="00B855CB" w:rsidRDefault="00A118A1" w:rsidP="00B855CB">
      <w:pPr>
        <w:keepNext/>
        <w:jc w:val="center"/>
        <w:rPr>
          <w:lang w:val="eu-ES"/>
        </w:rPr>
      </w:pPr>
      <w:r>
        <w:rPr>
          <w:noProof/>
          <w:lang w:val="eu-ES" w:eastAsia="eu-ES"/>
        </w:rPr>
        <w:drawing>
          <wp:inline distT="0" distB="0" distL="0" distR="0" wp14:anchorId="520E972C" wp14:editId="5428E642">
            <wp:extent cx="5191125" cy="13525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4.png"/>
                    <pic:cNvPicPr/>
                  </pic:nvPicPr>
                  <pic:blipFill>
                    <a:blip r:embed="rId52">
                      <a:extLst>
                        <a:ext uri="{28A0092B-C50C-407E-A947-70E740481C1C}">
                          <a14:useLocalDpi xmlns:a14="http://schemas.microsoft.com/office/drawing/2010/main" val="0"/>
                        </a:ext>
                      </a:extLst>
                    </a:blip>
                    <a:stretch>
                      <a:fillRect/>
                    </a:stretch>
                  </pic:blipFill>
                  <pic:spPr>
                    <a:xfrm>
                      <a:off x="0" y="0"/>
                      <a:ext cx="5191125" cy="1352550"/>
                    </a:xfrm>
                    <a:prstGeom prst="rect">
                      <a:avLst/>
                    </a:prstGeom>
                  </pic:spPr>
                </pic:pic>
              </a:graphicData>
            </a:graphic>
          </wp:inline>
        </w:drawing>
      </w:r>
    </w:p>
    <w:bookmarkStart w:id="404" w:name="_Ref74928146"/>
    <w:p w14:paraId="794ECFCA" w14:textId="0380250F" w:rsidR="00417119" w:rsidRPr="00B855CB" w:rsidRDefault="00B855CB" w:rsidP="00B855CB">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405" w:name="_Toc74928443"/>
      <w:r w:rsidR="006F125A">
        <w:rPr>
          <w:noProof/>
          <w:lang w:val="eu-ES"/>
        </w:rPr>
        <w:t>10</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6F125A">
        <w:rPr>
          <w:noProof/>
          <w:lang w:val="eu-ES"/>
        </w:rPr>
        <w:t>2</w:t>
      </w:r>
      <w:r w:rsidRPr="00B855CB">
        <w:rPr>
          <w:lang w:val="eu-ES"/>
        </w:rPr>
        <w:fldChar w:fldCharType="end"/>
      </w:r>
      <w:r w:rsidRPr="00B855CB">
        <w:rPr>
          <w:lang w:val="eu-ES"/>
        </w:rPr>
        <w:t>. Irudia</w:t>
      </w:r>
      <w:bookmarkEnd w:id="404"/>
      <w:r w:rsidRPr="00B855CB">
        <w:rPr>
          <w:lang w:val="eu-ES"/>
        </w:rPr>
        <w:t>. BPMn eta workflowetan oinarritutako arkitekturak.</w:t>
      </w:r>
      <w:bookmarkEnd w:id="405"/>
    </w:p>
    <w:p w14:paraId="69A08287" w14:textId="0AA3D113" w:rsidR="006C5BBE" w:rsidRPr="00B855CB" w:rsidRDefault="006C5BBE" w:rsidP="006C5BBE">
      <w:pPr>
        <w:pStyle w:val="Ttulo3"/>
        <w:rPr>
          <w:lang w:val="eu-ES"/>
        </w:rPr>
      </w:pPr>
      <w:bookmarkStart w:id="406" w:name="_Toc74928286"/>
      <w:r w:rsidRPr="00B855CB">
        <w:rPr>
          <w:lang w:val="eu-ES"/>
        </w:rPr>
        <w:t>ProMeta</w:t>
      </w:r>
      <w:bookmarkEnd w:id="406"/>
    </w:p>
    <w:p w14:paraId="499889DD" w14:textId="5400E66D" w:rsidR="00F208EA" w:rsidRPr="00B855CB" w:rsidRDefault="0020081E" w:rsidP="0020081E">
      <w:pPr>
        <w:jc w:val="both"/>
        <w:rPr>
          <w:lang w:val="eu-ES"/>
        </w:rPr>
      </w:pPr>
      <w:r w:rsidRPr="00B855CB">
        <w:rPr>
          <w:lang w:val="eu-ES"/>
        </w:rPr>
        <w:t xml:space="preserve">ProMeta proiektuan sistemaren abstrakzio-maila igotzea erabaki da. Metodologien informazioa workflow lengoaian edo BPMNn eskuz definitu ordez, metaeredu eta ereduen bidez gordetzen da. Horrela, </w:t>
      </w:r>
      <w:r w:rsidRPr="00B855CB">
        <w:rPr>
          <w:lang w:val="eu-ES"/>
        </w:rPr>
        <w:lastRenderedPageBreak/>
        <w:t>ereduaren informazioa berrerabil daiteke eta beste ereduetara eraldaketak egin. Ereduaren informazioa zuzenean kodea sortzeko ere erabil daiteke, beste metaereduren beharrik gabe.</w:t>
      </w:r>
    </w:p>
    <w:p w14:paraId="4194B41C" w14:textId="760AF4F3" w:rsidR="0020081E" w:rsidRPr="00B855CB" w:rsidRDefault="0089268B" w:rsidP="0020081E">
      <w:pPr>
        <w:jc w:val="both"/>
        <w:rPr>
          <w:lang w:val="eu-ES"/>
        </w:rPr>
      </w:pPr>
      <w:r w:rsidRPr="00B855CB">
        <w:rPr>
          <w:lang w:val="eu-ES"/>
        </w:rPr>
        <w:t>Hurbilpen honek ziurtatzen du etorkizunean aurreko aukeretako edozein edo beste batzuk aukeratu ahal izatea.</w:t>
      </w:r>
      <w:r w:rsidR="00006585" w:rsidRPr="00B855CB">
        <w:rPr>
          <w:lang w:val="eu-ES"/>
        </w:rPr>
        <w:t xml:space="preserve"> Izan ere, BPMNren eta workflow-lengoaiaren metaereduak izanik, eraldaketa egitea ez litzateke horrenbeste lan izango. Gainera, eredutik datu-baserako SQL kodea edo webgunerako HTML kodea sortzeko aukera ere egongo litzateke.</w:t>
      </w:r>
    </w:p>
    <w:p w14:paraId="1D640784" w14:textId="4841DDFF" w:rsidR="00006585" w:rsidRPr="00B855CB" w:rsidRDefault="00006585" w:rsidP="0020081E">
      <w:pPr>
        <w:jc w:val="both"/>
        <w:rPr>
          <w:lang w:val="eu-ES"/>
        </w:rPr>
      </w:pPr>
      <w:r w:rsidRPr="00B855CB">
        <w:rPr>
          <w:lang w:val="eu-ES"/>
        </w:rPr>
        <w:t>Proiektu honetan saiakera bat egin da BPM eta workflow-lengoaiarik erabili gabe. Izan ere, eredutik sortutako datu-basea eta Drupal-eko moduluak bakarrik erabili dira.</w:t>
      </w:r>
    </w:p>
    <w:p w14:paraId="14DDDF05" w14:textId="2654E849" w:rsidR="00652BD0" w:rsidRPr="00B855CB" w:rsidRDefault="00652BD0" w:rsidP="00652BD0">
      <w:pPr>
        <w:pStyle w:val="Ttulo2"/>
        <w:jc w:val="both"/>
        <w:rPr>
          <w:lang w:val="eu-ES"/>
        </w:rPr>
      </w:pPr>
      <w:bookmarkStart w:id="407" w:name="_Toc74928287"/>
      <w:r w:rsidRPr="00B855CB">
        <w:rPr>
          <w:lang w:val="eu-ES"/>
        </w:rPr>
        <w:t>CMS</w:t>
      </w:r>
      <w:bookmarkEnd w:id="407"/>
    </w:p>
    <w:p w14:paraId="4E9F5D87" w14:textId="1B7D6490" w:rsidR="00652BD0" w:rsidRPr="00B855CB" w:rsidRDefault="00652BD0" w:rsidP="00652BD0">
      <w:pPr>
        <w:jc w:val="both"/>
        <w:rPr>
          <w:lang w:val="eu-ES"/>
        </w:rPr>
      </w:pPr>
      <w:r w:rsidRPr="00B855CB">
        <w:rPr>
          <w:lang w:val="eu-ES"/>
        </w:rPr>
        <w:t>ProWF proiektun, soluzioaren datu zein informazioaren sarrera/irteerak kudeatzeko web-aplikazio bat sortzea erabaki zenez, CMS bat erabiltzea adostu zen. CMS baten bitartez web-aplikazioaren administrazioa eta kudeaketa ahalbidetzen da eta itxura profesionala duen emaitza lortu daiteke.</w:t>
      </w:r>
    </w:p>
    <w:p w14:paraId="34879E1D" w14:textId="532ED676" w:rsidR="00652BD0" w:rsidRPr="00B855CB" w:rsidRDefault="00652BD0" w:rsidP="00652BD0">
      <w:pPr>
        <w:jc w:val="both"/>
        <w:rPr>
          <w:lang w:val="eu-ES"/>
        </w:rPr>
      </w:pPr>
      <w:r w:rsidRPr="00B855CB">
        <w:rPr>
          <w:lang w:val="eu-ES"/>
        </w:rPr>
        <w:t xml:space="preserve">Hasieratik </w:t>
      </w:r>
      <w:r w:rsidRPr="00B855CB">
        <w:rPr>
          <w:i/>
          <w:iCs/>
          <w:lang w:val="eu-ES"/>
        </w:rPr>
        <w:t>Drupal</w:t>
      </w:r>
      <w:r w:rsidRPr="00B855CB">
        <w:rPr>
          <w:lang w:val="eu-ES"/>
        </w:rPr>
        <w:t xml:space="preserve"> erabiltzea gomendatu zuen proiektuaren tutoreak, Juan Manuel Pikatzak, baina Drupal erabiltzen hasi baino lehen merkatuan zeuden beste CMSak aztertu behar </w:t>
      </w:r>
      <w:r w:rsidR="00D86B6E" w:rsidRPr="00B855CB">
        <w:rPr>
          <w:lang w:val="eu-ES"/>
        </w:rPr>
        <w:t>ziren</w:t>
      </w:r>
      <w:r w:rsidRPr="00B855CB">
        <w:rPr>
          <w:lang w:val="eu-ES"/>
        </w:rPr>
        <w:t xml:space="preserve"> ere. Hiru CMS aztertu </w:t>
      </w:r>
      <w:r w:rsidR="00D86B6E" w:rsidRPr="00B855CB">
        <w:rPr>
          <w:lang w:val="eu-ES"/>
        </w:rPr>
        <w:t>ziren</w:t>
      </w:r>
      <w:r w:rsidRPr="00B855CB">
        <w:rPr>
          <w:lang w:val="eu-ES"/>
        </w:rPr>
        <w:t xml:space="preserve"> nagusiki: </w:t>
      </w:r>
      <w:r w:rsidRPr="00B855CB">
        <w:rPr>
          <w:i/>
          <w:iCs/>
          <w:lang w:val="eu-ES"/>
        </w:rPr>
        <w:t>Wordpress, Joomla eta Drupal</w:t>
      </w:r>
      <w:r w:rsidRPr="00B855CB">
        <w:rPr>
          <w:lang w:val="eu-ES"/>
        </w:rPr>
        <w:t>.</w:t>
      </w:r>
    </w:p>
    <w:p w14:paraId="08B9FE71" w14:textId="04B667CF" w:rsidR="00652BD0" w:rsidRPr="00B855CB" w:rsidRDefault="00652BD0" w:rsidP="00652BD0">
      <w:pPr>
        <w:jc w:val="both"/>
        <w:rPr>
          <w:lang w:val="eu-ES"/>
        </w:rPr>
      </w:pPr>
      <w:r w:rsidRPr="00B855CB">
        <w:rPr>
          <w:lang w:val="eu-ES"/>
        </w:rPr>
        <w:t>Taulan</w:t>
      </w:r>
      <w:r w:rsidR="006E3EFE" w:rsidRPr="00B855CB">
        <w:rPr>
          <w:lang w:val="eu-ES"/>
        </w:rPr>
        <w:t xml:space="preserve"> ProWF proiektuan egindako</w:t>
      </w:r>
      <w:r w:rsidRPr="00B855CB">
        <w:rPr>
          <w:lang w:val="eu-ES"/>
        </w:rPr>
        <w:t xml:space="preserve"> </w:t>
      </w:r>
      <w:r w:rsidR="006E3EFE" w:rsidRPr="00B855CB">
        <w:rPr>
          <w:lang w:val="eu-ES"/>
        </w:rPr>
        <w:t>konparaketa</w:t>
      </w:r>
      <w:r w:rsidRPr="00B855CB">
        <w:rPr>
          <w:lang w:val="eu-ES"/>
        </w:rPr>
        <w:t xml:space="preserve"> bat ikus daiteke erabakia hartzeko gehien nabarmentzen diren puntuekin.</w:t>
      </w:r>
    </w:p>
    <w:tbl>
      <w:tblPr>
        <w:tblW w:w="0" w:type="auto"/>
        <w:jc w:val="center"/>
        <w:tblLayout w:type="fixed"/>
        <w:tblCellMar>
          <w:left w:w="0" w:type="dxa"/>
          <w:right w:w="0" w:type="dxa"/>
        </w:tblCellMar>
        <w:tblLook w:val="04A0" w:firstRow="1" w:lastRow="0" w:firstColumn="1" w:lastColumn="0" w:noHBand="0" w:noVBand="1"/>
      </w:tblPr>
      <w:tblGrid>
        <w:gridCol w:w="2108"/>
        <w:gridCol w:w="30"/>
        <w:gridCol w:w="884"/>
        <w:gridCol w:w="30"/>
        <w:gridCol w:w="601"/>
        <w:gridCol w:w="30"/>
        <w:gridCol w:w="538"/>
        <w:gridCol w:w="30"/>
        <w:gridCol w:w="3419"/>
        <w:gridCol w:w="30"/>
      </w:tblGrid>
      <w:tr w:rsidR="00652BD0" w:rsidRPr="00B855CB" w14:paraId="7786317A" w14:textId="77777777" w:rsidTr="00457742">
        <w:trPr>
          <w:trHeight w:val="263"/>
          <w:jc w:val="center"/>
        </w:trPr>
        <w:tc>
          <w:tcPr>
            <w:tcW w:w="2108" w:type="dxa"/>
            <w:tcBorders>
              <w:top w:val="single" w:sz="8" w:space="0" w:color="auto"/>
              <w:left w:val="single" w:sz="8" w:space="0" w:color="auto"/>
              <w:bottom w:val="single" w:sz="8" w:space="0" w:color="auto"/>
              <w:right w:val="single" w:sz="8" w:space="0" w:color="auto"/>
            </w:tcBorders>
            <w:shd w:val="clear" w:color="auto" w:fill="D0CECE"/>
            <w:vAlign w:val="bottom"/>
          </w:tcPr>
          <w:p w14:paraId="79D5563F" w14:textId="77777777" w:rsidR="00652BD0" w:rsidRPr="00B855CB" w:rsidRDefault="00652BD0" w:rsidP="00652BD0">
            <w:pPr>
              <w:spacing w:after="0" w:line="240" w:lineRule="auto"/>
              <w:ind w:left="640"/>
              <w:rPr>
                <w:rFonts w:cstheme="minorHAnsi"/>
                <w:szCs w:val="20"/>
                <w:lang w:val="eu-ES" w:eastAsia="es-ES"/>
              </w:rPr>
            </w:pPr>
            <w:r w:rsidRPr="00B855CB">
              <w:rPr>
                <w:rFonts w:eastAsia="Calibri Light" w:cstheme="minorHAnsi"/>
                <w:szCs w:val="20"/>
                <w:lang w:val="eu-ES" w:eastAsia="es-ES"/>
              </w:rPr>
              <w:t>Ezaugarria</w:t>
            </w:r>
          </w:p>
        </w:tc>
        <w:tc>
          <w:tcPr>
            <w:tcW w:w="20" w:type="dxa"/>
            <w:tcBorders>
              <w:top w:val="single" w:sz="8" w:space="0" w:color="auto"/>
              <w:bottom w:val="single" w:sz="8" w:space="0" w:color="auto"/>
            </w:tcBorders>
            <w:shd w:val="clear" w:color="auto" w:fill="D0CECE"/>
            <w:vAlign w:val="bottom"/>
          </w:tcPr>
          <w:p w14:paraId="085A9C96" w14:textId="77777777" w:rsidR="00652BD0" w:rsidRPr="00B855CB" w:rsidRDefault="00652BD0" w:rsidP="00652BD0">
            <w:pPr>
              <w:spacing w:after="0" w:line="240" w:lineRule="auto"/>
              <w:rPr>
                <w:rFonts w:cstheme="minorHAnsi"/>
                <w:lang w:val="eu-ES" w:eastAsia="es-ES"/>
              </w:rPr>
            </w:pPr>
          </w:p>
        </w:tc>
        <w:tc>
          <w:tcPr>
            <w:tcW w:w="884" w:type="dxa"/>
            <w:tcBorders>
              <w:top w:val="single" w:sz="8" w:space="0" w:color="auto"/>
              <w:bottom w:val="single" w:sz="8" w:space="0" w:color="auto"/>
              <w:right w:val="single" w:sz="8" w:space="0" w:color="auto"/>
            </w:tcBorders>
            <w:shd w:val="clear" w:color="auto" w:fill="D0CECE"/>
            <w:vAlign w:val="bottom"/>
          </w:tcPr>
          <w:p w14:paraId="1735D6F9" w14:textId="77777777" w:rsidR="00652BD0" w:rsidRPr="00B855CB" w:rsidRDefault="00652BD0" w:rsidP="00652BD0">
            <w:pPr>
              <w:spacing w:after="0" w:line="240" w:lineRule="auto"/>
              <w:ind w:right="26"/>
              <w:jc w:val="right"/>
              <w:rPr>
                <w:rFonts w:cstheme="minorHAnsi"/>
                <w:szCs w:val="20"/>
                <w:lang w:val="eu-ES" w:eastAsia="es-ES"/>
              </w:rPr>
            </w:pPr>
            <w:r w:rsidRPr="00B855CB">
              <w:rPr>
                <w:rFonts w:eastAsia="Calibri Light" w:cstheme="minorHAnsi"/>
                <w:i/>
                <w:iCs/>
                <w:w w:val="97"/>
                <w:szCs w:val="20"/>
                <w:highlight w:val="lightGray"/>
                <w:lang w:val="eu-ES" w:eastAsia="es-ES"/>
              </w:rPr>
              <w:t>Wordpress</w:t>
            </w:r>
          </w:p>
        </w:tc>
        <w:tc>
          <w:tcPr>
            <w:tcW w:w="20" w:type="dxa"/>
            <w:tcBorders>
              <w:top w:val="single" w:sz="8" w:space="0" w:color="auto"/>
              <w:bottom w:val="single" w:sz="8" w:space="0" w:color="auto"/>
            </w:tcBorders>
            <w:shd w:val="clear" w:color="auto" w:fill="D0CECE"/>
            <w:vAlign w:val="bottom"/>
          </w:tcPr>
          <w:p w14:paraId="0784D5F1" w14:textId="77777777" w:rsidR="00652BD0" w:rsidRPr="00B855CB" w:rsidRDefault="00652BD0" w:rsidP="00652BD0">
            <w:pPr>
              <w:spacing w:after="0" w:line="240" w:lineRule="auto"/>
              <w:rPr>
                <w:rFonts w:cstheme="minorHAnsi"/>
                <w:lang w:val="eu-ES" w:eastAsia="es-ES"/>
              </w:rPr>
            </w:pPr>
          </w:p>
        </w:tc>
        <w:tc>
          <w:tcPr>
            <w:tcW w:w="601" w:type="dxa"/>
            <w:tcBorders>
              <w:top w:val="single" w:sz="8" w:space="0" w:color="auto"/>
              <w:bottom w:val="single" w:sz="8" w:space="0" w:color="auto"/>
              <w:right w:val="single" w:sz="8" w:space="0" w:color="auto"/>
            </w:tcBorders>
            <w:shd w:val="clear" w:color="auto" w:fill="D0CECE"/>
            <w:vAlign w:val="bottom"/>
          </w:tcPr>
          <w:p w14:paraId="0E103CF8" w14:textId="77777777" w:rsidR="00652BD0" w:rsidRPr="00B855CB" w:rsidRDefault="00652BD0" w:rsidP="00652BD0">
            <w:pPr>
              <w:spacing w:after="0" w:line="240" w:lineRule="auto"/>
              <w:ind w:right="26"/>
              <w:jc w:val="right"/>
              <w:rPr>
                <w:rFonts w:cstheme="minorHAnsi"/>
                <w:szCs w:val="20"/>
                <w:lang w:val="eu-ES" w:eastAsia="es-ES"/>
              </w:rPr>
            </w:pPr>
            <w:r w:rsidRPr="00B855CB">
              <w:rPr>
                <w:rFonts w:eastAsia="Calibri Light" w:cstheme="minorHAnsi"/>
                <w:i/>
                <w:iCs/>
                <w:w w:val="98"/>
                <w:szCs w:val="20"/>
                <w:highlight w:val="lightGray"/>
                <w:lang w:val="eu-ES" w:eastAsia="es-ES"/>
              </w:rPr>
              <w:t>Joomla</w:t>
            </w:r>
          </w:p>
        </w:tc>
        <w:tc>
          <w:tcPr>
            <w:tcW w:w="16" w:type="dxa"/>
            <w:tcBorders>
              <w:top w:val="single" w:sz="8" w:space="0" w:color="auto"/>
              <w:bottom w:val="single" w:sz="8" w:space="0" w:color="auto"/>
            </w:tcBorders>
            <w:shd w:val="clear" w:color="auto" w:fill="D0CECE"/>
            <w:vAlign w:val="bottom"/>
          </w:tcPr>
          <w:p w14:paraId="1FFFB556" w14:textId="77777777" w:rsidR="00652BD0" w:rsidRPr="00B855CB" w:rsidRDefault="00652BD0" w:rsidP="00652BD0">
            <w:pPr>
              <w:spacing w:after="0" w:line="240" w:lineRule="auto"/>
              <w:rPr>
                <w:rFonts w:cstheme="minorHAnsi"/>
                <w:lang w:val="eu-ES" w:eastAsia="es-ES"/>
              </w:rPr>
            </w:pPr>
          </w:p>
        </w:tc>
        <w:tc>
          <w:tcPr>
            <w:tcW w:w="538" w:type="dxa"/>
            <w:tcBorders>
              <w:top w:val="single" w:sz="8" w:space="0" w:color="auto"/>
              <w:bottom w:val="single" w:sz="8" w:space="0" w:color="auto"/>
              <w:right w:val="single" w:sz="8" w:space="0" w:color="auto"/>
            </w:tcBorders>
            <w:shd w:val="clear" w:color="auto" w:fill="D0CECE"/>
            <w:vAlign w:val="bottom"/>
          </w:tcPr>
          <w:p w14:paraId="2FDC6368" w14:textId="77777777" w:rsidR="00652BD0" w:rsidRPr="00B855CB" w:rsidRDefault="00652BD0" w:rsidP="00652BD0">
            <w:pPr>
              <w:spacing w:after="0" w:line="240" w:lineRule="auto"/>
              <w:ind w:right="26"/>
              <w:jc w:val="right"/>
              <w:rPr>
                <w:rFonts w:cstheme="minorHAnsi"/>
                <w:szCs w:val="20"/>
                <w:lang w:val="eu-ES" w:eastAsia="es-ES"/>
              </w:rPr>
            </w:pPr>
            <w:r w:rsidRPr="00B855CB">
              <w:rPr>
                <w:rFonts w:eastAsia="Calibri Light" w:cstheme="minorHAnsi"/>
                <w:i/>
                <w:iCs/>
                <w:w w:val="92"/>
                <w:szCs w:val="20"/>
                <w:highlight w:val="lightGray"/>
                <w:lang w:val="eu-ES" w:eastAsia="es-ES"/>
              </w:rPr>
              <w:t>Drupal</w:t>
            </w:r>
          </w:p>
        </w:tc>
        <w:tc>
          <w:tcPr>
            <w:tcW w:w="16" w:type="dxa"/>
            <w:tcBorders>
              <w:top w:val="single" w:sz="8" w:space="0" w:color="auto"/>
              <w:bottom w:val="single" w:sz="8" w:space="0" w:color="auto"/>
            </w:tcBorders>
            <w:shd w:val="clear" w:color="auto" w:fill="D0CECE"/>
            <w:vAlign w:val="bottom"/>
          </w:tcPr>
          <w:p w14:paraId="34DE6B57" w14:textId="77777777" w:rsidR="00652BD0" w:rsidRPr="00B855CB" w:rsidRDefault="00652BD0" w:rsidP="00652BD0">
            <w:pPr>
              <w:spacing w:after="0" w:line="240" w:lineRule="auto"/>
              <w:rPr>
                <w:rFonts w:cstheme="minorHAnsi"/>
                <w:lang w:val="eu-ES" w:eastAsia="es-ES"/>
              </w:rPr>
            </w:pPr>
          </w:p>
        </w:tc>
        <w:tc>
          <w:tcPr>
            <w:tcW w:w="3419" w:type="dxa"/>
            <w:tcBorders>
              <w:top w:val="single" w:sz="8" w:space="0" w:color="auto"/>
              <w:bottom w:val="single" w:sz="8" w:space="0" w:color="auto"/>
            </w:tcBorders>
            <w:shd w:val="clear" w:color="auto" w:fill="D0CECE"/>
            <w:vAlign w:val="bottom"/>
          </w:tcPr>
          <w:p w14:paraId="53C8CB49" w14:textId="77777777" w:rsidR="00652BD0" w:rsidRPr="00B855CB" w:rsidRDefault="00652BD0" w:rsidP="00652BD0">
            <w:pPr>
              <w:spacing w:after="0" w:line="240" w:lineRule="auto"/>
              <w:ind w:left="1440"/>
              <w:rPr>
                <w:rFonts w:cstheme="minorHAnsi"/>
                <w:szCs w:val="20"/>
                <w:lang w:val="eu-ES" w:eastAsia="es-ES"/>
              </w:rPr>
            </w:pPr>
            <w:r w:rsidRPr="00B855CB">
              <w:rPr>
                <w:rFonts w:eastAsia="Calibri Light" w:cstheme="minorHAnsi"/>
                <w:szCs w:val="20"/>
                <w:lang w:val="eu-ES" w:eastAsia="es-ES"/>
              </w:rPr>
              <w:t>Oharrak</w:t>
            </w:r>
          </w:p>
        </w:tc>
        <w:tc>
          <w:tcPr>
            <w:tcW w:w="25" w:type="dxa"/>
            <w:tcBorders>
              <w:top w:val="single" w:sz="8" w:space="0" w:color="auto"/>
              <w:bottom w:val="single" w:sz="8" w:space="0" w:color="auto"/>
              <w:right w:val="single" w:sz="8" w:space="0" w:color="auto"/>
            </w:tcBorders>
            <w:shd w:val="clear" w:color="auto" w:fill="D0CECE"/>
            <w:vAlign w:val="bottom"/>
          </w:tcPr>
          <w:p w14:paraId="592B91D3" w14:textId="77777777" w:rsidR="00652BD0" w:rsidRPr="00B855CB" w:rsidRDefault="00652BD0" w:rsidP="00652BD0">
            <w:pPr>
              <w:spacing w:after="0" w:line="240" w:lineRule="auto"/>
              <w:rPr>
                <w:rFonts w:ascii="Times New Roman" w:hAnsi="Times New Roman" w:cs="Times New Roman"/>
                <w:lang w:val="eu-ES" w:eastAsia="es-ES"/>
              </w:rPr>
            </w:pPr>
          </w:p>
        </w:tc>
      </w:tr>
      <w:tr w:rsidR="00652BD0" w:rsidRPr="00B855CB" w14:paraId="0F941656" w14:textId="77777777" w:rsidTr="00457742">
        <w:trPr>
          <w:trHeight w:val="239"/>
          <w:jc w:val="center"/>
        </w:trPr>
        <w:tc>
          <w:tcPr>
            <w:tcW w:w="2108" w:type="dxa"/>
            <w:tcBorders>
              <w:left w:val="single" w:sz="8" w:space="0" w:color="auto"/>
              <w:bottom w:val="single" w:sz="8" w:space="0" w:color="auto"/>
              <w:right w:val="single" w:sz="8" w:space="0" w:color="auto"/>
            </w:tcBorders>
            <w:vAlign w:val="bottom"/>
          </w:tcPr>
          <w:p w14:paraId="72250FC0" w14:textId="77777777" w:rsidR="00652BD0" w:rsidRPr="00B855CB" w:rsidRDefault="00652BD0" w:rsidP="00652BD0">
            <w:pPr>
              <w:spacing w:after="0" w:line="238" w:lineRule="exact"/>
              <w:ind w:left="120"/>
              <w:rPr>
                <w:rFonts w:cstheme="minorHAnsi"/>
                <w:szCs w:val="20"/>
                <w:lang w:val="eu-ES" w:eastAsia="es-ES"/>
              </w:rPr>
            </w:pPr>
            <w:r w:rsidRPr="00B855CB">
              <w:rPr>
                <w:rFonts w:eastAsia="Calibri Light" w:cstheme="minorHAnsi"/>
                <w:b/>
                <w:bCs/>
                <w:szCs w:val="20"/>
                <w:lang w:val="eu-ES" w:eastAsia="es-ES"/>
              </w:rPr>
              <w:t>Kode irekia</w:t>
            </w:r>
          </w:p>
        </w:tc>
        <w:tc>
          <w:tcPr>
            <w:tcW w:w="20" w:type="dxa"/>
            <w:tcBorders>
              <w:bottom w:val="single" w:sz="8" w:space="0" w:color="auto"/>
            </w:tcBorders>
            <w:vAlign w:val="bottom"/>
          </w:tcPr>
          <w:p w14:paraId="12DA3176" w14:textId="77777777" w:rsidR="00652BD0" w:rsidRPr="00B855CB" w:rsidRDefault="00652BD0" w:rsidP="00652BD0">
            <w:pPr>
              <w:spacing w:after="0" w:line="240" w:lineRule="auto"/>
              <w:rPr>
                <w:rFonts w:cstheme="minorHAnsi"/>
                <w:szCs w:val="20"/>
                <w:lang w:val="eu-ES" w:eastAsia="es-ES"/>
              </w:rPr>
            </w:pPr>
          </w:p>
        </w:tc>
        <w:tc>
          <w:tcPr>
            <w:tcW w:w="884" w:type="dxa"/>
            <w:tcBorders>
              <w:bottom w:val="single" w:sz="8" w:space="0" w:color="auto"/>
              <w:right w:val="single" w:sz="8" w:space="0" w:color="auto"/>
            </w:tcBorders>
            <w:vAlign w:val="bottom"/>
          </w:tcPr>
          <w:p w14:paraId="57A84752" w14:textId="77777777" w:rsidR="00652BD0" w:rsidRPr="00B855CB" w:rsidRDefault="00652BD0" w:rsidP="00652BD0">
            <w:pPr>
              <w:spacing w:after="0" w:line="235" w:lineRule="exact"/>
              <w:ind w:right="386"/>
              <w:jc w:val="right"/>
              <w:rPr>
                <w:rFonts w:cstheme="minorHAnsi"/>
                <w:szCs w:val="20"/>
                <w:lang w:val="eu-ES" w:eastAsia="es-ES"/>
              </w:rPr>
            </w:pPr>
            <w:r w:rsidRPr="00B855CB">
              <w:rPr>
                <w:rFonts w:ascii="Segoe UI Symbol" w:eastAsia="Segoe UI Symbol" w:hAnsi="Segoe UI Symbol" w:cs="Segoe UI Symbol"/>
                <w:b/>
                <w:bCs/>
                <w:sz w:val="18"/>
                <w:szCs w:val="18"/>
                <w:lang w:val="eu-ES" w:eastAsia="es-ES"/>
              </w:rPr>
              <w:t>✓</w:t>
            </w:r>
          </w:p>
        </w:tc>
        <w:tc>
          <w:tcPr>
            <w:tcW w:w="20" w:type="dxa"/>
            <w:tcBorders>
              <w:bottom w:val="single" w:sz="8" w:space="0" w:color="auto"/>
            </w:tcBorders>
            <w:vAlign w:val="bottom"/>
          </w:tcPr>
          <w:p w14:paraId="6DC4EB41" w14:textId="77777777" w:rsidR="00652BD0" w:rsidRPr="00B855CB" w:rsidRDefault="00652BD0" w:rsidP="00652BD0">
            <w:pPr>
              <w:spacing w:after="0" w:line="240" w:lineRule="auto"/>
              <w:rPr>
                <w:rFonts w:cstheme="minorHAnsi"/>
                <w:szCs w:val="20"/>
                <w:lang w:val="eu-ES" w:eastAsia="es-ES"/>
              </w:rPr>
            </w:pPr>
          </w:p>
        </w:tc>
        <w:tc>
          <w:tcPr>
            <w:tcW w:w="601" w:type="dxa"/>
            <w:tcBorders>
              <w:bottom w:val="single" w:sz="8" w:space="0" w:color="auto"/>
              <w:right w:val="single" w:sz="8" w:space="0" w:color="auto"/>
            </w:tcBorders>
            <w:vAlign w:val="bottom"/>
          </w:tcPr>
          <w:p w14:paraId="36820DFB" w14:textId="77777777" w:rsidR="00652BD0" w:rsidRPr="00B855CB" w:rsidRDefault="00652BD0" w:rsidP="00652BD0">
            <w:pPr>
              <w:spacing w:after="0" w:line="235" w:lineRule="exact"/>
              <w:ind w:right="246"/>
              <w:jc w:val="right"/>
              <w:rPr>
                <w:rFonts w:cstheme="minorHAnsi"/>
                <w:szCs w:val="20"/>
                <w:lang w:val="eu-ES" w:eastAsia="es-ES"/>
              </w:rPr>
            </w:pPr>
            <w:r w:rsidRPr="00B855CB">
              <w:rPr>
                <w:rFonts w:ascii="Segoe UI Symbol" w:eastAsia="Segoe UI Symbol" w:hAnsi="Segoe UI Symbol" w:cs="Segoe UI Symbol"/>
                <w:b/>
                <w:bCs/>
                <w:sz w:val="18"/>
                <w:szCs w:val="18"/>
                <w:lang w:val="eu-ES" w:eastAsia="es-ES"/>
              </w:rPr>
              <w:t>✓</w:t>
            </w:r>
          </w:p>
        </w:tc>
        <w:tc>
          <w:tcPr>
            <w:tcW w:w="16" w:type="dxa"/>
            <w:tcBorders>
              <w:bottom w:val="single" w:sz="8" w:space="0" w:color="auto"/>
            </w:tcBorders>
            <w:vAlign w:val="bottom"/>
          </w:tcPr>
          <w:p w14:paraId="365F2948" w14:textId="77777777" w:rsidR="00652BD0" w:rsidRPr="00B855CB" w:rsidRDefault="00652BD0" w:rsidP="00652BD0">
            <w:pPr>
              <w:spacing w:after="0" w:line="240" w:lineRule="auto"/>
              <w:rPr>
                <w:rFonts w:cstheme="minorHAnsi"/>
                <w:szCs w:val="20"/>
                <w:lang w:val="eu-ES" w:eastAsia="es-ES"/>
              </w:rPr>
            </w:pPr>
          </w:p>
        </w:tc>
        <w:tc>
          <w:tcPr>
            <w:tcW w:w="538" w:type="dxa"/>
            <w:tcBorders>
              <w:bottom w:val="single" w:sz="8" w:space="0" w:color="auto"/>
              <w:right w:val="single" w:sz="8" w:space="0" w:color="auto"/>
            </w:tcBorders>
            <w:vAlign w:val="bottom"/>
          </w:tcPr>
          <w:p w14:paraId="7BBF737D" w14:textId="77777777" w:rsidR="00652BD0" w:rsidRPr="00B855CB" w:rsidRDefault="00652BD0" w:rsidP="00652BD0">
            <w:pPr>
              <w:spacing w:after="0" w:line="235" w:lineRule="exact"/>
              <w:ind w:right="226"/>
              <w:jc w:val="right"/>
              <w:rPr>
                <w:rFonts w:cstheme="minorHAnsi"/>
                <w:szCs w:val="20"/>
                <w:lang w:val="eu-ES" w:eastAsia="es-ES"/>
              </w:rPr>
            </w:pPr>
            <w:r w:rsidRPr="00B855CB">
              <w:rPr>
                <w:rFonts w:ascii="Segoe UI Symbol" w:eastAsia="Segoe UI Symbol" w:hAnsi="Segoe UI Symbol" w:cs="Segoe UI Symbol"/>
                <w:b/>
                <w:bCs/>
                <w:sz w:val="18"/>
                <w:szCs w:val="18"/>
                <w:lang w:val="eu-ES" w:eastAsia="es-ES"/>
              </w:rPr>
              <w:t>✓</w:t>
            </w:r>
          </w:p>
        </w:tc>
        <w:tc>
          <w:tcPr>
            <w:tcW w:w="3435" w:type="dxa"/>
            <w:gridSpan w:val="2"/>
            <w:tcBorders>
              <w:bottom w:val="single" w:sz="8" w:space="0" w:color="auto"/>
            </w:tcBorders>
            <w:vAlign w:val="bottom"/>
          </w:tcPr>
          <w:p w14:paraId="7ABE756C" w14:textId="77777777" w:rsidR="00652BD0" w:rsidRPr="00B855CB" w:rsidRDefault="00652BD0" w:rsidP="00652BD0">
            <w:pPr>
              <w:spacing w:after="0" w:line="238" w:lineRule="exact"/>
              <w:ind w:left="100"/>
              <w:rPr>
                <w:rFonts w:cstheme="minorHAnsi"/>
                <w:szCs w:val="20"/>
                <w:lang w:val="eu-ES" w:eastAsia="es-ES"/>
              </w:rPr>
            </w:pPr>
            <w:r w:rsidRPr="00B855CB">
              <w:rPr>
                <w:rFonts w:eastAsia="Calibri Light" w:cstheme="minorHAnsi"/>
                <w:szCs w:val="20"/>
                <w:lang w:val="eu-ES" w:eastAsia="es-ES"/>
              </w:rPr>
              <w:t>-</w:t>
            </w:r>
          </w:p>
        </w:tc>
        <w:tc>
          <w:tcPr>
            <w:tcW w:w="25" w:type="dxa"/>
            <w:tcBorders>
              <w:bottom w:val="single" w:sz="8" w:space="0" w:color="auto"/>
              <w:right w:val="single" w:sz="8" w:space="0" w:color="auto"/>
            </w:tcBorders>
            <w:vAlign w:val="bottom"/>
          </w:tcPr>
          <w:p w14:paraId="77ABA98A" w14:textId="77777777" w:rsidR="00652BD0" w:rsidRPr="00B855CB" w:rsidRDefault="00652BD0" w:rsidP="00652BD0">
            <w:pPr>
              <w:spacing w:after="0" w:line="240" w:lineRule="auto"/>
              <w:rPr>
                <w:rFonts w:ascii="Times New Roman" w:hAnsi="Times New Roman" w:cs="Times New Roman"/>
                <w:szCs w:val="20"/>
                <w:lang w:val="eu-ES" w:eastAsia="es-ES"/>
              </w:rPr>
            </w:pPr>
          </w:p>
        </w:tc>
      </w:tr>
      <w:tr w:rsidR="00652BD0" w:rsidRPr="00B855CB" w14:paraId="07AB8FD6" w14:textId="77777777" w:rsidTr="00457742">
        <w:trPr>
          <w:trHeight w:val="233"/>
          <w:jc w:val="center"/>
        </w:trPr>
        <w:tc>
          <w:tcPr>
            <w:tcW w:w="2108" w:type="dxa"/>
            <w:tcBorders>
              <w:left w:val="single" w:sz="8" w:space="0" w:color="auto"/>
              <w:right w:val="single" w:sz="8" w:space="0" w:color="auto"/>
            </w:tcBorders>
            <w:vAlign w:val="bottom"/>
          </w:tcPr>
          <w:p w14:paraId="3F2996D1" w14:textId="77777777" w:rsidR="00652BD0" w:rsidRPr="00B855CB" w:rsidRDefault="00652BD0" w:rsidP="00652BD0">
            <w:pPr>
              <w:spacing w:after="0" w:line="233" w:lineRule="exact"/>
              <w:ind w:left="120"/>
              <w:rPr>
                <w:rFonts w:cstheme="minorHAnsi"/>
                <w:szCs w:val="20"/>
                <w:lang w:val="eu-ES" w:eastAsia="es-ES"/>
              </w:rPr>
            </w:pPr>
            <w:r w:rsidRPr="00B855CB">
              <w:rPr>
                <w:rFonts w:eastAsia="Calibri Light" w:cstheme="minorHAnsi"/>
                <w:b/>
                <w:bCs/>
                <w:szCs w:val="20"/>
                <w:lang w:val="eu-ES" w:eastAsia="es-ES"/>
              </w:rPr>
              <w:t>Dokumentazio sinple</w:t>
            </w:r>
          </w:p>
        </w:tc>
        <w:tc>
          <w:tcPr>
            <w:tcW w:w="20" w:type="dxa"/>
            <w:vAlign w:val="bottom"/>
          </w:tcPr>
          <w:p w14:paraId="398BA4E5" w14:textId="77777777" w:rsidR="00652BD0" w:rsidRPr="00B855CB" w:rsidRDefault="00652BD0" w:rsidP="00652BD0">
            <w:pPr>
              <w:spacing w:after="0" w:line="240" w:lineRule="auto"/>
              <w:rPr>
                <w:rFonts w:cstheme="minorHAnsi"/>
                <w:szCs w:val="20"/>
                <w:lang w:val="eu-ES" w:eastAsia="es-ES"/>
              </w:rPr>
            </w:pPr>
          </w:p>
        </w:tc>
        <w:tc>
          <w:tcPr>
            <w:tcW w:w="884" w:type="dxa"/>
            <w:vMerge w:val="restart"/>
            <w:tcBorders>
              <w:right w:val="single" w:sz="8" w:space="0" w:color="auto"/>
            </w:tcBorders>
            <w:vAlign w:val="bottom"/>
          </w:tcPr>
          <w:p w14:paraId="3D41BE48" w14:textId="77777777" w:rsidR="00652BD0" w:rsidRPr="00B855CB" w:rsidRDefault="00652BD0" w:rsidP="00652BD0">
            <w:pPr>
              <w:spacing w:after="0" w:line="240" w:lineRule="auto"/>
              <w:ind w:right="386"/>
              <w:jc w:val="right"/>
              <w:rPr>
                <w:rFonts w:cstheme="minorHAnsi"/>
                <w:szCs w:val="20"/>
                <w:lang w:val="eu-ES" w:eastAsia="es-ES"/>
              </w:rPr>
            </w:pPr>
            <w:r w:rsidRPr="00B855CB">
              <w:rPr>
                <w:rFonts w:ascii="Segoe UI Symbol" w:eastAsia="Segoe UI Symbol" w:hAnsi="Segoe UI Symbol" w:cs="Segoe UI Symbol"/>
                <w:b/>
                <w:bCs/>
                <w:sz w:val="18"/>
                <w:szCs w:val="18"/>
                <w:lang w:val="eu-ES" w:eastAsia="es-ES"/>
              </w:rPr>
              <w:t>✓</w:t>
            </w:r>
          </w:p>
        </w:tc>
        <w:tc>
          <w:tcPr>
            <w:tcW w:w="20" w:type="dxa"/>
            <w:vAlign w:val="bottom"/>
          </w:tcPr>
          <w:p w14:paraId="1E2DA8E0" w14:textId="77777777" w:rsidR="00652BD0" w:rsidRPr="00B855CB" w:rsidRDefault="00652BD0" w:rsidP="00652BD0">
            <w:pPr>
              <w:spacing w:after="0" w:line="240" w:lineRule="auto"/>
              <w:rPr>
                <w:rFonts w:cstheme="minorHAnsi"/>
                <w:szCs w:val="20"/>
                <w:lang w:val="eu-ES" w:eastAsia="es-ES"/>
              </w:rPr>
            </w:pPr>
          </w:p>
        </w:tc>
        <w:tc>
          <w:tcPr>
            <w:tcW w:w="601" w:type="dxa"/>
            <w:vMerge w:val="restart"/>
            <w:tcBorders>
              <w:right w:val="single" w:sz="8" w:space="0" w:color="auto"/>
            </w:tcBorders>
            <w:vAlign w:val="bottom"/>
          </w:tcPr>
          <w:p w14:paraId="58B44F3F" w14:textId="77777777" w:rsidR="00652BD0" w:rsidRPr="00B855CB" w:rsidRDefault="00652BD0" w:rsidP="00652BD0">
            <w:pPr>
              <w:spacing w:after="0" w:line="240" w:lineRule="auto"/>
              <w:ind w:right="246"/>
              <w:jc w:val="right"/>
              <w:rPr>
                <w:rFonts w:cstheme="minorHAnsi"/>
                <w:szCs w:val="20"/>
                <w:lang w:val="eu-ES" w:eastAsia="es-ES"/>
              </w:rPr>
            </w:pPr>
            <w:r w:rsidRPr="00B855CB">
              <w:rPr>
                <w:rFonts w:ascii="Segoe UI Symbol" w:eastAsia="Segoe UI Symbol" w:hAnsi="Segoe UI Symbol" w:cs="Segoe UI Symbol"/>
                <w:b/>
                <w:bCs/>
                <w:sz w:val="18"/>
                <w:szCs w:val="18"/>
                <w:lang w:val="eu-ES" w:eastAsia="es-ES"/>
              </w:rPr>
              <w:t>✓</w:t>
            </w:r>
          </w:p>
        </w:tc>
        <w:tc>
          <w:tcPr>
            <w:tcW w:w="16" w:type="dxa"/>
            <w:vAlign w:val="bottom"/>
          </w:tcPr>
          <w:p w14:paraId="185114BB" w14:textId="77777777" w:rsidR="00652BD0" w:rsidRPr="00B855CB" w:rsidRDefault="00652BD0" w:rsidP="00652BD0">
            <w:pPr>
              <w:spacing w:after="0" w:line="240" w:lineRule="auto"/>
              <w:rPr>
                <w:rFonts w:cstheme="minorHAnsi"/>
                <w:szCs w:val="20"/>
                <w:lang w:val="eu-ES" w:eastAsia="es-ES"/>
              </w:rPr>
            </w:pPr>
          </w:p>
        </w:tc>
        <w:tc>
          <w:tcPr>
            <w:tcW w:w="538" w:type="dxa"/>
            <w:vMerge w:val="restart"/>
            <w:tcBorders>
              <w:right w:val="single" w:sz="8" w:space="0" w:color="auto"/>
            </w:tcBorders>
            <w:vAlign w:val="bottom"/>
          </w:tcPr>
          <w:p w14:paraId="79951289" w14:textId="77777777" w:rsidR="00652BD0" w:rsidRPr="00B855CB" w:rsidRDefault="00652BD0" w:rsidP="00652BD0">
            <w:pPr>
              <w:spacing w:after="0" w:line="240" w:lineRule="auto"/>
              <w:ind w:right="226"/>
              <w:jc w:val="right"/>
              <w:rPr>
                <w:rFonts w:cstheme="minorHAnsi"/>
                <w:szCs w:val="20"/>
                <w:lang w:val="eu-ES" w:eastAsia="es-ES"/>
              </w:rPr>
            </w:pPr>
            <w:r w:rsidRPr="00B855CB">
              <w:rPr>
                <w:rFonts w:ascii="Segoe UI Symbol" w:eastAsia="Segoe UI Symbol" w:hAnsi="Segoe UI Symbol" w:cs="Segoe UI Symbol"/>
                <w:b/>
                <w:bCs/>
                <w:sz w:val="18"/>
                <w:szCs w:val="18"/>
                <w:lang w:val="eu-ES" w:eastAsia="es-ES"/>
              </w:rPr>
              <w:t>✓</w:t>
            </w:r>
          </w:p>
        </w:tc>
        <w:tc>
          <w:tcPr>
            <w:tcW w:w="3435" w:type="dxa"/>
            <w:gridSpan w:val="2"/>
            <w:vMerge w:val="restart"/>
            <w:vAlign w:val="bottom"/>
          </w:tcPr>
          <w:p w14:paraId="66F51258" w14:textId="77777777" w:rsidR="00652BD0" w:rsidRPr="00B855CB" w:rsidRDefault="00652BD0" w:rsidP="00652BD0">
            <w:pPr>
              <w:spacing w:after="0" w:line="240" w:lineRule="auto"/>
              <w:ind w:left="100"/>
              <w:rPr>
                <w:rFonts w:cstheme="minorHAnsi"/>
                <w:szCs w:val="20"/>
                <w:lang w:val="eu-ES" w:eastAsia="es-ES"/>
              </w:rPr>
            </w:pPr>
            <w:r w:rsidRPr="00B855CB">
              <w:rPr>
                <w:rFonts w:eastAsia="Calibri Light" w:cstheme="minorHAnsi"/>
                <w:szCs w:val="20"/>
                <w:lang w:val="eu-ES" w:eastAsia="es-ES"/>
              </w:rPr>
              <w:t>-</w:t>
            </w:r>
          </w:p>
        </w:tc>
        <w:tc>
          <w:tcPr>
            <w:tcW w:w="25" w:type="dxa"/>
            <w:tcBorders>
              <w:right w:val="single" w:sz="8" w:space="0" w:color="auto"/>
            </w:tcBorders>
            <w:vAlign w:val="bottom"/>
          </w:tcPr>
          <w:p w14:paraId="62CDAE7B" w14:textId="77777777" w:rsidR="00652BD0" w:rsidRPr="00B855CB" w:rsidRDefault="00652BD0" w:rsidP="00652BD0">
            <w:pPr>
              <w:spacing w:after="0" w:line="240" w:lineRule="auto"/>
              <w:rPr>
                <w:rFonts w:ascii="Times New Roman" w:hAnsi="Times New Roman" w:cs="Times New Roman"/>
                <w:szCs w:val="20"/>
                <w:lang w:val="eu-ES" w:eastAsia="es-ES"/>
              </w:rPr>
            </w:pPr>
          </w:p>
        </w:tc>
      </w:tr>
      <w:tr w:rsidR="00652BD0" w:rsidRPr="00B855CB" w14:paraId="18E75C28" w14:textId="77777777" w:rsidTr="00457742">
        <w:trPr>
          <w:trHeight w:val="120"/>
          <w:jc w:val="center"/>
        </w:trPr>
        <w:tc>
          <w:tcPr>
            <w:tcW w:w="2108" w:type="dxa"/>
            <w:vMerge w:val="restart"/>
            <w:tcBorders>
              <w:left w:val="single" w:sz="8" w:space="0" w:color="auto"/>
              <w:right w:val="single" w:sz="8" w:space="0" w:color="auto"/>
            </w:tcBorders>
            <w:vAlign w:val="bottom"/>
          </w:tcPr>
          <w:p w14:paraId="5BB9AE7A" w14:textId="77777777" w:rsidR="00652BD0" w:rsidRPr="00B855CB" w:rsidRDefault="00652BD0" w:rsidP="00652BD0">
            <w:pPr>
              <w:spacing w:after="0" w:line="240" w:lineRule="auto"/>
              <w:ind w:left="120"/>
              <w:rPr>
                <w:rFonts w:cstheme="minorHAnsi"/>
                <w:szCs w:val="20"/>
                <w:lang w:val="eu-ES" w:eastAsia="es-ES"/>
              </w:rPr>
            </w:pPr>
            <w:r w:rsidRPr="00B855CB">
              <w:rPr>
                <w:rFonts w:eastAsia="Calibri Light" w:cstheme="minorHAnsi"/>
                <w:b/>
                <w:bCs/>
                <w:szCs w:val="20"/>
                <w:lang w:val="eu-ES" w:eastAsia="es-ES"/>
              </w:rPr>
              <w:t>eta ondo egituratuta</w:t>
            </w:r>
          </w:p>
        </w:tc>
        <w:tc>
          <w:tcPr>
            <w:tcW w:w="20" w:type="dxa"/>
            <w:vAlign w:val="bottom"/>
          </w:tcPr>
          <w:p w14:paraId="7D675ED3" w14:textId="77777777" w:rsidR="00652BD0" w:rsidRPr="00B855CB" w:rsidRDefault="00652BD0" w:rsidP="00652BD0">
            <w:pPr>
              <w:spacing w:after="0" w:line="240" w:lineRule="auto"/>
              <w:rPr>
                <w:rFonts w:cstheme="minorHAnsi"/>
                <w:sz w:val="10"/>
                <w:szCs w:val="10"/>
                <w:lang w:val="eu-ES" w:eastAsia="es-ES"/>
              </w:rPr>
            </w:pPr>
          </w:p>
        </w:tc>
        <w:tc>
          <w:tcPr>
            <w:tcW w:w="884" w:type="dxa"/>
            <w:vMerge/>
            <w:tcBorders>
              <w:right w:val="single" w:sz="8" w:space="0" w:color="auto"/>
            </w:tcBorders>
            <w:vAlign w:val="bottom"/>
          </w:tcPr>
          <w:p w14:paraId="01ADC30F" w14:textId="77777777" w:rsidR="00652BD0" w:rsidRPr="00B855CB" w:rsidRDefault="00652BD0" w:rsidP="00652BD0">
            <w:pPr>
              <w:spacing w:after="0" w:line="240" w:lineRule="auto"/>
              <w:rPr>
                <w:rFonts w:cstheme="minorHAnsi"/>
                <w:sz w:val="10"/>
                <w:szCs w:val="10"/>
                <w:lang w:val="eu-ES" w:eastAsia="es-ES"/>
              </w:rPr>
            </w:pPr>
          </w:p>
        </w:tc>
        <w:tc>
          <w:tcPr>
            <w:tcW w:w="20" w:type="dxa"/>
            <w:vAlign w:val="bottom"/>
          </w:tcPr>
          <w:p w14:paraId="0220DA6A" w14:textId="77777777" w:rsidR="00652BD0" w:rsidRPr="00B855CB" w:rsidRDefault="00652BD0" w:rsidP="00652BD0">
            <w:pPr>
              <w:spacing w:after="0" w:line="240" w:lineRule="auto"/>
              <w:rPr>
                <w:rFonts w:cstheme="minorHAnsi"/>
                <w:sz w:val="10"/>
                <w:szCs w:val="10"/>
                <w:lang w:val="eu-ES" w:eastAsia="es-ES"/>
              </w:rPr>
            </w:pPr>
          </w:p>
        </w:tc>
        <w:tc>
          <w:tcPr>
            <w:tcW w:w="601" w:type="dxa"/>
            <w:vMerge/>
            <w:tcBorders>
              <w:right w:val="single" w:sz="8" w:space="0" w:color="auto"/>
            </w:tcBorders>
            <w:vAlign w:val="bottom"/>
          </w:tcPr>
          <w:p w14:paraId="4167BE52" w14:textId="77777777" w:rsidR="00652BD0" w:rsidRPr="00B855CB" w:rsidRDefault="00652BD0" w:rsidP="00652BD0">
            <w:pPr>
              <w:spacing w:after="0" w:line="240" w:lineRule="auto"/>
              <w:rPr>
                <w:rFonts w:cstheme="minorHAnsi"/>
                <w:sz w:val="10"/>
                <w:szCs w:val="10"/>
                <w:lang w:val="eu-ES" w:eastAsia="es-ES"/>
              </w:rPr>
            </w:pPr>
          </w:p>
        </w:tc>
        <w:tc>
          <w:tcPr>
            <w:tcW w:w="16" w:type="dxa"/>
            <w:vAlign w:val="bottom"/>
          </w:tcPr>
          <w:p w14:paraId="43FD27E6" w14:textId="77777777" w:rsidR="00652BD0" w:rsidRPr="00B855CB" w:rsidRDefault="00652BD0" w:rsidP="00652BD0">
            <w:pPr>
              <w:spacing w:after="0" w:line="240" w:lineRule="auto"/>
              <w:rPr>
                <w:rFonts w:cstheme="minorHAnsi"/>
                <w:sz w:val="10"/>
                <w:szCs w:val="10"/>
                <w:lang w:val="eu-ES" w:eastAsia="es-ES"/>
              </w:rPr>
            </w:pPr>
          </w:p>
        </w:tc>
        <w:tc>
          <w:tcPr>
            <w:tcW w:w="538" w:type="dxa"/>
            <w:vMerge/>
            <w:tcBorders>
              <w:right w:val="single" w:sz="8" w:space="0" w:color="auto"/>
            </w:tcBorders>
            <w:vAlign w:val="bottom"/>
          </w:tcPr>
          <w:p w14:paraId="61F08C20" w14:textId="77777777" w:rsidR="00652BD0" w:rsidRPr="00B855CB" w:rsidRDefault="00652BD0" w:rsidP="00652BD0">
            <w:pPr>
              <w:spacing w:after="0" w:line="240" w:lineRule="auto"/>
              <w:rPr>
                <w:rFonts w:cstheme="minorHAnsi"/>
                <w:sz w:val="10"/>
                <w:szCs w:val="10"/>
                <w:lang w:val="eu-ES" w:eastAsia="es-ES"/>
              </w:rPr>
            </w:pPr>
          </w:p>
        </w:tc>
        <w:tc>
          <w:tcPr>
            <w:tcW w:w="3435" w:type="dxa"/>
            <w:gridSpan w:val="2"/>
            <w:vMerge/>
            <w:vAlign w:val="bottom"/>
          </w:tcPr>
          <w:p w14:paraId="643CA534" w14:textId="77777777" w:rsidR="00652BD0" w:rsidRPr="00B855CB" w:rsidRDefault="00652BD0" w:rsidP="00652BD0">
            <w:pPr>
              <w:spacing w:after="0" w:line="240" w:lineRule="auto"/>
              <w:rPr>
                <w:rFonts w:cstheme="minorHAnsi"/>
                <w:sz w:val="10"/>
                <w:szCs w:val="10"/>
                <w:lang w:val="eu-ES" w:eastAsia="es-ES"/>
              </w:rPr>
            </w:pPr>
          </w:p>
        </w:tc>
        <w:tc>
          <w:tcPr>
            <w:tcW w:w="25" w:type="dxa"/>
            <w:tcBorders>
              <w:right w:val="single" w:sz="8" w:space="0" w:color="auto"/>
            </w:tcBorders>
            <w:vAlign w:val="bottom"/>
          </w:tcPr>
          <w:p w14:paraId="059AA638" w14:textId="77777777" w:rsidR="00652BD0" w:rsidRPr="00B855CB" w:rsidRDefault="00652BD0" w:rsidP="00652BD0">
            <w:pPr>
              <w:spacing w:after="0" w:line="240" w:lineRule="auto"/>
              <w:rPr>
                <w:rFonts w:ascii="Times New Roman" w:hAnsi="Times New Roman" w:cs="Times New Roman"/>
                <w:sz w:val="10"/>
                <w:szCs w:val="10"/>
                <w:lang w:val="eu-ES" w:eastAsia="es-ES"/>
              </w:rPr>
            </w:pPr>
          </w:p>
        </w:tc>
      </w:tr>
      <w:tr w:rsidR="00652BD0" w:rsidRPr="00B855CB" w14:paraId="7B7BC6C5" w14:textId="77777777" w:rsidTr="00457742">
        <w:trPr>
          <w:trHeight w:val="126"/>
          <w:jc w:val="center"/>
        </w:trPr>
        <w:tc>
          <w:tcPr>
            <w:tcW w:w="2108" w:type="dxa"/>
            <w:vMerge/>
            <w:tcBorders>
              <w:left w:val="single" w:sz="8" w:space="0" w:color="auto"/>
              <w:bottom w:val="single" w:sz="8" w:space="0" w:color="auto"/>
              <w:right w:val="single" w:sz="8" w:space="0" w:color="auto"/>
            </w:tcBorders>
            <w:vAlign w:val="bottom"/>
          </w:tcPr>
          <w:p w14:paraId="7EC72BA4" w14:textId="77777777" w:rsidR="00652BD0" w:rsidRPr="00B855CB"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39E22CDD" w14:textId="77777777" w:rsidR="00652BD0" w:rsidRPr="00B855CB" w:rsidRDefault="00652BD0" w:rsidP="00652BD0">
            <w:pPr>
              <w:spacing w:after="0" w:line="240" w:lineRule="auto"/>
              <w:rPr>
                <w:rFonts w:cstheme="minorHAnsi"/>
                <w:sz w:val="10"/>
                <w:szCs w:val="10"/>
                <w:lang w:val="eu-ES" w:eastAsia="es-ES"/>
              </w:rPr>
            </w:pPr>
          </w:p>
        </w:tc>
        <w:tc>
          <w:tcPr>
            <w:tcW w:w="884" w:type="dxa"/>
            <w:tcBorders>
              <w:bottom w:val="single" w:sz="8" w:space="0" w:color="auto"/>
              <w:right w:val="single" w:sz="8" w:space="0" w:color="auto"/>
            </w:tcBorders>
            <w:vAlign w:val="bottom"/>
          </w:tcPr>
          <w:p w14:paraId="34DFDE8C" w14:textId="77777777" w:rsidR="00652BD0" w:rsidRPr="00B855CB"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0B69668C" w14:textId="77777777" w:rsidR="00652BD0" w:rsidRPr="00B855CB" w:rsidRDefault="00652BD0" w:rsidP="00652BD0">
            <w:pPr>
              <w:spacing w:after="0" w:line="240" w:lineRule="auto"/>
              <w:rPr>
                <w:rFonts w:cstheme="minorHAnsi"/>
                <w:sz w:val="10"/>
                <w:szCs w:val="10"/>
                <w:lang w:val="eu-ES" w:eastAsia="es-ES"/>
              </w:rPr>
            </w:pPr>
          </w:p>
        </w:tc>
        <w:tc>
          <w:tcPr>
            <w:tcW w:w="601" w:type="dxa"/>
            <w:tcBorders>
              <w:bottom w:val="single" w:sz="8" w:space="0" w:color="auto"/>
              <w:right w:val="single" w:sz="8" w:space="0" w:color="auto"/>
            </w:tcBorders>
            <w:vAlign w:val="bottom"/>
          </w:tcPr>
          <w:p w14:paraId="658FB97C" w14:textId="77777777" w:rsidR="00652BD0" w:rsidRPr="00B855CB"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55CBC5D4" w14:textId="77777777" w:rsidR="00652BD0" w:rsidRPr="00B855CB" w:rsidRDefault="00652BD0" w:rsidP="00652BD0">
            <w:pPr>
              <w:spacing w:after="0" w:line="240" w:lineRule="auto"/>
              <w:rPr>
                <w:rFonts w:cstheme="minorHAnsi"/>
                <w:sz w:val="10"/>
                <w:szCs w:val="10"/>
                <w:lang w:val="eu-ES" w:eastAsia="es-ES"/>
              </w:rPr>
            </w:pPr>
          </w:p>
        </w:tc>
        <w:tc>
          <w:tcPr>
            <w:tcW w:w="538" w:type="dxa"/>
            <w:tcBorders>
              <w:bottom w:val="single" w:sz="8" w:space="0" w:color="auto"/>
              <w:right w:val="single" w:sz="8" w:space="0" w:color="auto"/>
            </w:tcBorders>
            <w:vAlign w:val="bottom"/>
          </w:tcPr>
          <w:p w14:paraId="0571328E" w14:textId="77777777" w:rsidR="00652BD0" w:rsidRPr="00B855CB"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62AD3193" w14:textId="77777777" w:rsidR="00652BD0" w:rsidRPr="00B855CB" w:rsidRDefault="00652BD0" w:rsidP="00652BD0">
            <w:pPr>
              <w:spacing w:after="0" w:line="240" w:lineRule="auto"/>
              <w:rPr>
                <w:rFonts w:cstheme="minorHAnsi"/>
                <w:sz w:val="10"/>
                <w:szCs w:val="10"/>
                <w:lang w:val="eu-ES" w:eastAsia="es-ES"/>
              </w:rPr>
            </w:pPr>
          </w:p>
        </w:tc>
        <w:tc>
          <w:tcPr>
            <w:tcW w:w="3419" w:type="dxa"/>
            <w:tcBorders>
              <w:bottom w:val="single" w:sz="8" w:space="0" w:color="auto"/>
            </w:tcBorders>
            <w:vAlign w:val="bottom"/>
          </w:tcPr>
          <w:p w14:paraId="2953B2E3" w14:textId="77777777" w:rsidR="00652BD0" w:rsidRPr="00B855CB" w:rsidRDefault="00652BD0" w:rsidP="00652BD0">
            <w:pPr>
              <w:spacing w:after="0" w:line="240" w:lineRule="auto"/>
              <w:rPr>
                <w:rFonts w:cstheme="minorHAnsi"/>
                <w:sz w:val="10"/>
                <w:szCs w:val="10"/>
                <w:lang w:val="eu-ES" w:eastAsia="es-ES"/>
              </w:rPr>
            </w:pPr>
          </w:p>
        </w:tc>
        <w:tc>
          <w:tcPr>
            <w:tcW w:w="25" w:type="dxa"/>
            <w:tcBorders>
              <w:bottom w:val="single" w:sz="8" w:space="0" w:color="auto"/>
              <w:right w:val="single" w:sz="8" w:space="0" w:color="auto"/>
            </w:tcBorders>
            <w:vAlign w:val="bottom"/>
          </w:tcPr>
          <w:p w14:paraId="0B028A2E" w14:textId="77777777" w:rsidR="00652BD0" w:rsidRPr="00B855CB" w:rsidRDefault="00652BD0" w:rsidP="00652BD0">
            <w:pPr>
              <w:spacing w:after="0" w:line="240" w:lineRule="auto"/>
              <w:rPr>
                <w:rFonts w:ascii="Times New Roman" w:hAnsi="Times New Roman" w:cs="Times New Roman"/>
                <w:sz w:val="10"/>
                <w:szCs w:val="10"/>
                <w:lang w:val="eu-ES" w:eastAsia="es-ES"/>
              </w:rPr>
            </w:pPr>
          </w:p>
        </w:tc>
      </w:tr>
      <w:tr w:rsidR="00652BD0" w:rsidRPr="00B855CB" w14:paraId="3B0A6D27" w14:textId="77777777" w:rsidTr="00457742">
        <w:trPr>
          <w:trHeight w:val="233"/>
          <w:jc w:val="center"/>
        </w:trPr>
        <w:tc>
          <w:tcPr>
            <w:tcW w:w="2108" w:type="dxa"/>
            <w:tcBorders>
              <w:left w:val="single" w:sz="8" w:space="0" w:color="auto"/>
              <w:right w:val="single" w:sz="8" w:space="0" w:color="auto"/>
            </w:tcBorders>
            <w:vAlign w:val="bottom"/>
          </w:tcPr>
          <w:p w14:paraId="56857F62" w14:textId="77777777" w:rsidR="00652BD0" w:rsidRPr="00B855CB" w:rsidRDefault="00652BD0" w:rsidP="00652BD0">
            <w:pPr>
              <w:spacing w:after="0" w:line="233" w:lineRule="exact"/>
              <w:ind w:left="120"/>
              <w:rPr>
                <w:rFonts w:cstheme="minorHAnsi"/>
                <w:szCs w:val="20"/>
                <w:lang w:val="eu-ES" w:eastAsia="es-ES"/>
              </w:rPr>
            </w:pPr>
            <w:r w:rsidRPr="00B855CB">
              <w:rPr>
                <w:rFonts w:eastAsia="Calibri Light" w:cstheme="minorHAnsi"/>
                <w:b/>
                <w:bCs/>
                <w:szCs w:val="20"/>
                <w:lang w:val="eu-ES" w:eastAsia="es-ES"/>
              </w:rPr>
              <w:t>Komunitate aktiboa eta</w:t>
            </w:r>
          </w:p>
        </w:tc>
        <w:tc>
          <w:tcPr>
            <w:tcW w:w="20" w:type="dxa"/>
            <w:vAlign w:val="bottom"/>
          </w:tcPr>
          <w:p w14:paraId="5A74AA57" w14:textId="77777777" w:rsidR="00652BD0" w:rsidRPr="00B855CB" w:rsidRDefault="00652BD0" w:rsidP="00652BD0">
            <w:pPr>
              <w:spacing w:after="0" w:line="240" w:lineRule="auto"/>
              <w:rPr>
                <w:rFonts w:cstheme="minorHAnsi"/>
                <w:szCs w:val="20"/>
                <w:lang w:val="eu-ES" w:eastAsia="es-ES"/>
              </w:rPr>
            </w:pPr>
          </w:p>
        </w:tc>
        <w:tc>
          <w:tcPr>
            <w:tcW w:w="884" w:type="dxa"/>
            <w:vMerge w:val="restart"/>
            <w:tcBorders>
              <w:right w:val="single" w:sz="8" w:space="0" w:color="auto"/>
            </w:tcBorders>
            <w:vAlign w:val="bottom"/>
          </w:tcPr>
          <w:p w14:paraId="48B7C058" w14:textId="77777777" w:rsidR="00652BD0" w:rsidRPr="00B855CB" w:rsidRDefault="00652BD0" w:rsidP="00652BD0">
            <w:pPr>
              <w:spacing w:after="0" w:line="240" w:lineRule="auto"/>
              <w:ind w:right="386"/>
              <w:jc w:val="right"/>
              <w:rPr>
                <w:rFonts w:cstheme="minorHAnsi"/>
                <w:szCs w:val="20"/>
                <w:lang w:val="eu-ES" w:eastAsia="es-ES"/>
              </w:rPr>
            </w:pPr>
            <w:r w:rsidRPr="00B855CB">
              <w:rPr>
                <w:rFonts w:ascii="Segoe UI Symbol" w:eastAsia="Segoe UI Symbol" w:hAnsi="Segoe UI Symbol" w:cs="Segoe UI Symbol"/>
                <w:b/>
                <w:bCs/>
                <w:sz w:val="18"/>
                <w:szCs w:val="18"/>
                <w:lang w:val="eu-ES" w:eastAsia="es-ES"/>
              </w:rPr>
              <w:t>✓</w:t>
            </w:r>
          </w:p>
        </w:tc>
        <w:tc>
          <w:tcPr>
            <w:tcW w:w="20" w:type="dxa"/>
            <w:vAlign w:val="bottom"/>
          </w:tcPr>
          <w:p w14:paraId="4C5AC9A8" w14:textId="77777777" w:rsidR="00652BD0" w:rsidRPr="00B855CB" w:rsidRDefault="00652BD0" w:rsidP="00652BD0">
            <w:pPr>
              <w:spacing w:after="0" w:line="240" w:lineRule="auto"/>
              <w:rPr>
                <w:rFonts w:cstheme="minorHAnsi"/>
                <w:szCs w:val="20"/>
                <w:lang w:val="eu-ES" w:eastAsia="es-ES"/>
              </w:rPr>
            </w:pPr>
          </w:p>
        </w:tc>
        <w:tc>
          <w:tcPr>
            <w:tcW w:w="601" w:type="dxa"/>
            <w:vMerge w:val="restart"/>
            <w:tcBorders>
              <w:right w:val="single" w:sz="8" w:space="0" w:color="auto"/>
            </w:tcBorders>
            <w:vAlign w:val="bottom"/>
          </w:tcPr>
          <w:p w14:paraId="51F71C21" w14:textId="77777777" w:rsidR="00652BD0" w:rsidRPr="00B855CB" w:rsidRDefault="00652BD0" w:rsidP="00652BD0">
            <w:pPr>
              <w:spacing w:after="0" w:line="240" w:lineRule="auto"/>
              <w:ind w:right="246"/>
              <w:jc w:val="right"/>
              <w:rPr>
                <w:rFonts w:cstheme="minorHAnsi"/>
                <w:szCs w:val="20"/>
                <w:lang w:val="eu-ES" w:eastAsia="es-ES"/>
              </w:rPr>
            </w:pPr>
            <w:r w:rsidRPr="00B855CB">
              <w:rPr>
                <w:rFonts w:ascii="Segoe UI Symbol" w:eastAsia="Segoe UI Symbol" w:hAnsi="Segoe UI Symbol" w:cs="Segoe UI Symbol"/>
                <w:b/>
                <w:bCs/>
                <w:sz w:val="18"/>
                <w:szCs w:val="18"/>
                <w:lang w:val="eu-ES" w:eastAsia="es-ES"/>
              </w:rPr>
              <w:t>✘</w:t>
            </w:r>
          </w:p>
        </w:tc>
        <w:tc>
          <w:tcPr>
            <w:tcW w:w="16" w:type="dxa"/>
            <w:vAlign w:val="bottom"/>
          </w:tcPr>
          <w:p w14:paraId="0FFEFFA0" w14:textId="77777777" w:rsidR="00652BD0" w:rsidRPr="00B855CB" w:rsidRDefault="00652BD0" w:rsidP="00652BD0">
            <w:pPr>
              <w:spacing w:after="0" w:line="240" w:lineRule="auto"/>
              <w:rPr>
                <w:rFonts w:cstheme="minorHAnsi"/>
                <w:szCs w:val="20"/>
                <w:lang w:val="eu-ES" w:eastAsia="es-ES"/>
              </w:rPr>
            </w:pPr>
          </w:p>
        </w:tc>
        <w:tc>
          <w:tcPr>
            <w:tcW w:w="538" w:type="dxa"/>
            <w:vMerge w:val="restart"/>
            <w:tcBorders>
              <w:right w:val="single" w:sz="8" w:space="0" w:color="auto"/>
            </w:tcBorders>
            <w:vAlign w:val="bottom"/>
          </w:tcPr>
          <w:p w14:paraId="44A1443D" w14:textId="77777777" w:rsidR="00652BD0" w:rsidRPr="00B855CB" w:rsidRDefault="00652BD0" w:rsidP="00652BD0">
            <w:pPr>
              <w:spacing w:after="0" w:line="240" w:lineRule="auto"/>
              <w:ind w:right="226"/>
              <w:jc w:val="right"/>
              <w:rPr>
                <w:rFonts w:cstheme="minorHAnsi"/>
                <w:szCs w:val="20"/>
                <w:lang w:val="eu-ES" w:eastAsia="es-ES"/>
              </w:rPr>
            </w:pPr>
            <w:r w:rsidRPr="00B855CB">
              <w:rPr>
                <w:rFonts w:ascii="Segoe UI Symbol" w:eastAsia="Segoe UI Symbol" w:hAnsi="Segoe UI Symbol" w:cs="Segoe UI Symbol"/>
                <w:b/>
                <w:bCs/>
                <w:sz w:val="18"/>
                <w:szCs w:val="18"/>
                <w:lang w:val="eu-ES" w:eastAsia="es-ES"/>
              </w:rPr>
              <w:t>✓</w:t>
            </w:r>
          </w:p>
        </w:tc>
        <w:tc>
          <w:tcPr>
            <w:tcW w:w="16" w:type="dxa"/>
            <w:vAlign w:val="bottom"/>
          </w:tcPr>
          <w:p w14:paraId="79C3AAF4" w14:textId="77777777" w:rsidR="00652BD0" w:rsidRPr="00B855CB" w:rsidRDefault="00652BD0" w:rsidP="00652BD0">
            <w:pPr>
              <w:spacing w:after="0" w:line="240" w:lineRule="auto"/>
              <w:rPr>
                <w:rFonts w:cstheme="minorHAnsi"/>
                <w:szCs w:val="20"/>
                <w:lang w:val="eu-ES" w:eastAsia="es-ES"/>
              </w:rPr>
            </w:pPr>
          </w:p>
        </w:tc>
        <w:tc>
          <w:tcPr>
            <w:tcW w:w="3444" w:type="dxa"/>
            <w:gridSpan w:val="2"/>
            <w:vMerge w:val="restart"/>
            <w:tcBorders>
              <w:right w:val="single" w:sz="8" w:space="0" w:color="auto"/>
            </w:tcBorders>
            <w:vAlign w:val="bottom"/>
          </w:tcPr>
          <w:p w14:paraId="628247D4" w14:textId="77777777" w:rsidR="00652BD0" w:rsidRPr="00B855CB" w:rsidRDefault="00652BD0" w:rsidP="00652BD0">
            <w:pPr>
              <w:spacing w:after="0" w:line="240" w:lineRule="auto"/>
              <w:rPr>
                <w:rFonts w:cstheme="minorHAnsi"/>
                <w:szCs w:val="20"/>
                <w:lang w:val="eu-ES" w:eastAsia="es-ES"/>
              </w:rPr>
            </w:pPr>
            <w:r w:rsidRPr="00B855CB">
              <w:rPr>
                <w:rFonts w:eastAsia="Calibri Light" w:cstheme="minorHAnsi"/>
                <w:szCs w:val="20"/>
                <w:lang w:val="eu-ES" w:eastAsia="es-ES"/>
              </w:rPr>
              <w:t>Hemen Wordpress da nagusiena.</w:t>
            </w:r>
          </w:p>
        </w:tc>
      </w:tr>
      <w:tr w:rsidR="00652BD0" w:rsidRPr="00B855CB" w14:paraId="1A3EE2EF" w14:textId="77777777" w:rsidTr="00457742">
        <w:trPr>
          <w:trHeight w:val="120"/>
          <w:jc w:val="center"/>
        </w:trPr>
        <w:tc>
          <w:tcPr>
            <w:tcW w:w="2108" w:type="dxa"/>
            <w:vMerge w:val="restart"/>
            <w:tcBorders>
              <w:left w:val="single" w:sz="8" w:space="0" w:color="auto"/>
              <w:right w:val="single" w:sz="8" w:space="0" w:color="auto"/>
            </w:tcBorders>
            <w:vAlign w:val="bottom"/>
          </w:tcPr>
          <w:p w14:paraId="1A0A428B" w14:textId="77777777" w:rsidR="00652BD0" w:rsidRPr="00B855CB" w:rsidRDefault="00652BD0" w:rsidP="00652BD0">
            <w:pPr>
              <w:spacing w:after="0" w:line="240" w:lineRule="exact"/>
              <w:ind w:left="120"/>
              <w:rPr>
                <w:rFonts w:cstheme="minorHAnsi"/>
                <w:szCs w:val="20"/>
                <w:lang w:val="eu-ES" w:eastAsia="es-ES"/>
              </w:rPr>
            </w:pPr>
            <w:r w:rsidRPr="00B855CB">
              <w:rPr>
                <w:rFonts w:eastAsia="Calibri Light" w:cstheme="minorHAnsi"/>
                <w:b/>
                <w:bCs/>
                <w:szCs w:val="20"/>
                <w:lang w:val="eu-ES" w:eastAsia="es-ES"/>
              </w:rPr>
              <w:t>foroak</w:t>
            </w:r>
          </w:p>
        </w:tc>
        <w:tc>
          <w:tcPr>
            <w:tcW w:w="20" w:type="dxa"/>
            <w:vAlign w:val="bottom"/>
          </w:tcPr>
          <w:p w14:paraId="16A78C04" w14:textId="77777777" w:rsidR="00652BD0" w:rsidRPr="00B855CB" w:rsidRDefault="00652BD0" w:rsidP="00652BD0">
            <w:pPr>
              <w:spacing w:after="0" w:line="240" w:lineRule="auto"/>
              <w:rPr>
                <w:rFonts w:cstheme="minorHAnsi"/>
                <w:sz w:val="10"/>
                <w:szCs w:val="10"/>
                <w:lang w:val="eu-ES" w:eastAsia="es-ES"/>
              </w:rPr>
            </w:pPr>
          </w:p>
        </w:tc>
        <w:tc>
          <w:tcPr>
            <w:tcW w:w="884" w:type="dxa"/>
            <w:vMerge/>
            <w:tcBorders>
              <w:right w:val="single" w:sz="8" w:space="0" w:color="auto"/>
            </w:tcBorders>
            <w:vAlign w:val="bottom"/>
          </w:tcPr>
          <w:p w14:paraId="34B32DCD" w14:textId="77777777" w:rsidR="00652BD0" w:rsidRPr="00B855CB" w:rsidRDefault="00652BD0" w:rsidP="00652BD0">
            <w:pPr>
              <w:spacing w:after="0" w:line="240" w:lineRule="auto"/>
              <w:rPr>
                <w:rFonts w:cstheme="minorHAnsi"/>
                <w:sz w:val="10"/>
                <w:szCs w:val="10"/>
                <w:lang w:val="eu-ES" w:eastAsia="es-ES"/>
              </w:rPr>
            </w:pPr>
          </w:p>
        </w:tc>
        <w:tc>
          <w:tcPr>
            <w:tcW w:w="20" w:type="dxa"/>
            <w:vAlign w:val="bottom"/>
          </w:tcPr>
          <w:p w14:paraId="58F0DBBA" w14:textId="77777777" w:rsidR="00652BD0" w:rsidRPr="00B855CB" w:rsidRDefault="00652BD0" w:rsidP="00652BD0">
            <w:pPr>
              <w:spacing w:after="0" w:line="240" w:lineRule="auto"/>
              <w:rPr>
                <w:rFonts w:cstheme="minorHAnsi"/>
                <w:sz w:val="10"/>
                <w:szCs w:val="10"/>
                <w:lang w:val="eu-ES" w:eastAsia="es-ES"/>
              </w:rPr>
            </w:pPr>
          </w:p>
        </w:tc>
        <w:tc>
          <w:tcPr>
            <w:tcW w:w="601" w:type="dxa"/>
            <w:vMerge/>
            <w:tcBorders>
              <w:right w:val="single" w:sz="8" w:space="0" w:color="auto"/>
            </w:tcBorders>
            <w:vAlign w:val="bottom"/>
          </w:tcPr>
          <w:p w14:paraId="2B2A48A3" w14:textId="77777777" w:rsidR="00652BD0" w:rsidRPr="00B855CB" w:rsidRDefault="00652BD0" w:rsidP="00652BD0">
            <w:pPr>
              <w:spacing w:after="0" w:line="240" w:lineRule="auto"/>
              <w:rPr>
                <w:rFonts w:cstheme="minorHAnsi"/>
                <w:sz w:val="10"/>
                <w:szCs w:val="10"/>
                <w:lang w:val="eu-ES" w:eastAsia="es-ES"/>
              </w:rPr>
            </w:pPr>
          </w:p>
        </w:tc>
        <w:tc>
          <w:tcPr>
            <w:tcW w:w="16" w:type="dxa"/>
            <w:vAlign w:val="bottom"/>
          </w:tcPr>
          <w:p w14:paraId="1031556E" w14:textId="77777777" w:rsidR="00652BD0" w:rsidRPr="00B855CB" w:rsidRDefault="00652BD0" w:rsidP="00652BD0">
            <w:pPr>
              <w:spacing w:after="0" w:line="240" w:lineRule="auto"/>
              <w:rPr>
                <w:rFonts w:cstheme="minorHAnsi"/>
                <w:sz w:val="10"/>
                <w:szCs w:val="10"/>
                <w:lang w:val="eu-ES" w:eastAsia="es-ES"/>
              </w:rPr>
            </w:pPr>
          </w:p>
        </w:tc>
        <w:tc>
          <w:tcPr>
            <w:tcW w:w="538" w:type="dxa"/>
            <w:vMerge/>
            <w:tcBorders>
              <w:right w:val="single" w:sz="8" w:space="0" w:color="auto"/>
            </w:tcBorders>
            <w:vAlign w:val="bottom"/>
          </w:tcPr>
          <w:p w14:paraId="4FA729FD" w14:textId="77777777" w:rsidR="00652BD0" w:rsidRPr="00B855CB" w:rsidRDefault="00652BD0" w:rsidP="00652BD0">
            <w:pPr>
              <w:spacing w:after="0" w:line="240" w:lineRule="auto"/>
              <w:rPr>
                <w:rFonts w:cstheme="minorHAnsi"/>
                <w:sz w:val="10"/>
                <w:szCs w:val="10"/>
                <w:lang w:val="eu-ES" w:eastAsia="es-ES"/>
              </w:rPr>
            </w:pPr>
          </w:p>
        </w:tc>
        <w:tc>
          <w:tcPr>
            <w:tcW w:w="16" w:type="dxa"/>
            <w:vAlign w:val="bottom"/>
          </w:tcPr>
          <w:p w14:paraId="5B029E42" w14:textId="77777777" w:rsidR="00652BD0" w:rsidRPr="00B855CB" w:rsidRDefault="00652BD0" w:rsidP="00652BD0">
            <w:pPr>
              <w:spacing w:after="0" w:line="240" w:lineRule="auto"/>
              <w:rPr>
                <w:rFonts w:cstheme="minorHAnsi"/>
                <w:sz w:val="10"/>
                <w:szCs w:val="10"/>
                <w:lang w:val="eu-ES" w:eastAsia="es-ES"/>
              </w:rPr>
            </w:pPr>
          </w:p>
        </w:tc>
        <w:tc>
          <w:tcPr>
            <w:tcW w:w="3444" w:type="dxa"/>
            <w:gridSpan w:val="2"/>
            <w:vMerge/>
            <w:tcBorders>
              <w:right w:val="single" w:sz="8" w:space="0" w:color="auto"/>
            </w:tcBorders>
            <w:vAlign w:val="bottom"/>
          </w:tcPr>
          <w:p w14:paraId="0E7E3188" w14:textId="77777777" w:rsidR="00652BD0" w:rsidRPr="00B855CB" w:rsidRDefault="00652BD0" w:rsidP="00652BD0">
            <w:pPr>
              <w:spacing w:after="0" w:line="240" w:lineRule="auto"/>
              <w:rPr>
                <w:rFonts w:cstheme="minorHAnsi"/>
                <w:sz w:val="10"/>
                <w:szCs w:val="10"/>
                <w:lang w:val="eu-ES" w:eastAsia="es-ES"/>
              </w:rPr>
            </w:pPr>
          </w:p>
        </w:tc>
      </w:tr>
      <w:tr w:rsidR="00652BD0" w:rsidRPr="00B855CB" w14:paraId="44FF7790" w14:textId="77777777" w:rsidTr="00457742">
        <w:trPr>
          <w:trHeight w:val="121"/>
          <w:jc w:val="center"/>
        </w:trPr>
        <w:tc>
          <w:tcPr>
            <w:tcW w:w="2108" w:type="dxa"/>
            <w:vMerge/>
            <w:tcBorders>
              <w:left w:val="single" w:sz="8" w:space="0" w:color="auto"/>
              <w:bottom w:val="single" w:sz="8" w:space="0" w:color="auto"/>
              <w:right w:val="single" w:sz="8" w:space="0" w:color="auto"/>
            </w:tcBorders>
            <w:vAlign w:val="bottom"/>
          </w:tcPr>
          <w:p w14:paraId="7994AAF6" w14:textId="77777777" w:rsidR="00652BD0" w:rsidRPr="00B855CB"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576F8BCA" w14:textId="77777777" w:rsidR="00652BD0" w:rsidRPr="00B855CB" w:rsidRDefault="00652BD0" w:rsidP="00652BD0">
            <w:pPr>
              <w:spacing w:after="0" w:line="240" w:lineRule="auto"/>
              <w:rPr>
                <w:rFonts w:cstheme="minorHAnsi"/>
                <w:sz w:val="10"/>
                <w:szCs w:val="10"/>
                <w:lang w:val="eu-ES" w:eastAsia="es-ES"/>
              </w:rPr>
            </w:pPr>
          </w:p>
        </w:tc>
        <w:tc>
          <w:tcPr>
            <w:tcW w:w="884" w:type="dxa"/>
            <w:tcBorders>
              <w:bottom w:val="single" w:sz="8" w:space="0" w:color="auto"/>
              <w:right w:val="single" w:sz="8" w:space="0" w:color="auto"/>
            </w:tcBorders>
            <w:vAlign w:val="bottom"/>
          </w:tcPr>
          <w:p w14:paraId="6D5297ED" w14:textId="77777777" w:rsidR="00652BD0" w:rsidRPr="00B855CB"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149B4D3F" w14:textId="77777777" w:rsidR="00652BD0" w:rsidRPr="00B855CB" w:rsidRDefault="00652BD0" w:rsidP="00652BD0">
            <w:pPr>
              <w:spacing w:after="0" w:line="240" w:lineRule="auto"/>
              <w:rPr>
                <w:rFonts w:cstheme="minorHAnsi"/>
                <w:sz w:val="10"/>
                <w:szCs w:val="10"/>
                <w:lang w:val="eu-ES" w:eastAsia="es-ES"/>
              </w:rPr>
            </w:pPr>
          </w:p>
        </w:tc>
        <w:tc>
          <w:tcPr>
            <w:tcW w:w="601" w:type="dxa"/>
            <w:tcBorders>
              <w:bottom w:val="single" w:sz="8" w:space="0" w:color="auto"/>
              <w:right w:val="single" w:sz="8" w:space="0" w:color="auto"/>
            </w:tcBorders>
            <w:vAlign w:val="bottom"/>
          </w:tcPr>
          <w:p w14:paraId="24EF1DF7" w14:textId="77777777" w:rsidR="00652BD0" w:rsidRPr="00B855CB"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045D496D" w14:textId="77777777" w:rsidR="00652BD0" w:rsidRPr="00B855CB" w:rsidRDefault="00652BD0" w:rsidP="00652BD0">
            <w:pPr>
              <w:spacing w:after="0" w:line="240" w:lineRule="auto"/>
              <w:rPr>
                <w:rFonts w:cstheme="minorHAnsi"/>
                <w:sz w:val="10"/>
                <w:szCs w:val="10"/>
                <w:lang w:val="eu-ES" w:eastAsia="es-ES"/>
              </w:rPr>
            </w:pPr>
          </w:p>
        </w:tc>
        <w:tc>
          <w:tcPr>
            <w:tcW w:w="538" w:type="dxa"/>
            <w:tcBorders>
              <w:bottom w:val="single" w:sz="8" w:space="0" w:color="auto"/>
              <w:right w:val="single" w:sz="8" w:space="0" w:color="auto"/>
            </w:tcBorders>
            <w:vAlign w:val="bottom"/>
          </w:tcPr>
          <w:p w14:paraId="09D69306" w14:textId="77777777" w:rsidR="00652BD0" w:rsidRPr="00B855CB"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07D2F80B" w14:textId="77777777" w:rsidR="00652BD0" w:rsidRPr="00B855CB" w:rsidRDefault="00652BD0" w:rsidP="00652BD0">
            <w:pPr>
              <w:spacing w:after="0" w:line="240" w:lineRule="auto"/>
              <w:rPr>
                <w:rFonts w:cstheme="minorHAnsi"/>
                <w:sz w:val="10"/>
                <w:szCs w:val="10"/>
                <w:lang w:val="eu-ES" w:eastAsia="es-ES"/>
              </w:rPr>
            </w:pPr>
          </w:p>
        </w:tc>
        <w:tc>
          <w:tcPr>
            <w:tcW w:w="3419" w:type="dxa"/>
            <w:tcBorders>
              <w:bottom w:val="single" w:sz="8" w:space="0" w:color="auto"/>
            </w:tcBorders>
            <w:vAlign w:val="bottom"/>
          </w:tcPr>
          <w:p w14:paraId="43826D93" w14:textId="77777777" w:rsidR="00652BD0" w:rsidRPr="00B855CB" w:rsidRDefault="00652BD0" w:rsidP="00652BD0">
            <w:pPr>
              <w:spacing w:after="0" w:line="240" w:lineRule="auto"/>
              <w:rPr>
                <w:rFonts w:cstheme="minorHAnsi"/>
                <w:sz w:val="10"/>
                <w:szCs w:val="10"/>
                <w:lang w:val="eu-ES" w:eastAsia="es-ES"/>
              </w:rPr>
            </w:pPr>
          </w:p>
        </w:tc>
        <w:tc>
          <w:tcPr>
            <w:tcW w:w="25" w:type="dxa"/>
            <w:tcBorders>
              <w:bottom w:val="single" w:sz="8" w:space="0" w:color="auto"/>
              <w:right w:val="single" w:sz="8" w:space="0" w:color="auto"/>
            </w:tcBorders>
            <w:vAlign w:val="bottom"/>
          </w:tcPr>
          <w:p w14:paraId="7DB2875A" w14:textId="77777777" w:rsidR="00652BD0" w:rsidRPr="00B855CB" w:rsidRDefault="00652BD0" w:rsidP="00652BD0">
            <w:pPr>
              <w:spacing w:after="0" w:line="240" w:lineRule="auto"/>
              <w:rPr>
                <w:rFonts w:ascii="Times New Roman" w:hAnsi="Times New Roman" w:cs="Times New Roman"/>
                <w:sz w:val="10"/>
                <w:szCs w:val="10"/>
                <w:lang w:val="eu-ES" w:eastAsia="es-ES"/>
              </w:rPr>
            </w:pPr>
          </w:p>
        </w:tc>
      </w:tr>
      <w:tr w:rsidR="00652BD0" w:rsidRPr="006B278F" w14:paraId="14235B50" w14:textId="77777777" w:rsidTr="00457742">
        <w:trPr>
          <w:trHeight w:val="233"/>
          <w:jc w:val="center"/>
        </w:trPr>
        <w:tc>
          <w:tcPr>
            <w:tcW w:w="2108" w:type="dxa"/>
            <w:tcBorders>
              <w:left w:val="single" w:sz="8" w:space="0" w:color="auto"/>
              <w:right w:val="single" w:sz="8" w:space="0" w:color="auto"/>
            </w:tcBorders>
            <w:vAlign w:val="bottom"/>
          </w:tcPr>
          <w:p w14:paraId="179AB07F" w14:textId="77777777" w:rsidR="00652BD0" w:rsidRPr="00B855CB" w:rsidRDefault="00652BD0" w:rsidP="00652BD0">
            <w:pPr>
              <w:spacing w:after="0" w:line="233" w:lineRule="exact"/>
              <w:ind w:left="120"/>
              <w:rPr>
                <w:rFonts w:cstheme="minorHAnsi"/>
                <w:szCs w:val="20"/>
                <w:lang w:val="eu-ES" w:eastAsia="es-ES"/>
              </w:rPr>
            </w:pPr>
            <w:r w:rsidRPr="00B855CB">
              <w:rPr>
                <w:rFonts w:eastAsia="Calibri Light" w:cstheme="minorHAnsi"/>
                <w:b/>
                <w:bCs/>
                <w:szCs w:val="20"/>
                <w:lang w:val="eu-ES" w:eastAsia="es-ES"/>
              </w:rPr>
              <w:t>Estentsio gehigarri eta</w:t>
            </w:r>
          </w:p>
        </w:tc>
        <w:tc>
          <w:tcPr>
            <w:tcW w:w="20" w:type="dxa"/>
            <w:vAlign w:val="bottom"/>
          </w:tcPr>
          <w:p w14:paraId="2471C22B" w14:textId="77777777" w:rsidR="00652BD0" w:rsidRPr="00B855CB" w:rsidRDefault="00652BD0" w:rsidP="00652BD0">
            <w:pPr>
              <w:spacing w:after="0" w:line="240" w:lineRule="auto"/>
              <w:rPr>
                <w:rFonts w:cstheme="minorHAnsi"/>
                <w:szCs w:val="20"/>
                <w:lang w:val="eu-ES" w:eastAsia="es-ES"/>
              </w:rPr>
            </w:pPr>
          </w:p>
        </w:tc>
        <w:tc>
          <w:tcPr>
            <w:tcW w:w="884" w:type="dxa"/>
            <w:vMerge w:val="restart"/>
            <w:tcBorders>
              <w:right w:val="single" w:sz="8" w:space="0" w:color="auto"/>
            </w:tcBorders>
            <w:vAlign w:val="bottom"/>
          </w:tcPr>
          <w:p w14:paraId="3B32B0C8" w14:textId="77777777" w:rsidR="00652BD0" w:rsidRPr="00B855CB" w:rsidRDefault="00652BD0" w:rsidP="00652BD0">
            <w:pPr>
              <w:spacing w:after="0" w:line="240" w:lineRule="auto"/>
              <w:ind w:right="386"/>
              <w:jc w:val="right"/>
              <w:rPr>
                <w:rFonts w:cstheme="minorHAnsi"/>
                <w:szCs w:val="20"/>
                <w:lang w:val="eu-ES" w:eastAsia="es-ES"/>
              </w:rPr>
            </w:pPr>
            <w:r w:rsidRPr="00B855CB">
              <w:rPr>
                <w:rFonts w:ascii="Segoe UI Symbol" w:eastAsia="Segoe UI Symbol" w:hAnsi="Segoe UI Symbol" w:cs="Segoe UI Symbol"/>
                <w:b/>
                <w:bCs/>
                <w:sz w:val="18"/>
                <w:szCs w:val="18"/>
                <w:lang w:val="eu-ES" w:eastAsia="es-ES"/>
              </w:rPr>
              <w:t>✓</w:t>
            </w:r>
          </w:p>
        </w:tc>
        <w:tc>
          <w:tcPr>
            <w:tcW w:w="20" w:type="dxa"/>
            <w:vAlign w:val="bottom"/>
          </w:tcPr>
          <w:p w14:paraId="22B4B53C" w14:textId="77777777" w:rsidR="00652BD0" w:rsidRPr="00B855CB" w:rsidRDefault="00652BD0" w:rsidP="00652BD0">
            <w:pPr>
              <w:spacing w:after="0" w:line="240" w:lineRule="auto"/>
              <w:rPr>
                <w:rFonts w:cstheme="minorHAnsi"/>
                <w:szCs w:val="20"/>
                <w:lang w:val="eu-ES" w:eastAsia="es-ES"/>
              </w:rPr>
            </w:pPr>
          </w:p>
        </w:tc>
        <w:tc>
          <w:tcPr>
            <w:tcW w:w="601" w:type="dxa"/>
            <w:vMerge w:val="restart"/>
            <w:tcBorders>
              <w:right w:val="single" w:sz="8" w:space="0" w:color="auto"/>
            </w:tcBorders>
            <w:vAlign w:val="bottom"/>
          </w:tcPr>
          <w:p w14:paraId="09998AB4" w14:textId="77777777" w:rsidR="00652BD0" w:rsidRPr="00B855CB" w:rsidRDefault="00652BD0" w:rsidP="00652BD0">
            <w:pPr>
              <w:spacing w:after="0" w:line="240" w:lineRule="auto"/>
              <w:ind w:right="246"/>
              <w:jc w:val="right"/>
              <w:rPr>
                <w:rFonts w:cstheme="minorHAnsi"/>
                <w:szCs w:val="20"/>
                <w:lang w:val="eu-ES" w:eastAsia="es-ES"/>
              </w:rPr>
            </w:pPr>
            <w:r w:rsidRPr="00B855CB">
              <w:rPr>
                <w:rFonts w:ascii="Segoe UI Symbol" w:eastAsia="Segoe UI Symbol" w:hAnsi="Segoe UI Symbol" w:cs="Segoe UI Symbol"/>
                <w:b/>
                <w:bCs/>
                <w:sz w:val="18"/>
                <w:szCs w:val="18"/>
                <w:lang w:val="eu-ES" w:eastAsia="es-ES"/>
              </w:rPr>
              <w:t>✘</w:t>
            </w:r>
          </w:p>
        </w:tc>
        <w:tc>
          <w:tcPr>
            <w:tcW w:w="16" w:type="dxa"/>
            <w:vAlign w:val="bottom"/>
          </w:tcPr>
          <w:p w14:paraId="626ACEF1" w14:textId="77777777" w:rsidR="00652BD0" w:rsidRPr="00B855CB" w:rsidRDefault="00652BD0" w:rsidP="00652BD0">
            <w:pPr>
              <w:spacing w:after="0" w:line="240" w:lineRule="auto"/>
              <w:rPr>
                <w:rFonts w:cstheme="minorHAnsi"/>
                <w:szCs w:val="20"/>
                <w:lang w:val="eu-ES" w:eastAsia="es-ES"/>
              </w:rPr>
            </w:pPr>
          </w:p>
        </w:tc>
        <w:tc>
          <w:tcPr>
            <w:tcW w:w="538" w:type="dxa"/>
            <w:vMerge w:val="restart"/>
            <w:tcBorders>
              <w:right w:val="single" w:sz="8" w:space="0" w:color="auto"/>
            </w:tcBorders>
            <w:vAlign w:val="bottom"/>
          </w:tcPr>
          <w:p w14:paraId="3691CC31" w14:textId="77777777" w:rsidR="00652BD0" w:rsidRPr="00B855CB" w:rsidRDefault="00652BD0" w:rsidP="00652BD0">
            <w:pPr>
              <w:spacing w:after="0" w:line="240" w:lineRule="auto"/>
              <w:ind w:right="226"/>
              <w:jc w:val="right"/>
              <w:rPr>
                <w:rFonts w:cstheme="minorHAnsi"/>
                <w:szCs w:val="20"/>
                <w:lang w:val="eu-ES" w:eastAsia="es-ES"/>
              </w:rPr>
            </w:pPr>
            <w:r w:rsidRPr="00B855CB">
              <w:rPr>
                <w:rFonts w:ascii="Segoe UI Symbol" w:eastAsia="Segoe UI Symbol" w:hAnsi="Segoe UI Symbol" w:cs="Segoe UI Symbol"/>
                <w:b/>
                <w:bCs/>
                <w:sz w:val="18"/>
                <w:szCs w:val="18"/>
                <w:lang w:val="eu-ES" w:eastAsia="es-ES"/>
              </w:rPr>
              <w:t>✓</w:t>
            </w:r>
          </w:p>
        </w:tc>
        <w:tc>
          <w:tcPr>
            <w:tcW w:w="16" w:type="dxa"/>
            <w:vAlign w:val="bottom"/>
          </w:tcPr>
          <w:p w14:paraId="12534913" w14:textId="77777777" w:rsidR="00652BD0" w:rsidRPr="00B855CB" w:rsidRDefault="00652BD0" w:rsidP="00652BD0">
            <w:pPr>
              <w:spacing w:after="0" w:line="240" w:lineRule="auto"/>
              <w:rPr>
                <w:rFonts w:cstheme="minorHAnsi"/>
                <w:szCs w:val="20"/>
                <w:lang w:val="eu-ES" w:eastAsia="es-ES"/>
              </w:rPr>
            </w:pPr>
          </w:p>
        </w:tc>
        <w:tc>
          <w:tcPr>
            <w:tcW w:w="3444" w:type="dxa"/>
            <w:gridSpan w:val="2"/>
            <w:tcBorders>
              <w:right w:val="single" w:sz="8" w:space="0" w:color="auto"/>
            </w:tcBorders>
            <w:vAlign w:val="bottom"/>
          </w:tcPr>
          <w:p w14:paraId="20270624" w14:textId="77777777" w:rsidR="00652BD0" w:rsidRPr="00B855CB" w:rsidRDefault="00652BD0" w:rsidP="00652BD0">
            <w:pPr>
              <w:spacing w:after="0" w:line="233" w:lineRule="exact"/>
              <w:rPr>
                <w:rFonts w:cstheme="minorHAnsi"/>
                <w:szCs w:val="20"/>
                <w:lang w:val="eu-ES" w:eastAsia="es-ES"/>
              </w:rPr>
            </w:pPr>
            <w:r w:rsidRPr="00B855CB">
              <w:rPr>
                <w:rFonts w:eastAsia="Calibri Light" w:cstheme="minorHAnsi"/>
                <w:i/>
                <w:iCs/>
                <w:szCs w:val="20"/>
                <w:lang w:val="eu-ES" w:eastAsia="es-ES"/>
              </w:rPr>
              <w:t xml:space="preserve">Joomlak </w:t>
            </w:r>
            <w:r w:rsidRPr="00B855CB">
              <w:rPr>
                <w:rFonts w:eastAsia="Calibri Light" w:cstheme="minorHAnsi"/>
                <w:szCs w:val="20"/>
                <w:lang w:val="eu-ES" w:eastAsia="es-ES"/>
              </w:rPr>
              <w:t>estentsio gehigarriak ditu ere,</w:t>
            </w:r>
          </w:p>
        </w:tc>
      </w:tr>
      <w:tr w:rsidR="00652BD0" w:rsidRPr="00B855CB" w14:paraId="670813EF" w14:textId="77777777" w:rsidTr="00457742">
        <w:trPr>
          <w:trHeight w:val="118"/>
          <w:jc w:val="center"/>
        </w:trPr>
        <w:tc>
          <w:tcPr>
            <w:tcW w:w="2108" w:type="dxa"/>
            <w:vMerge w:val="restart"/>
            <w:tcBorders>
              <w:left w:val="single" w:sz="8" w:space="0" w:color="auto"/>
              <w:right w:val="single" w:sz="8" w:space="0" w:color="auto"/>
            </w:tcBorders>
            <w:vAlign w:val="bottom"/>
          </w:tcPr>
          <w:p w14:paraId="2B72C370" w14:textId="77777777" w:rsidR="00652BD0" w:rsidRPr="00B855CB" w:rsidRDefault="00652BD0" w:rsidP="00652BD0">
            <w:pPr>
              <w:spacing w:after="0" w:line="240" w:lineRule="auto"/>
              <w:ind w:left="120"/>
              <w:rPr>
                <w:rFonts w:cstheme="minorHAnsi"/>
                <w:szCs w:val="20"/>
                <w:lang w:val="eu-ES" w:eastAsia="es-ES"/>
              </w:rPr>
            </w:pPr>
            <w:r w:rsidRPr="00B855CB">
              <w:rPr>
                <w:rFonts w:eastAsia="Calibri Light" w:cstheme="minorHAnsi"/>
                <w:b/>
                <w:bCs/>
                <w:szCs w:val="20"/>
                <w:lang w:val="eu-ES" w:eastAsia="es-ES"/>
              </w:rPr>
              <w:t>moduluen hedapena</w:t>
            </w:r>
          </w:p>
        </w:tc>
        <w:tc>
          <w:tcPr>
            <w:tcW w:w="20" w:type="dxa"/>
            <w:vAlign w:val="bottom"/>
          </w:tcPr>
          <w:p w14:paraId="6CC05C14" w14:textId="77777777" w:rsidR="00652BD0" w:rsidRPr="00B855CB" w:rsidRDefault="00652BD0" w:rsidP="00652BD0">
            <w:pPr>
              <w:spacing w:after="0" w:line="240" w:lineRule="auto"/>
              <w:rPr>
                <w:rFonts w:cstheme="minorHAnsi"/>
                <w:sz w:val="10"/>
                <w:szCs w:val="10"/>
                <w:lang w:val="eu-ES" w:eastAsia="es-ES"/>
              </w:rPr>
            </w:pPr>
          </w:p>
        </w:tc>
        <w:tc>
          <w:tcPr>
            <w:tcW w:w="884" w:type="dxa"/>
            <w:vMerge/>
            <w:tcBorders>
              <w:right w:val="single" w:sz="8" w:space="0" w:color="auto"/>
            </w:tcBorders>
            <w:vAlign w:val="bottom"/>
          </w:tcPr>
          <w:p w14:paraId="2A99548B" w14:textId="77777777" w:rsidR="00652BD0" w:rsidRPr="00B855CB" w:rsidRDefault="00652BD0" w:rsidP="00652BD0">
            <w:pPr>
              <w:spacing w:after="0" w:line="240" w:lineRule="auto"/>
              <w:rPr>
                <w:rFonts w:cstheme="minorHAnsi"/>
                <w:sz w:val="10"/>
                <w:szCs w:val="10"/>
                <w:lang w:val="eu-ES" w:eastAsia="es-ES"/>
              </w:rPr>
            </w:pPr>
          </w:p>
        </w:tc>
        <w:tc>
          <w:tcPr>
            <w:tcW w:w="20" w:type="dxa"/>
            <w:vAlign w:val="bottom"/>
          </w:tcPr>
          <w:p w14:paraId="574D13EA" w14:textId="77777777" w:rsidR="00652BD0" w:rsidRPr="00B855CB" w:rsidRDefault="00652BD0" w:rsidP="00652BD0">
            <w:pPr>
              <w:spacing w:after="0" w:line="240" w:lineRule="auto"/>
              <w:rPr>
                <w:rFonts w:cstheme="minorHAnsi"/>
                <w:sz w:val="10"/>
                <w:szCs w:val="10"/>
                <w:lang w:val="eu-ES" w:eastAsia="es-ES"/>
              </w:rPr>
            </w:pPr>
          </w:p>
        </w:tc>
        <w:tc>
          <w:tcPr>
            <w:tcW w:w="601" w:type="dxa"/>
            <w:vMerge/>
            <w:tcBorders>
              <w:right w:val="single" w:sz="8" w:space="0" w:color="auto"/>
            </w:tcBorders>
            <w:vAlign w:val="bottom"/>
          </w:tcPr>
          <w:p w14:paraId="4301D36C" w14:textId="77777777" w:rsidR="00652BD0" w:rsidRPr="00B855CB" w:rsidRDefault="00652BD0" w:rsidP="00652BD0">
            <w:pPr>
              <w:spacing w:after="0" w:line="240" w:lineRule="auto"/>
              <w:rPr>
                <w:rFonts w:cstheme="minorHAnsi"/>
                <w:sz w:val="10"/>
                <w:szCs w:val="10"/>
                <w:lang w:val="eu-ES" w:eastAsia="es-ES"/>
              </w:rPr>
            </w:pPr>
          </w:p>
        </w:tc>
        <w:tc>
          <w:tcPr>
            <w:tcW w:w="16" w:type="dxa"/>
            <w:vAlign w:val="bottom"/>
          </w:tcPr>
          <w:p w14:paraId="3818A0CA" w14:textId="77777777" w:rsidR="00652BD0" w:rsidRPr="00B855CB" w:rsidRDefault="00652BD0" w:rsidP="00652BD0">
            <w:pPr>
              <w:spacing w:after="0" w:line="240" w:lineRule="auto"/>
              <w:rPr>
                <w:rFonts w:cstheme="minorHAnsi"/>
                <w:sz w:val="10"/>
                <w:szCs w:val="10"/>
                <w:lang w:val="eu-ES" w:eastAsia="es-ES"/>
              </w:rPr>
            </w:pPr>
          </w:p>
        </w:tc>
        <w:tc>
          <w:tcPr>
            <w:tcW w:w="538" w:type="dxa"/>
            <w:vMerge/>
            <w:tcBorders>
              <w:right w:val="single" w:sz="8" w:space="0" w:color="auto"/>
            </w:tcBorders>
            <w:vAlign w:val="bottom"/>
          </w:tcPr>
          <w:p w14:paraId="23DD34F5" w14:textId="77777777" w:rsidR="00652BD0" w:rsidRPr="00B855CB" w:rsidRDefault="00652BD0" w:rsidP="00652BD0">
            <w:pPr>
              <w:spacing w:after="0" w:line="240" w:lineRule="auto"/>
              <w:rPr>
                <w:rFonts w:cstheme="minorHAnsi"/>
                <w:sz w:val="10"/>
                <w:szCs w:val="10"/>
                <w:lang w:val="eu-ES" w:eastAsia="es-ES"/>
              </w:rPr>
            </w:pPr>
          </w:p>
        </w:tc>
        <w:tc>
          <w:tcPr>
            <w:tcW w:w="16" w:type="dxa"/>
            <w:vAlign w:val="bottom"/>
          </w:tcPr>
          <w:p w14:paraId="78457118" w14:textId="77777777" w:rsidR="00652BD0" w:rsidRPr="00B855CB" w:rsidRDefault="00652BD0" w:rsidP="00652BD0">
            <w:pPr>
              <w:spacing w:after="0" w:line="240" w:lineRule="auto"/>
              <w:rPr>
                <w:rFonts w:cstheme="minorHAnsi"/>
                <w:sz w:val="10"/>
                <w:szCs w:val="10"/>
                <w:lang w:val="eu-ES" w:eastAsia="es-ES"/>
              </w:rPr>
            </w:pPr>
          </w:p>
        </w:tc>
        <w:tc>
          <w:tcPr>
            <w:tcW w:w="3444" w:type="dxa"/>
            <w:gridSpan w:val="2"/>
            <w:vMerge w:val="restart"/>
            <w:tcBorders>
              <w:right w:val="single" w:sz="8" w:space="0" w:color="auto"/>
            </w:tcBorders>
            <w:vAlign w:val="bottom"/>
          </w:tcPr>
          <w:p w14:paraId="1B109A9C" w14:textId="77777777" w:rsidR="00652BD0" w:rsidRPr="00B855CB" w:rsidRDefault="00652BD0" w:rsidP="00652BD0">
            <w:pPr>
              <w:spacing w:after="0" w:line="240" w:lineRule="auto"/>
              <w:rPr>
                <w:rFonts w:cstheme="minorHAnsi"/>
                <w:szCs w:val="20"/>
                <w:lang w:val="eu-ES" w:eastAsia="es-ES"/>
              </w:rPr>
            </w:pPr>
            <w:r w:rsidRPr="00B855CB">
              <w:rPr>
                <w:rFonts w:eastAsia="Calibri Light" w:cstheme="minorHAnsi"/>
                <w:szCs w:val="20"/>
                <w:lang w:val="eu-ES" w:eastAsia="es-ES"/>
              </w:rPr>
              <w:t>baina ez askorik.</w:t>
            </w:r>
          </w:p>
        </w:tc>
      </w:tr>
      <w:tr w:rsidR="00652BD0" w:rsidRPr="00B855CB" w14:paraId="5975C9B4" w14:textId="77777777" w:rsidTr="00457742">
        <w:trPr>
          <w:trHeight w:val="129"/>
          <w:jc w:val="center"/>
        </w:trPr>
        <w:tc>
          <w:tcPr>
            <w:tcW w:w="2108" w:type="dxa"/>
            <w:vMerge/>
            <w:tcBorders>
              <w:left w:val="single" w:sz="8" w:space="0" w:color="auto"/>
              <w:bottom w:val="single" w:sz="8" w:space="0" w:color="auto"/>
              <w:right w:val="single" w:sz="8" w:space="0" w:color="auto"/>
            </w:tcBorders>
            <w:vAlign w:val="bottom"/>
          </w:tcPr>
          <w:p w14:paraId="3BF199AE" w14:textId="77777777" w:rsidR="00652BD0" w:rsidRPr="00B855CB" w:rsidRDefault="00652BD0" w:rsidP="00652BD0">
            <w:pPr>
              <w:spacing w:after="0" w:line="240" w:lineRule="auto"/>
              <w:rPr>
                <w:rFonts w:cstheme="minorHAnsi"/>
                <w:sz w:val="11"/>
                <w:szCs w:val="11"/>
                <w:lang w:val="eu-ES" w:eastAsia="es-ES"/>
              </w:rPr>
            </w:pPr>
          </w:p>
        </w:tc>
        <w:tc>
          <w:tcPr>
            <w:tcW w:w="20" w:type="dxa"/>
            <w:tcBorders>
              <w:bottom w:val="single" w:sz="8" w:space="0" w:color="auto"/>
            </w:tcBorders>
            <w:vAlign w:val="bottom"/>
          </w:tcPr>
          <w:p w14:paraId="3EA18A98" w14:textId="77777777" w:rsidR="00652BD0" w:rsidRPr="00B855CB" w:rsidRDefault="00652BD0" w:rsidP="00652BD0">
            <w:pPr>
              <w:spacing w:after="0" w:line="240" w:lineRule="auto"/>
              <w:rPr>
                <w:rFonts w:cstheme="minorHAnsi"/>
                <w:sz w:val="11"/>
                <w:szCs w:val="11"/>
                <w:lang w:val="eu-ES" w:eastAsia="es-ES"/>
              </w:rPr>
            </w:pPr>
          </w:p>
        </w:tc>
        <w:tc>
          <w:tcPr>
            <w:tcW w:w="884" w:type="dxa"/>
            <w:tcBorders>
              <w:bottom w:val="single" w:sz="8" w:space="0" w:color="auto"/>
              <w:right w:val="single" w:sz="8" w:space="0" w:color="auto"/>
            </w:tcBorders>
            <w:vAlign w:val="bottom"/>
          </w:tcPr>
          <w:p w14:paraId="564EAFA6" w14:textId="77777777" w:rsidR="00652BD0" w:rsidRPr="00B855CB" w:rsidRDefault="00652BD0" w:rsidP="00652BD0">
            <w:pPr>
              <w:spacing w:after="0" w:line="240" w:lineRule="auto"/>
              <w:rPr>
                <w:rFonts w:cstheme="minorHAnsi"/>
                <w:sz w:val="11"/>
                <w:szCs w:val="11"/>
                <w:lang w:val="eu-ES" w:eastAsia="es-ES"/>
              </w:rPr>
            </w:pPr>
          </w:p>
        </w:tc>
        <w:tc>
          <w:tcPr>
            <w:tcW w:w="20" w:type="dxa"/>
            <w:tcBorders>
              <w:bottom w:val="single" w:sz="8" w:space="0" w:color="auto"/>
            </w:tcBorders>
            <w:vAlign w:val="bottom"/>
          </w:tcPr>
          <w:p w14:paraId="23B5699E" w14:textId="77777777" w:rsidR="00652BD0" w:rsidRPr="00B855CB" w:rsidRDefault="00652BD0" w:rsidP="00652BD0">
            <w:pPr>
              <w:spacing w:after="0" w:line="240" w:lineRule="auto"/>
              <w:rPr>
                <w:rFonts w:cstheme="minorHAnsi"/>
                <w:sz w:val="11"/>
                <w:szCs w:val="11"/>
                <w:lang w:val="eu-ES" w:eastAsia="es-ES"/>
              </w:rPr>
            </w:pPr>
          </w:p>
        </w:tc>
        <w:tc>
          <w:tcPr>
            <w:tcW w:w="601" w:type="dxa"/>
            <w:tcBorders>
              <w:bottom w:val="single" w:sz="8" w:space="0" w:color="auto"/>
              <w:right w:val="single" w:sz="8" w:space="0" w:color="auto"/>
            </w:tcBorders>
            <w:vAlign w:val="bottom"/>
          </w:tcPr>
          <w:p w14:paraId="01A1A4F9" w14:textId="77777777" w:rsidR="00652BD0" w:rsidRPr="00B855CB" w:rsidRDefault="00652BD0" w:rsidP="00652BD0">
            <w:pPr>
              <w:spacing w:after="0" w:line="240" w:lineRule="auto"/>
              <w:rPr>
                <w:rFonts w:cstheme="minorHAnsi"/>
                <w:sz w:val="11"/>
                <w:szCs w:val="11"/>
                <w:lang w:val="eu-ES" w:eastAsia="es-ES"/>
              </w:rPr>
            </w:pPr>
          </w:p>
        </w:tc>
        <w:tc>
          <w:tcPr>
            <w:tcW w:w="16" w:type="dxa"/>
            <w:tcBorders>
              <w:bottom w:val="single" w:sz="8" w:space="0" w:color="auto"/>
            </w:tcBorders>
            <w:vAlign w:val="bottom"/>
          </w:tcPr>
          <w:p w14:paraId="31429E61" w14:textId="77777777" w:rsidR="00652BD0" w:rsidRPr="00B855CB" w:rsidRDefault="00652BD0" w:rsidP="00652BD0">
            <w:pPr>
              <w:spacing w:after="0" w:line="240" w:lineRule="auto"/>
              <w:rPr>
                <w:rFonts w:cstheme="minorHAnsi"/>
                <w:sz w:val="11"/>
                <w:szCs w:val="11"/>
                <w:lang w:val="eu-ES" w:eastAsia="es-ES"/>
              </w:rPr>
            </w:pPr>
          </w:p>
        </w:tc>
        <w:tc>
          <w:tcPr>
            <w:tcW w:w="538" w:type="dxa"/>
            <w:tcBorders>
              <w:bottom w:val="single" w:sz="8" w:space="0" w:color="auto"/>
              <w:right w:val="single" w:sz="8" w:space="0" w:color="auto"/>
            </w:tcBorders>
            <w:vAlign w:val="bottom"/>
          </w:tcPr>
          <w:p w14:paraId="63C2B260" w14:textId="77777777" w:rsidR="00652BD0" w:rsidRPr="00B855CB" w:rsidRDefault="00652BD0" w:rsidP="00652BD0">
            <w:pPr>
              <w:spacing w:after="0" w:line="240" w:lineRule="auto"/>
              <w:rPr>
                <w:rFonts w:cstheme="minorHAnsi"/>
                <w:sz w:val="11"/>
                <w:szCs w:val="11"/>
                <w:lang w:val="eu-ES" w:eastAsia="es-ES"/>
              </w:rPr>
            </w:pPr>
          </w:p>
        </w:tc>
        <w:tc>
          <w:tcPr>
            <w:tcW w:w="16" w:type="dxa"/>
            <w:tcBorders>
              <w:bottom w:val="single" w:sz="8" w:space="0" w:color="auto"/>
            </w:tcBorders>
            <w:vAlign w:val="bottom"/>
          </w:tcPr>
          <w:p w14:paraId="3F41E8A0" w14:textId="77777777" w:rsidR="00652BD0" w:rsidRPr="00B855CB" w:rsidRDefault="00652BD0" w:rsidP="00652BD0">
            <w:pPr>
              <w:spacing w:after="0" w:line="240" w:lineRule="auto"/>
              <w:rPr>
                <w:rFonts w:cstheme="minorHAnsi"/>
                <w:sz w:val="11"/>
                <w:szCs w:val="11"/>
                <w:lang w:val="eu-ES" w:eastAsia="es-ES"/>
              </w:rPr>
            </w:pPr>
          </w:p>
        </w:tc>
        <w:tc>
          <w:tcPr>
            <w:tcW w:w="3444" w:type="dxa"/>
            <w:gridSpan w:val="2"/>
            <w:vMerge/>
            <w:tcBorders>
              <w:bottom w:val="single" w:sz="8" w:space="0" w:color="auto"/>
              <w:right w:val="single" w:sz="8" w:space="0" w:color="auto"/>
            </w:tcBorders>
            <w:vAlign w:val="bottom"/>
          </w:tcPr>
          <w:p w14:paraId="5E8618E4" w14:textId="77777777" w:rsidR="00652BD0" w:rsidRPr="00B855CB" w:rsidRDefault="00652BD0" w:rsidP="00652BD0">
            <w:pPr>
              <w:spacing w:after="0" w:line="240" w:lineRule="auto"/>
              <w:rPr>
                <w:rFonts w:cstheme="minorHAnsi"/>
                <w:sz w:val="11"/>
                <w:szCs w:val="11"/>
                <w:lang w:val="eu-ES" w:eastAsia="es-ES"/>
              </w:rPr>
            </w:pPr>
          </w:p>
        </w:tc>
      </w:tr>
      <w:tr w:rsidR="00652BD0" w:rsidRPr="00B855CB" w14:paraId="6EFE88E1" w14:textId="77777777" w:rsidTr="00457742">
        <w:trPr>
          <w:trHeight w:val="234"/>
          <w:jc w:val="center"/>
        </w:trPr>
        <w:tc>
          <w:tcPr>
            <w:tcW w:w="2108" w:type="dxa"/>
            <w:tcBorders>
              <w:left w:val="single" w:sz="8" w:space="0" w:color="auto"/>
              <w:right w:val="single" w:sz="8" w:space="0" w:color="auto"/>
            </w:tcBorders>
            <w:vAlign w:val="bottom"/>
          </w:tcPr>
          <w:p w14:paraId="16C7E74B" w14:textId="77777777" w:rsidR="00652BD0" w:rsidRPr="00B855CB" w:rsidRDefault="00652BD0" w:rsidP="00652BD0">
            <w:pPr>
              <w:spacing w:after="0" w:line="233" w:lineRule="exact"/>
              <w:ind w:left="120"/>
              <w:rPr>
                <w:rFonts w:cstheme="minorHAnsi"/>
                <w:szCs w:val="20"/>
                <w:lang w:val="eu-ES" w:eastAsia="es-ES"/>
              </w:rPr>
            </w:pPr>
            <w:r w:rsidRPr="00B855CB">
              <w:rPr>
                <w:rFonts w:eastAsia="Calibri Light" w:cstheme="minorHAnsi"/>
                <w:b/>
                <w:bCs/>
                <w:i/>
                <w:iCs/>
                <w:szCs w:val="20"/>
                <w:lang w:val="eu-ES" w:eastAsia="es-ES"/>
              </w:rPr>
              <w:t>Beginner-friendly</w:t>
            </w:r>
          </w:p>
        </w:tc>
        <w:tc>
          <w:tcPr>
            <w:tcW w:w="20" w:type="dxa"/>
            <w:vAlign w:val="bottom"/>
          </w:tcPr>
          <w:p w14:paraId="0E00E71D" w14:textId="77777777" w:rsidR="00652BD0" w:rsidRPr="00B855CB" w:rsidRDefault="00652BD0" w:rsidP="00652BD0">
            <w:pPr>
              <w:spacing w:after="0" w:line="240" w:lineRule="auto"/>
              <w:rPr>
                <w:rFonts w:cstheme="minorHAnsi"/>
                <w:szCs w:val="20"/>
                <w:lang w:val="eu-ES" w:eastAsia="es-ES"/>
              </w:rPr>
            </w:pPr>
          </w:p>
        </w:tc>
        <w:tc>
          <w:tcPr>
            <w:tcW w:w="884" w:type="dxa"/>
            <w:tcBorders>
              <w:right w:val="single" w:sz="8" w:space="0" w:color="auto"/>
            </w:tcBorders>
            <w:vAlign w:val="bottom"/>
          </w:tcPr>
          <w:p w14:paraId="53AF0638" w14:textId="77777777" w:rsidR="00652BD0" w:rsidRPr="00B855CB" w:rsidRDefault="00652BD0" w:rsidP="00652BD0">
            <w:pPr>
              <w:spacing w:after="0" w:line="240" w:lineRule="auto"/>
              <w:rPr>
                <w:rFonts w:cstheme="minorHAnsi"/>
                <w:szCs w:val="20"/>
                <w:lang w:val="eu-ES" w:eastAsia="es-ES"/>
              </w:rPr>
            </w:pPr>
          </w:p>
        </w:tc>
        <w:tc>
          <w:tcPr>
            <w:tcW w:w="20" w:type="dxa"/>
            <w:vAlign w:val="bottom"/>
          </w:tcPr>
          <w:p w14:paraId="7C8E8581" w14:textId="77777777" w:rsidR="00652BD0" w:rsidRPr="00B855CB" w:rsidRDefault="00652BD0" w:rsidP="00652BD0">
            <w:pPr>
              <w:spacing w:after="0" w:line="240" w:lineRule="auto"/>
              <w:rPr>
                <w:rFonts w:cstheme="minorHAnsi"/>
                <w:szCs w:val="20"/>
                <w:lang w:val="eu-ES" w:eastAsia="es-ES"/>
              </w:rPr>
            </w:pPr>
          </w:p>
        </w:tc>
        <w:tc>
          <w:tcPr>
            <w:tcW w:w="601" w:type="dxa"/>
            <w:tcBorders>
              <w:right w:val="single" w:sz="8" w:space="0" w:color="auto"/>
            </w:tcBorders>
            <w:vAlign w:val="bottom"/>
          </w:tcPr>
          <w:p w14:paraId="02A4AD0A" w14:textId="77777777" w:rsidR="00652BD0" w:rsidRPr="00B855CB" w:rsidRDefault="00652BD0" w:rsidP="00652BD0">
            <w:pPr>
              <w:spacing w:after="0" w:line="240" w:lineRule="auto"/>
              <w:rPr>
                <w:rFonts w:cstheme="minorHAnsi"/>
                <w:szCs w:val="20"/>
                <w:lang w:val="eu-ES" w:eastAsia="es-ES"/>
              </w:rPr>
            </w:pPr>
          </w:p>
        </w:tc>
        <w:tc>
          <w:tcPr>
            <w:tcW w:w="16" w:type="dxa"/>
            <w:vAlign w:val="bottom"/>
          </w:tcPr>
          <w:p w14:paraId="028EFFD3" w14:textId="77777777" w:rsidR="00652BD0" w:rsidRPr="00B855CB" w:rsidRDefault="00652BD0" w:rsidP="00652BD0">
            <w:pPr>
              <w:spacing w:after="0" w:line="240" w:lineRule="auto"/>
              <w:rPr>
                <w:rFonts w:cstheme="minorHAnsi"/>
                <w:szCs w:val="20"/>
                <w:lang w:val="eu-ES" w:eastAsia="es-ES"/>
              </w:rPr>
            </w:pPr>
          </w:p>
        </w:tc>
        <w:tc>
          <w:tcPr>
            <w:tcW w:w="538" w:type="dxa"/>
            <w:tcBorders>
              <w:right w:val="single" w:sz="8" w:space="0" w:color="auto"/>
            </w:tcBorders>
            <w:vAlign w:val="bottom"/>
          </w:tcPr>
          <w:p w14:paraId="42F8F50E" w14:textId="77777777" w:rsidR="00652BD0" w:rsidRPr="00B855CB" w:rsidRDefault="00652BD0" w:rsidP="00652BD0">
            <w:pPr>
              <w:spacing w:after="0" w:line="240" w:lineRule="auto"/>
              <w:rPr>
                <w:rFonts w:cstheme="minorHAnsi"/>
                <w:szCs w:val="20"/>
                <w:lang w:val="eu-ES" w:eastAsia="es-ES"/>
              </w:rPr>
            </w:pPr>
          </w:p>
        </w:tc>
        <w:tc>
          <w:tcPr>
            <w:tcW w:w="16" w:type="dxa"/>
            <w:vAlign w:val="bottom"/>
          </w:tcPr>
          <w:p w14:paraId="63DDFBC9" w14:textId="77777777" w:rsidR="00652BD0" w:rsidRPr="00B855CB" w:rsidRDefault="00652BD0" w:rsidP="00652BD0">
            <w:pPr>
              <w:spacing w:after="0" w:line="240" w:lineRule="auto"/>
              <w:rPr>
                <w:rFonts w:cstheme="minorHAnsi"/>
                <w:szCs w:val="20"/>
                <w:lang w:val="eu-ES" w:eastAsia="es-ES"/>
              </w:rPr>
            </w:pPr>
          </w:p>
        </w:tc>
        <w:tc>
          <w:tcPr>
            <w:tcW w:w="3444" w:type="dxa"/>
            <w:gridSpan w:val="2"/>
            <w:vMerge w:val="restart"/>
            <w:tcBorders>
              <w:right w:val="single" w:sz="8" w:space="0" w:color="auto"/>
            </w:tcBorders>
            <w:vAlign w:val="bottom"/>
          </w:tcPr>
          <w:p w14:paraId="5611412F" w14:textId="77777777" w:rsidR="00652BD0" w:rsidRPr="00B855CB" w:rsidRDefault="00652BD0" w:rsidP="00652BD0">
            <w:pPr>
              <w:spacing w:after="0" w:line="240" w:lineRule="auto"/>
              <w:rPr>
                <w:rFonts w:cstheme="minorHAnsi"/>
                <w:szCs w:val="20"/>
                <w:lang w:val="eu-ES" w:eastAsia="es-ES"/>
              </w:rPr>
            </w:pPr>
            <w:r w:rsidRPr="00B855CB">
              <w:rPr>
                <w:rFonts w:eastAsia="Calibri Light" w:cstheme="minorHAnsi"/>
                <w:i/>
                <w:iCs/>
                <w:szCs w:val="20"/>
                <w:lang w:val="eu-ES" w:eastAsia="es-ES"/>
              </w:rPr>
              <w:t xml:space="preserve">Joomla </w:t>
            </w:r>
            <w:r w:rsidRPr="00B855CB">
              <w:rPr>
                <w:rFonts w:eastAsia="Calibri Light" w:cstheme="minorHAnsi"/>
                <w:szCs w:val="20"/>
                <w:lang w:val="eu-ES" w:eastAsia="es-ES"/>
              </w:rPr>
              <w:t>eta</w:t>
            </w:r>
            <w:r w:rsidRPr="00B855CB">
              <w:rPr>
                <w:rFonts w:eastAsia="Calibri Light" w:cstheme="minorHAnsi"/>
                <w:i/>
                <w:iCs/>
                <w:szCs w:val="20"/>
                <w:lang w:val="eu-ES" w:eastAsia="es-ES"/>
              </w:rPr>
              <w:t xml:space="preserve"> Drupalekin </w:t>
            </w:r>
            <w:r w:rsidRPr="00B855CB">
              <w:rPr>
                <w:rFonts w:eastAsia="Calibri Light" w:cstheme="minorHAnsi"/>
                <w:szCs w:val="20"/>
                <w:lang w:val="eu-ES" w:eastAsia="es-ES"/>
              </w:rPr>
              <w:t>zaila izan daiteke</w:t>
            </w:r>
          </w:p>
        </w:tc>
      </w:tr>
      <w:tr w:rsidR="00652BD0" w:rsidRPr="00B855CB" w14:paraId="2D7578F5" w14:textId="77777777" w:rsidTr="00457742">
        <w:trPr>
          <w:trHeight w:val="125"/>
          <w:jc w:val="center"/>
        </w:trPr>
        <w:tc>
          <w:tcPr>
            <w:tcW w:w="2108" w:type="dxa"/>
            <w:vMerge w:val="restart"/>
            <w:tcBorders>
              <w:left w:val="single" w:sz="8" w:space="0" w:color="auto"/>
              <w:right w:val="single" w:sz="8" w:space="0" w:color="auto"/>
            </w:tcBorders>
            <w:vAlign w:val="bottom"/>
          </w:tcPr>
          <w:p w14:paraId="35D613A7" w14:textId="77777777" w:rsidR="00652BD0" w:rsidRPr="00B855CB" w:rsidRDefault="00652BD0" w:rsidP="00652BD0">
            <w:pPr>
              <w:spacing w:after="0" w:line="240" w:lineRule="auto"/>
              <w:ind w:left="120"/>
              <w:rPr>
                <w:rFonts w:cstheme="minorHAnsi"/>
                <w:szCs w:val="20"/>
                <w:lang w:val="eu-ES" w:eastAsia="es-ES"/>
              </w:rPr>
            </w:pPr>
            <w:r w:rsidRPr="00B855CB">
              <w:rPr>
                <w:rFonts w:eastAsia="Calibri Light" w:cstheme="minorHAnsi"/>
                <w:b/>
                <w:bCs/>
                <w:szCs w:val="20"/>
                <w:lang w:val="eu-ES" w:eastAsia="es-ES"/>
              </w:rPr>
              <w:t>(erabiltzaile</w:t>
            </w:r>
          </w:p>
        </w:tc>
        <w:tc>
          <w:tcPr>
            <w:tcW w:w="20" w:type="dxa"/>
            <w:vAlign w:val="bottom"/>
          </w:tcPr>
          <w:p w14:paraId="70BCC781" w14:textId="77777777" w:rsidR="00652BD0" w:rsidRPr="00B855CB" w:rsidRDefault="00652BD0" w:rsidP="00652BD0">
            <w:pPr>
              <w:spacing w:after="0" w:line="240" w:lineRule="auto"/>
              <w:rPr>
                <w:rFonts w:cstheme="minorHAnsi"/>
                <w:sz w:val="10"/>
                <w:szCs w:val="10"/>
                <w:lang w:val="eu-ES" w:eastAsia="es-ES"/>
              </w:rPr>
            </w:pPr>
          </w:p>
        </w:tc>
        <w:tc>
          <w:tcPr>
            <w:tcW w:w="884" w:type="dxa"/>
            <w:tcBorders>
              <w:right w:val="single" w:sz="8" w:space="0" w:color="auto"/>
            </w:tcBorders>
            <w:vAlign w:val="bottom"/>
          </w:tcPr>
          <w:p w14:paraId="153E97E7" w14:textId="77777777" w:rsidR="00652BD0" w:rsidRPr="00B855CB" w:rsidRDefault="00652BD0" w:rsidP="00652BD0">
            <w:pPr>
              <w:spacing w:after="0" w:line="240" w:lineRule="auto"/>
              <w:rPr>
                <w:rFonts w:cstheme="minorHAnsi"/>
                <w:sz w:val="10"/>
                <w:szCs w:val="10"/>
                <w:lang w:val="eu-ES" w:eastAsia="es-ES"/>
              </w:rPr>
            </w:pPr>
          </w:p>
        </w:tc>
        <w:tc>
          <w:tcPr>
            <w:tcW w:w="20" w:type="dxa"/>
            <w:vAlign w:val="bottom"/>
          </w:tcPr>
          <w:p w14:paraId="1D562C19" w14:textId="77777777" w:rsidR="00652BD0" w:rsidRPr="00B855CB" w:rsidRDefault="00652BD0" w:rsidP="00652BD0">
            <w:pPr>
              <w:spacing w:after="0" w:line="240" w:lineRule="auto"/>
              <w:rPr>
                <w:rFonts w:cstheme="minorHAnsi"/>
                <w:sz w:val="10"/>
                <w:szCs w:val="10"/>
                <w:lang w:val="eu-ES" w:eastAsia="es-ES"/>
              </w:rPr>
            </w:pPr>
          </w:p>
        </w:tc>
        <w:tc>
          <w:tcPr>
            <w:tcW w:w="601" w:type="dxa"/>
            <w:tcBorders>
              <w:right w:val="single" w:sz="8" w:space="0" w:color="auto"/>
            </w:tcBorders>
            <w:vAlign w:val="bottom"/>
          </w:tcPr>
          <w:p w14:paraId="0DE670E2" w14:textId="77777777" w:rsidR="00652BD0" w:rsidRPr="00B855CB" w:rsidRDefault="00652BD0" w:rsidP="00652BD0">
            <w:pPr>
              <w:spacing w:after="0" w:line="240" w:lineRule="auto"/>
              <w:rPr>
                <w:rFonts w:cstheme="minorHAnsi"/>
                <w:sz w:val="10"/>
                <w:szCs w:val="10"/>
                <w:lang w:val="eu-ES" w:eastAsia="es-ES"/>
              </w:rPr>
            </w:pPr>
          </w:p>
        </w:tc>
        <w:tc>
          <w:tcPr>
            <w:tcW w:w="16" w:type="dxa"/>
            <w:vAlign w:val="bottom"/>
          </w:tcPr>
          <w:p w14:paraId="5C85519C" w14:textId="77777777" w:rsidR="00652BD0" w:rsidRPr="00B855CB" w:rsidRDefault="00652BD0" w:rsidP="00652BD0">
            <w:pPr>
              <w:spacing w:after="0" w:line="240" w:lineRule="auto"/>
              <w:rPr>
                <w:rFonts w:cstheme="minorHAnsi"/>
                <w:sz w:val="10"/>
                <w:szCs w:val="10"/>
                <w:lang w:val="eu-ES" w:eastAsia="es-ES"/>
              </w:rPr>
            </w:pPr>
          </w:p>
        </w:tc>
        <w:tc>
          <w:tcPr>
            <w:tcW w:w="538" w:type="dxa"/>
            <w:tcBorders>
              <w:right w:val="single" w:sz="8" w:space="0" w:color="auto"/>
            </w:tcBorders>
            <w:vAlign w:val="bottom"/>
          </w:tcPr>
          <w:p w14:paraId="0198C0C4" w14:textId="77777777" w:rsidR="00652BD0" w:rsidRPr="00B855CB" w:rsidRDefault="00652BD0" w:rsidP="00652BD0">
            <w:pPr>
              <w:spacing w:after="0" w:line="240" w:lineRule="auto"/>
              <w:rPr>
                <w:rFonts w:cstheme="minorHAnsi"/>
                <w:sz w:val="10"/>
                <w:szCs w:val="10"/>
                <w:lang w:val="eu-ES" w:eastAsia="es-ES"/>
              </w:rPr>
            </w:pPr>
          </w:p>
        </w:tc>
        <w:tc>
          <w:tcPr>
            <w:tcW w:w="16" w:type="dxa"/>
            <w:vAlign w:val="bottom"/>
          </w:tcPr>
          <w:p w14:paraId="5C27D2AD" w14:textId="77777777" w:rsidR="00652BD0" w:rsidRPr="00B855CB" w:rsidRDefault="00652BD0" w:rsidP="00652BD0">
            <w:pPr>
              <w:spacing w:after="0" w:line="240" w:lineRule="auto"/>
              <w:rPr>
                <w:rFonts w:cstheme="minorHAnsi"/>
                <w:sz w:val="10"/>
                <w:szCs w:val="10"/>
                <w:lang w:val="eu-ES" w:eastAsia="es-ES"/>
              </w:rPr>
            </w:pPr>
          </w:p>
        </w:tc>
        <w:tc>
          <w:tcPr>
            <w:tcW w:w="3444" w:type="dxa"/>
            <w:gridSpan w:val="2"/>
            <w:vMerge/>
            <w:tcBorders>
              <w:right w:val="single" w:sz="8" w:space="0" w:color="auto"/>
            </w:tcBorders>
            <w:vAlign w:val="bottom"/>
          </w:tcPr>
          <w:p w14:paraId="7ECA2EE1" w14:textId="77777777" w:rsidR="00652BD0" w:rsidRPr="00B855CB" w:rsidRDefault="00652BD0" w:rsidP="00652BD0">
            <w:pPr>
              <w:spacing w:after="0" w:line="240" w:lineRule="auto"/>
              <w:rPr>
                <w:rFonts w:cstheme="minorHAnsi"/>
                <w:sz w:val="10"/>
                <w:szCs w:val="10"/>
                <w:lang w:val="eu-ES" w:eastAsia="es-ES"/>
              </w:rPr>
            </w:pPr>
          </w:p>
        </w:tc>
      </w:tr>
      <w:tr w:rsidR="00652BD0" w:rsidRPr="00B855CB" w14:paraId="3FBE244D" w14:textId="77777777" w:rsidTr="00457742">
        <w:trPr>
          <w:trHeight w:val="120"/>
          <w:jc w:val="center"/>
        </w:trPr>
        <w:tc>
          <w:tcPr>
            <w:tcW w:w="2108" w:type="dxa"/>
            <w:vMerge/>
            <w:tcBorders>
              <w:left w:val="single" w:sz="8" w:space="0" w:color="auto"/>
              <w:right w:val="single" w:sz="8" w:space="0" w:color="auto"/>
            </w:tcBorders>
            <w:vAlign w:val="bottom"/>
          </w:tcPr>
          <w:p w14:paraId="0EAE155D" w14:textId="77777777" w:rsidR="00652BD0" w:rsidRPr="00B855CB" w:rsidRDefault="00652BD0" w:rsidP="00652BD0">
            <w:pPr>
              <w:spacing w:after="0" w:line="240" w:lineRule="auto"/>
              <w:rPr>
                <w:rFonts w:cstheme="minorHAnsi"/>
                <w:sz w:val="10"/>
                <w:szCs w:val="10"/>
                <w:lang w:val="eu-ES" w:eastAsia="es-ES"/>
              </w:rPr>
            </w:pPr>
          </w:p>
        </w:tc>
        <w:tc>
          <w:tcPr>
            <w:tcW w:w="20" w:type="dxa"/>
            <w:vAlign w:val="bottom"/>
          </w:tcPr>
          <w:p w14:paraId="477659C4" w14:textId="77777777" w:rsidR="00652BD0" w:rsidRPr="00B855CB" w:rsidRDefault="00652BD0" w:rsidP="00652BD0">
            <w:pPr>
              <w:spacing w:after="0" w:line="240" w:lineRule="auto"/>
              <w:rPr>
                <w:rFonts w:cstheme="minorHAnsi"/>
                <w:sz w:val="10"/>
                <w:szCs w:val="10"/>
                <w:lang w:val="eu-ES" w:eastAsia="es-ES"/>
              </w:rPr>
            </w:pPr>
          </w:p>
        </w:tc>
        <w:tc>
          <w:tcPr>
            <w:tcW w:w="884" w:type="dxa"/>
            <w:vMerge w:val="restart"/>
            <w:tcBorders>
              <w:right w:val="single" w:sz="8" w:space="0" w:color="auto"/>
            </w:tcBorders>
            <w:vAlign w:val="bottom"/>
          </w:tcPr>
          <w:p w14:paraId="225E8AE6" w14:textId="77777777" w:rsidR="00652BD0" w:rsidRPr="00B855CB" w:rsidRDefault="00652BD0" w:rsidP="00652BD0">
            <w:pPr>
              <w:spacing w:after="0" w:line="238" w:lineRule="exact"/>
              <w:ind w:right="386"/>
              <w:jc w:val="right"/>
              <w:rPr>
                <w:rFonts w:cstheme="minorHAnsi"/>
                <w:szCs w:val="20"/>
                <w:lang w:val="eu-ES" w:eastAsia="es-ES"/>
              </w:rPr>
            </w:pPr>
            <w:r w:rsidRPr="00B855CB">
              <w:rPr>
                <w:rFonts w:ascii="Segoe UI Symbol" w:eastAsia="Segoe UI Symbol" w:hAnsi="Segoe UI Symbol" w:cs="Segoe UI Symbol"/>
                <w:b/>
                <w:bCs/>
                <w:sz w:val="18"/>
                <w:szCs w:val="18"/>
                <w:lang w:val="eu-ES" w:eastAsia="es-ES"/>
              </w:rPr>
              <w:t>✓</w:t>
            </w:r>
          </w:p>
        </w:tc>
        <w:tc>
          <w:tcPr>
            <w:tcW w:w="20" w:type="dxa"/>
            <w:vAlign w:val="bottom"/>
          </w:tcPr>
          <w:p w14:paraId="2003531A" w14:textId="77777777" w:rsidR="00652BD0" w:rsidRPr="00B855CB" w:rsidRDefault="00652BD0" w:rsidP="00652BD0">
            <w:pPr>
              <w:spacing w:after="0" w:line="240" w:lineRule="auto"/>
              <w:rPr>
                <w:rFonts w:cstheme="minorHAnsi"/>
                <w:sz w:val="10"/>
                <w:szCs w:val="10"/>
                <w:lang w:val="eu-ES" w:eastAsia="es-ES"/>
              </w:rPr>
            </w:pPr>
          </w:p>
        </w:tc>
        <w:tc>
          <w:tcPr>
            <w:tcW w:w="601" w:type="dxa"/>
            <w:vMerge w:val="restart"/>
            <w:tcBorders>
              <w:right w:val="single" w:sz="8" w:space="0" w:color="auto"/>
            </w:tcBorders>
            <w:vAlign w:val="bottom"/>
          </w:tcPr>
          <w:p w14:paraId="3A97D31A" w14:textId="77777777" w:rsidR="00652BD0" w:rsidRPr="00B855CB" w:rsidRDefault="00652BD0" w:rsidP="00652BD0">
            <w:pPr>
              <w:spacing w:after="0" w:line="238" w:lineRule="exact"/>
              <w:ind w:right="246"/>
              <w:jc w:val="right"/>
              <w:rPr>
                <w:rFonts w:cstheme="minorHAnsi"/>
                <w:szCs w:val="20"/>
                <w:lang w:val="eu-ES" w:eastAsia="es-ES"/>
              </w:rPr>
            </w:pPr>
            <w:r w:rsidRPr="00B855CB">
              <w:rPr>
                <w:rFonts w:ascii="Segoe UI Symbol" w:eastAsia="Segoe UI Symbol" w:hAnsi="Segoe UI Symbol" w:cs="Segoe UI Symbol"/>
                <w:b/>
                <w:bCs/>
                <w:sz w:val="18"/>
                <w:szCs w:val="18"/>
                <w:lang w:val="eu-ES" w:eastAsia="es-ES"/>
              </w:rPr>
              <w:t>✘</w:t>
            </w:r>
          </w:p>
        </w:tc>
        <w:tc>
          <w:tcPr>
            <w:tcW w:w="16" w:type="dxa"/>
            <w:vAlign w:val="bottom"/>
          </w:tcPr>
          <w:p w14:paraId="6D8A714C" w14:textId="77777777" w:rsidR="00652BD0" w:rsidRPr="00B855CB" w:rsidRDefault="00652BD0" w:rsidP="00652BD0">
            <w:pPr>
              <w:spacing w:after="0" w:line="240" w:lineRule="auto"/>
              <w:rPr>
                <w:rFonts w:cstheme="minorHAnsi"/>
                <w:sz w:val="10"/>
                <w:szCs w:val="10"/>
                <w:lang w:val="eu-ES" w:eastAsia="es-ES"/>
              </w:rPr>
            </w:pPr>
          </w:p>
        </w:tc>
        <w:tc>
          <w:tcPr>
            <w:tcW w:w="538" w:type="dxa"/>
            <w:vMerge w:val="restart"/>
            <w:tcBorders>
              <w:right w:val="single" w:sz="8" w:space="0" w:color="auto"/>
            </w:tcBorders>
            <w:vAlign w:val="bottom"/>
          </w:tcPr>
          <w:p w14:paraId="73295D2D" w14:textId="77777777" w:rsidR="00652BD0" w:rsidRPr="00B855CB" w:rsidRDefault="00652BD0" w:rsidP="00652BD0">
            <w:pPr>
              <w:spacing w:after="0" w:line="238" w:lineRule="exact"/>
              <w:ind w:right="206"/>
              <w:jc w:val="right"/>
              <w:rPr>
                <w:rFonts w:cstheme="minorHAnsi"/>
                <w:szCs w:val="20"/>
                <w:lang w:val="eu-ES" w:eastAsia="es-ES"/>
              </w:rPr>
            </w:pPr>
            <w:r w:rsidRPr="00B855CB">
              <w:rPr>
                <w:rFonts w:ascii="Segoe UI Symbol" w:eastAsia="Segoe UI Symbol" w:hAnsi="Segoe UI Symbol" w:cs="Segoe UI Symbol"/>
                <w:b/>
                <w:bCs/>
                <w:sz w:val="18"/>
                <w:szCs w:val="18"/>
                <w:lang w:val="eu-ES" w:eastAsia="es-ES"/>
              </w:rPr>
              <w:t>✘</w:t>
            </w:r>
          </w:p>
        </w:tc>
        <w:tc>
          <w:tcPr>
            <w:tcW w:w="16" w:type="dxa"/>
            <w:vAlign w:val="bottom"/>
          </w:tcPr>
          <w:p w14:paraId="14E88F32" w14:textId="77777777" w:rsidR="00652BD0" w:rsidRPr="00B855CB" w:rsidRDefault="00652BD0" w:rsidP="00652BD0">
            <w:pPr>
              <w:spacing w:after="0" w:line="240" w:lineRule="auto"/>
              <w:rPr>
                <w:rFonts w:cstheme="minorHAnsi"/>
                <w:sz w:val="10"/>
                <w:szCs w:val="10"/>
                <w:lang w:val="eu-ES" w:eastAsia="es-ES"/>
              </w:rPr>
            </w:pPr>
          </w:p>
        </w:tc>
        <w:tc>
          <w:tcPr>
            <w:tcW w:w="3444" w:type="dxa"/>
            <w:gridSpan w:val="2"/>
            <w:vMerge w:val="restart"/>
            <w:tcBorders>
              <w:right w:val="single" w:sz="8" w:space="0" w:color="auto"/>
            </w:tcBorders>
            <w:vAlign w:val="bottom"/>
          </w:tcPr>
          <w:p w14:paraId="38CA30C7" w14:textId="77777777" w:rsidR="00652BD0" w:rsidRPr="00B855CB" w:rsidRDefault="00652BD0" w:rsidP="00652BD0">
            <w:pPr>
              <w:spacing w:after="0" w:line="240" w:lineRule="exact"/>
              <w:rPr>
                <w:rFonts w:cstheme="minorHAnsi"/>
                <w:szCs w:val="20"/>
                <w:lang w:val="eu-ES" w:eastAsia="es-ES"/>
              </w:rPr>
            </w:pPr>
            <w:r w:rsidRPr="00B855CB">
              <w:rPr>
                <w:rFonts w:eastAsia="Calibri Light" w:cstheme="minorHAnsi"/>
                <w:szCs w:val="20"/>
                <w:lang w:val="eu-ES" w:eastAsia="es-ES"/>
              </w:rPr>
              <w:t>hasieran bere konfigurazioa edo gunearen</w:t>
            </w:r>
          </w:p>
        </w:tc>
      </w:tr>
      <w:tr w:rsidR="00652BD0" w:rsidRPr="00B855CB" w14:paraId="41A54178" w14:textId="77777777" w:rsidTr="00457742">
        <w:trPr>
          <w:trHeight w:val="120"/>
          <w:jc w:val="center"/>
        </w:trPr>
        <w:tc>
          <w:tcPr>
            <w:tcW w:w="2108" w:type="dxa"/>
            <w:vMerge w:val="restart"/>
            <w:tcBorders>
              <w:left w:val="single" w:sz="8" w:space="0" w:color="auto"/>
              <w:right w:val="single" w:sz="8" w:space="0" w:color="auto"/>
            </w:tcBorders>
            <w:vAlign w:val="bottom"/>
          </w:tcPr>
          <w:p w14:paraId="7C8367EC" w14:textId="77777777" w:rsidR="00652BD0" w:rsidRPr="00B855CB" w:rsidRDefault="00652BD0" w:rsidP="00652BD0">
            <w:pPr>
              <w:spacing w:after="0" w:line="240" w:lineRule="auto"/>
              <w:ind w:left="120"/>
              <w:rPr>
                <w:rFonts w:cstheme="minorHAnsi"/>
                <w:szCs w:val="20"/>
                <w:lang w:val="eu-ES" w:eastAsia="es-ES"/>
              </w:rPr>
            </w:pPr>
            <w:r w:rsidRPr="00B855CB">
              <w:rPr>
                <w:rFonts w:eastAsia="Calibri Light" w:cstheme="minorHAnsi"/>
                <w:b/>
                <w:bCs/>
                <w:szCs w:val="20"/>
                <w:lang w:val="eu-ES" w:eastAsia="es-ES"/>
              </w:rPr>
              <w:t>berrientzako</w:t>
            </w:r>
          </w:p>
        </w:tc>
        <w:tc>
          <w:tcPr>
            <w:tcW w:w="20" w:type="dxa"/>
            <w:vAlign w:val="bottom"/>
          </w:tcPr>
          <w:p w14:paraId="5836D3A6" w14:textId="77777777" w:rsidR="00652BD0" w:rsidRPr="00B855CB" w:rsidRDefault="00652BD0" w:rsidP="00652BD0">
            <w:pPr>
              <w:spacing w:after="0" w:line="240" w:lineRule="auto"/>
              <w:rPr>
                <w:rFonts w:cstheme="minorHAnsi"/>
                <w:sz w:val="10"/>
                <w:szCs w:val="10"/>
                <w:lang w:val="eu-ES" w:eastAsia="es-ES"/>
              </w:rPr>
            </w:pPr>
          </w:p>
        </w:tc>
        <w:tc>
          <w:tcPr>
            <w:tcW w:w="884" w:type="dxa"/>
            <w:vMerge/>
            <w:tcBorders>
              <w:right w:val="single" w:sz="8" w:space="0" w:color="auto"/>
            </w:tcBorders>
            <w:vAlign w:val="bottom"/>
          </w:tcPr>
          <w:p w14:paraId="4A627E84" w14:textId="77777777" w:rsidR="00652BD0" w:rsidRPr="00B855CB" w:rsidRDefault="00652BD0" w:rsidP="00652BD0">
            <w:pPr>
              <w:spacing w:after="0" w:line="240" w:lineRule="auto"/>
              <w:rPr>
                <w:rFonts w:cstheme="minorHAnsi"/>
                <w:sz w:val="10"/>
                <w:szCs w:val="10"/>
                <w:lang w:val="eu-ES" w:eastAsia="es-ES"/>
              </w:rPr>
            </w:pPr>
          </w:p>
        </w:tc>
        <w:tc>
          <w:tcPr>
            <w:tcW w:w="20" w:type="dxa"/>
            <w:vAlign w:val="bottom"/>
          </w:tcPr>
          <w:p w14:paraId="3F9C676B" w14:textId="77777777" w:rsidR="00652BD0" w:rsidRPr="00B855CB" w:rsidRDefault="00652BD0" w:rsidP="00652BD0">
            <w:pPr>
              <w:spacing w:after="0" w:line="240" w:lineRule="auto"/>
              <w:rPr>
                <w:rFonts w:cstheme="minorHAnsi"/>
                <w:sz w:val="10"/>
                <w:szCs w:val="10"/>
                <w:lang w:val="eu-ES" w:eastAsia="es-ES"/>
              </w:rPr>
            </w:pPr>
          </w:p>
        </w:tc>
        <w:tc>
          <w:tcPr>
            <w:tcW w:w="601" w:type="dxa"/>
            <w:vMerge/>
            <w:tcBorders>
              <w:right w:val="single" w:sz="8" w:space="0" w:color="auto"/>
            </w:tcBorders>
            <w:vAlign w:val="bottom"/>
          </w:tcPr>
          <w:p w14:paraId="6E384910" w14:textId="77777777" w:rsidR="00652BD0" w:rsidRPr="00B855CB" w:rsidRDefault="00652BD0" w:rsidP="00652BD0">
            <w:pPr>
              <w:spacing w:after="0" w:line="240" w:lineRule="auto"/>
              <w:rPr>
                <w:rFonts w:cstheme="minorHAnsi"/>
                <w:sz w:val="10"/>
                <w:szCs w:val="10"/>
                <w:lang w:val="eu-ES" w:eastAsia="es-ES"/>
              </w:rPr>
            </w:pPr>
          </w:p>
        </w:tc>
        <w:tc>
          <w:tcPr>
            <w:tcW w:w="16" w:type="dxa"/>
            <w:vAlign w:val="bottom"/>
          </w:tcPr>
          <w:p w14:paraId="0057D8D0" w14:textId="77777777" w:rsidR="00652BD0" w:rsidRPr="00B855CB" w:rsidRDefault="00652BD0" w:rsidP="00652BD0">
            <w:pPr>
              <w:spacing w:after="0" w:line="240" w:lineRule="auto"/>
              <w:rPr>
                <w:rFonts w:cstheme="minorHAnsi"/>
                <w:sz w:val="10"/>
                <w:szCs w:val="10"/>
                <w:lang w:val="eu-ES" w:eastAsia="es-ES"/>
              </w:rPr>
            </w:pPr>
          </w:p>
        </w:tc>
        <w:tc>
          <w:tcPr>
            <w:tcW w:w="538" w:type="dxa"/>
            <w:vMerge/>
            <w:tcBorders>
              <w:right w:val="single" w:sz="8" w:space="0" w:color="auto"/>
            </w:tcBorders>
            <w:vAlign w:val="bottom"/>
          </w:tcPr>
          <w:p w14:paraId="4525498D" w14:textId="77777777" w:rsidR="00652BD0" w:rsidRPr="00B855CB" w:rsidRDefault="00652BD0" w:rsidP="00652BD0">
            <w:pPr>
              <w:spacing w:after="0" w:line="240" w:lineRule="auto"/>
              <w:rPr>
                <w:rFonts w:cstheme="minorHAnsi"/>
                <w:sz w:val="10"/>
                <w:szCs w:val="10"/>
                <w:lang w:val="eu-ES" w:eastAsia="es-ES"/>
              </w:rPr>
            </w:pPr>
          </w:p>
        </w:tc>
        <w:tc>
          <w:tcPr>
            <w:tcW w:w="16" w:type="dxa"/>
            <w:vAlign w:val="bottom"/>
          </w:tcPr>
          <w:p w14:paraId="42838396" w14:textId="77777777" w:rsidR="00652BD0" w:rsidRPr="00B855CB" w:rsidRDefault="00652BD0" w:rsidP="00652BD0">
            <w:pPr>
              <w:spacing w:after="0" w:line="240" w:lineRule="auto"/>
              <w:rPr>
                <w:rFonts w:cstheme="minorHAnsi"/>
                <w:sz w:val="10"/>
                <w:szCs w:val="10"/>
                <w:lang w:val="eu-ES" w:eastAsia="es-ES"/>
              </w:rPr>
            </w:pPr>
          </w:p>
        </w:tc>
        <w:tc>
          <w:tcPr>
            <w:tcW w:w="3444" w:type="dxa"/>
            <w:gridSpan w:val="2"/>
            <w:vMerge/>
            <w:tcBorders>
              <w:right w:val="single" w:sz="8" w:space="0" w:color="auto"/>
            </w:tcBorders>
            <w:vAlign w:val="bottom"/>
          </w:tcPr>
          <w:p w14:paraId="4A5BDFCB" w14:textId="77777777" w:rsidR="00652BD0" w:rsidRPr="00B855CB" w:rsidRDefault="00652BD0" w:rsidP="00652BD0">
            <w:pPr>
              <w:spacing w:after="0" w:line="240" w:lineRule="auto"/>
              <w:rPr>
                <w:rFonts w:cstheme="minorHAnsi"/>
                <w:sz w:val="10"/>
                <w:szCs w:val="10"/>
                <w:lang w:val="eu-ES" w:eastAsia="es-ES"/>
              </w:rPr>
            </w:pPr>
          </w:p>
        </w:tc>
      </w:tr>
      <w:tr w:rsidR="00652BD0" w:rsidRPr="00B855CB" w14:paraId="78BC2E83" w14:textId="77777777" w:rsidTr="00457742">
        <w:trPr>
          <w:trHeight w:val="125"/>
          <w:jc w:val="center"/>
        </w:trPr>
        <w:tc>
          <w:tcPr>
            <w:tcW w:w="2108" w:type="dxa"/>
            <w:vMerge/>
            <w:tcBorders>
              <w:left w:val="single" w:sz="8" w:space="0" w:color="auto"/>
              <w:right w:val="single" w:sz="8" w:space="0" w:color="auto"/>
            </w:tcBorders>
            <w:vAlign w:val="bottom"/>
          </w:tcPr>
          <w:p w14:paraId="7BCD6072" w14:textId="77777777" w:rsidR="00652BD0" w:rsidRPr="00B855CB" w:rsidRDefault="00652BD0" w:rsidP="00652BD0">
            <w:pPr>
              <w:spacing w:after="0" w:line="240" w:lineRule="auto"/>
              <w:rPr>
                <w:rFonts w:cstheme="minorHAnsi"/>
                <w:sz w:val="10"/>
                <w:szCs w:val="10"/>
                <w:lang w:val="eu-ES" w:eastAsia="es-ES"/>
              </w:rPr>
            </w:pPr>
          </w:p>
        </w:tc>
        <w:tc>
          <w:tcPr>
            <w:tcW w:w="20" w:type="dxa"/>
            <w:vAlign w:val="bottom"/>
          </w:tcPr>
          <w:p w14:paraId="10F9FD0A" w14:textId="77777777" w:rsidR="00652BD0" w:rsidRPr="00B855CB" w:rsidRDefault="00652BD0" w:rsidP="00652BD0">
            <w:pPr>
              <w:spacing w:after="0" w:line="240" w:lineRule="auto"/>
              <w:rPr>
                <w:rFonts w:cstheme="minorHAnsi"/>
                <w:sz w:val="10"/>
                <w:szCs w:val="10"/>
                <w:lang w:val="eu-ES" w:eastAsia="es-ES"/>
              </w:rPr>
            </w:pPr>
          </w:p>
        </w:tc>
        <w:tc>
          <w:tcPr>
            <w:tcW w:w="884" w:type="dxa"/>
            <w:tcBorders>
              <w:right w:val="single" w:sz="8" w:space="0" w:color="auto"/>
            </w:tcBorders>
            <w:vAlign w:val="bottom"/>
          </w:tcPr>
          <w:p w14:paraId="616D136A" w14:textId="77777777" w:rsidR="00652BD0" w:rsidRPr="00B855CB" w:rsidRDefault="00652BD0" w:rsidP="00652BD0">
            <w:pPr>
              <w:spacing w:after="0" w:line="240" w:lineRule="auto"/>
              <w:rPr>
                <w:rFonts w:cstheme="minorHAnsi"/>
                <w:sz w:val="10"/>
                <w:szCs w:val="10"/>
                <w:lang w:val="eu-ES" w:eastAsia="es-ES"/>
              </w:rPr>
            </w:pPr>
          </w:p>
        </w:tc>
        <w:tc>
          <w:tcPr>
            <w:tcW w:w="20" w:type="dxa"/>
            <w:vAlign w:val="bottom"/>
          </w:tcPr>
          <w:p w14:paraId="308EBED9" w14:textId="77777777" w:rsidR="00652BD0" w:rsidRPr="00B855CB" w:rsidRDefault="00652BD0" w:rsidP="00652BD0">
            <w:pPr>
              <w:spacing w:after="0" w:line="240" w:lineRule="auto"/>
              <w:rPr>
                <w:rFonts w:cstheme="minorHAnsi"/>
                <w:sz w:val="10"/>
                <w:szCs w:val="10"/>
                <w:lang w:val="eu-ES" w:eastAsia="es-ES"/>
              </w:rPr>
            </w:pPr>
          </w:p>
        </w:tc>
        <w:tc>
          <w:tcPr>
            <w:tcW w:w="601" w:type="dxa"/>
            <w:tcBorders>
              <w:right w:val="single" w:sz="8" w:space="0" w:color="auto"/>
            </w:tcBorders>
            <w:vAlign w:val="bottom"/>
          </w:tcPr>
          <w:p w14:paraId="6F3C4F8A" w14:textId="77777777" w:rsidR="00652BD0" w:rsidRPr="00B855CB" w:rsidRDefault="00652BD0" w:rsidP="00652BD0">
            <w:pPr>
              <w:spacing w:after="0" w:line="240" w:lineRule="auto"/>
              <w:rPr>
                <w:rFonts w:cstheme="minorHAnsi"/>
                <w:sz w:val="10"/>
                <w:szCs w:val="10"/>
                <w:lang w:val="eu-ES" w:eastAsia="es-ES"/>
              </w:rPr>
            </w:pPr>
          </w:p>
        </w:tc>
        <w:tc>
          <w:tcPr>
            <w:tcW w:w="16" w:type="dxa"/>
            <w:vAlign w:val="bottom"/>
          </w:tcPr>
          <w:p w14:paraId="77C4509F" w14:textId="77777777" w:rsidR="00652BD0" w:rsidRPr="00B855CB" w:rsidRDefault="00652BD0" w:rsidP="00652BD0">
            <w:pPr>
              <w:spacing w:after="0" w:line="240" w:lineRule="auto"/>
              <w:rPr>
                <w:rFonts w:cstheme="minorHAnsi"/>
                <w:sz w:val="10"/>
                <w:szCs w:val="10"/>
                <w:lang w:val="eu-ES" w:eastAsia="es-ES"/>
              </w:rPr>
            </w:pPr>
          </w:p>
        </w:tc>
        <w:tc>
          <w:tcPr>
            <w:tcW w:w="538" w:type="dxa"/>
            <w:tcBorders>
              <w:right w:val="single" w:sz="8" w:space="0" w:color="auto"/>
            </w:tcBorders>
            <w:vAlign w:val="bottom"/>
          </w:tcPr>
          <w:p w14:paraId="4155EEC1" w14:textId="77777777" w:rsidR="00652BD0" w:rsidRPr="00B855CB" w:rsidRDefault="00652BD0" w:rsidP="00652BD0">
            <w:pPr>
              <w:spacing w:after="0" w:line="240" w:lineRule="auto"/>
              <w:rPr>
                <w:rFonts w:cstheme="minorHAnsi"/>
                <w:sz w:val="10"/>
                <w:szCs w:val="10"/>
                <w:lang w:val="eu-ES" w:eastAsia="es-ES"/>
              </w:rPr>
            </w:pPr>
          </w:p>
        </w:tc>
        <w:tc>
          <w:tcPr>
            <w:tcW w:w="16" w:type="dxa"/>
            <w:vAlign w:val="bottom"/>
          </w:tcPr>
          <w:p w14:paraId="18B539DB" w14:textId="77777777" w:rsidR="00652BD0" w:rsidRPr="00B855CB" w:rsidRDefault="00652BD0" w:rsidP="00652BD0">
            <w:pPr>
              <w:spacing w:after="0" w:line="240" w:lineRule="auto"/>
              <w:rPr>
                <w:rFonts w:cstheme="minorHAnsi"/>
                <w:sz w:val="10"/>
                <w:szCs w:val="10"/>
                <w:lang w:val="eu-ES" w:eastAsia="es-ES"/>
              </w:rPr>
            </w:pPr>
          </w:p>
        </w:tc>
        <w:tc>
          <w:tcPr>
            <w:tcW w:w="3444" w:type="dxa"/>
            <w:gridSpan w:val="2"/>
            <w:vMerge w:val="restart"/>
            <w:tcBorders>
              <w:right w:val="single" w:sz="8" w:space="0" w:color="auto"/>
            </w:tcBorders>
            <w:vAlign w:val="bottom"/>
          </w:tcPr>
          <w:p w14:paraId="7B7954EE" w14:textId="77777777" w:rsidR="00652BD0" w:rsidRPr="00B855CB" w:rsidRDefault="00652BD0" w:rsidP="00652BD0">
            <w:pPr>
              <w:spacing w:after="0" w:line="240" w:lineRule="auto"/>
              <w:rPr>
                <w:rFonts w:cstheme="minorHAnsi"/>
                <w:szCs w:val="20"/>
                <w:lang w:val="eu-ES" w:eastAsia="es-ES"/>
              </w:rPr>
            </w:pPr>
            <w:r w:rsidRPr="00B855CB">
              <w:rPr>
                <w:rFonts w:eastAsia="Calibri Light" w:cstheme="minorHAnsi"/>
                <w:szCs w:val="20"/>
                <w:lang w:val="eu-ES" w:eastAsia="es-ES"/>
              </w:rPr>
              <w:t>itxura aldatzen jakitea edo</w:t>
            </w:r>
          </w:p>
        </w:tc>
      </w:tr>
      <w:tr w:rsidR="00652BD0" w:rsidRPr="00B855CB" w14:paraId="2ADFCCD3" w14:textId="77777777" w:rsidTr="00457742">
        <w:trPr>
          <w:trHeight w:val="120"/>
          <w:jc w:val="center"/>
        </w:trPr>
        <w:tc>
          <w:tcPr>
            <w:tcW w:w="2108" w:type="dxa"/>
            <w:vMerge w:val="restart"/>
            <w:tcBorders>
              <w:left w:val="single" w:sz="8" w:space="0" w:color="auto"/>
              <w:right w:val="single" w:sz="8" w:space="0" w:color="auto"/>
            </w:tcBorders>
            <w:vAlign w:val="bottom"/>
          </w:tcPr>
          <w:p w14:paraId="665141C3" w14:textId="77777777" w:rsidR="00652BD0" w:rsidRPr="00B855CB" w:rsidRDefault="00652BD0" w:rsidP="00652BD0">
            <w:pPr>
              <w:spacing w:after="0" w:line="240" w:lineRule="auto"/>
              <w:ind w:left="120"/>
              <w:rPr>
                <w:rFonts w:cstheme="minorHAnsi"/>
                <w:szCs w:val="20"/>
                <w:lang w:val="eu-ES" w:eastAsia="es-ES"/>
              </w:rPr>
            </w:pPr>
            <w:r w:rsidRPr="00B855CB">
              <w:rPr>
                <w:rFonts w:eastAsia="Calibri Light" w:cstheme="minorHAnsi"/>
                <w:b/>
                <w:bCs/>
                <w:szCs w:val="20"/>
                <w:lang w:val="eu-ES" w:eastAsia="es-ES"/>
              </w:rPr>
              <w:t>erabilerraza)</w:t>
            </w:r>
          </w:p>
        </w:tc>
        <w:tc>
          <w:tcPr>
            <w:tcW w:w="20" w:type="dxa"/>
            <w:vAlign w:val="bottom"/>
          </w:tcPr>
          <w:p w14:paraId="5654BE83" w14:textId="77777777" w:rsidR="00652BD0" w:rsidRPr="00B855CB" w:rsidRDefault="00652BD0" w:rsidP="00652BD0">
            <w:pPr>
              <w:spacing w:after="0" w:line="240" w:lineRule="auto"/>
              <w:rPr>
                <w:rFonts w:cstheme="minorHAnsi"/>
                <w:sz w:val="10"/>
                <w:szCs w:val="10"/>
                <w:lang w:val="eu-ES" w:eastAsia="es-ES"/>
              </w:rPr>
            </w:pPr>
          </w:p>
        </w:tc>
        <w:tc>
          <w:tcPr>
            <w:tcW w:w="884" w:type="dxa"/>
            <w:tcBorders>
              <w:right w:val="single" w:sz="8" w:space="0" w:color="auto"/>
            </w:tcBorders>
            <w:vAlign w:val="bottom"/>
          </w:tcPr>
          <w:p w14:paraId="0C1D9E48" w14:textId="77777777" w:rsidR="00652BD0" w:rsidRPr="00B855CB" w:rsidRDefault="00652BD0" w:rsidP="00652BD0">
            <w:pPr>
              <w:spacing w:after="0" w:line="240" w:lineRule="auto"/>
              <w:rPr>
                <w:rFonts w:cstheme="minorHAnsi"/>
                <w:sz w:val="10"/>
                <w:szCs w:val="10"/>
                <w:lang w:val="eu-ES" w:eastAsia="es-ES"/>
              </w:rPr>
            </w:pPr>
          </w:p>
        </w:tc>
        <w:tc>
          <w:tcPr>
            <w:tcW w:w="20" w:type="dxa"/>
            <w:vAlign w:val="bottom"/>
          </w:tcPr>
          <w:p w14:paraId="674DD8D7" w14:textId="77777777" w:rsidR="00652BD0" w:rsidRPr="00B855CB" w:rsidRDefault="00652BD0" w:rsidP="00652BD0">
            <w:pPr>
              <w:spacing w:after="0" w:line="240" w:lineRule="auto"/>
              <w:rPr>
                <w:rFonts w:cstheme="minorHAnsi"/>
                <w:sz w:val="10"/>
                <w:szCs w:val="10"/>
                <w:lang w:val="eu-ES" w:eastAsia="es-ES"/>
              </w:rPr>
            </w:pPr>
          </w:p>
        </w:tc>
        <w:tc>
          <w:tcPr>
            <w:tcW w:w="601" w:type="dxa"/>
            <w:tcBorders>
              <w:right w:val="single" w:sz="8" w:space="0" w:color="auto"/>
            </w:tcBorders>
            <w:vAlign w:val="bottom"/>
          </w:tcPr>
          <w:p w14:paraId="3084A226" w14:textId="77777777" w:rsidR="00652BD0" w:rsidRPr="00B855CB" w:rsidRDefault="00652BD0" w:rsidP="00652BD0">
            <w:pPr>
              <w:spacing w:after="0" w:line="240" w:lineRule="auto"/>
              <w:rPr>
                <w:rFonts w:cstheme="minorHAnsi"/>
                <w:sz w:val="10"/>
                <w:szCs w:val="10"/>
                <w:lang w:val="eu-ES" w:eastAsia="es-ES"/>
              </w:rPr>
            </w:pPr>
          </w:p>
        </w:tc>
        <w:tc>
          <w:tcPr>
            <w:tcW w:w="16" w:type="dxa"/>
            <w:vAlign w:val="bottom"/>
          </w:tcPr>
          <w:p w14:paraId="6B4D50D0" w14:textId="77777777" w:rsidR="00652BD0" w:rsidRPr="00B855CB" w:rsidRDefault="00652BD0" w:rsidP="00652BD0">
            <w:pPr>
              <w:spacing w:after="0" w:line="240" w:lineRule="auto"/>
              <w:rPr>
                <w:rFonts w:cstheme="minorHAnsi"/>
                <w:sz w:val="10"/>
                <w:szCs w:val="10"/>
                <w:lang w:val="eu-ES" w:eastAsia="es-ES"/>
              </w:rPr>
            </w:pPr>
          </w:p>
        </w:tc>
        <w:tc>
          <w:tcPr>
            <w:tcW w:w="538" w:type="dxa"/>
            <w:tcBorders>
              <w:right w:val="single" w:sz="8" w:space="0" w:color="auto"/>
            </w:tcBorders>
            <w:vAlign w:val="bottom"/>
          </w:tcPr>
          <w:p w14:paraId="10222092" w14:textId="77777777" w:rsidR="00652BD0" w:rsidRPr="00B855CB" w:rsidRDefault="00652BD0" w:rsidP="00652BD0">
            <w:pPr>
              <w:spacing w:after="0" w:line="240" w:lineRule="auto"/>
              <w:rPr>
                <w:rFonts w:cstheme="minorHAnsi"/>
                <w:sz w:val="10"/>
                <w:szCs w:val="10"/>
                <w:lang w:val="eu-ES" w:eastAsia="es-ES"/>
              </w:rPr>
            </w:pPr>
          </w:p>
        </w:tc>
        <w:tc>
          <w:tcPr>
            <w:tcW w:w="16" w:type="dxa"/>
            <w:vAlign w:val="bottom"/>
          </w:tcPr>
          <w:p w14:paraId="08482ED3" w14:textId="77777777" w:rsidR="00652BD0" w:rsidRPr="00B855CB" w:rsidRDefault="00652BD0" w:rsidP="00652BD0">
            <w:pPr>
              <w:spacing w:after="0" w:line="240" w:lineRule="auto"/>
              <w:rPr>
                <w:rFonts w:cstheme="minorHAnsi"/>
                <w:sz w:val="10"/>
                <w:szCs w:val="10"/>
                <w:lang w:val="eu-ES" w:eastAsia="es-ES"/>
              </w:rPr>
            </w:pPr>
          </w:p>
        </w:tc>
        <w:tc>
          <w:tcPr>
            <w:tcW w:w="3444" w:type="dxa"/>
            <w:gridSpan w:val="2"/>
            <w:vMerge/>
            <w:tcBorders>
              <w:right w:val="single" w:sz="8" w:space="0" w:color="auto"/>
            </w:tcBorders>
            <w:vAlign w:val="bottom"/>
          </w:tcPr>
          <w:p w14:paraId="54390774" w14:textId="77777777" w:rsidR="00652BD0" w:rsidRPr="00B855CB" w:rsidRDefault="00652BD0" w:rsidP="00652BD0">
            <w:pPr>
              <w:spacing w:after="0" w:line="240" w:lineRule="auto"/>
              <w:rPr>
                <w:rFonts w:cstheme="minorHAnsi"/>
                <w:sz w:val="10"/>
                <w:szCs w:val="10"/>
                <w:lang w:val="eu-ES" w:eastAsia="es-ES"/>
              </w:rPr>
            </w:pPr>
          </w:p>
        </w:tc>
      </w:tr>
      <w:tr w:rsidR="00652BD0" w:rsidRPr="00B855CB" w14:paraId="5C5D7887" w14:textId="77777777" w:rsidTr="00457742">
        <w:trPr>
          <w:trHeight w:val="126"/>
          <w:jc w:val="center"/>
        </w:trPr>
        <w:tc>
          <w:tcPr>
            <w:tcW w:w="2108" w:type="dxa"/>
            <w:vMerge/>
            <w:tcBorders>
              <w:left w:val="single" w:sz="8" w:space="0" w:color="auto"/>
              <w:bottom w:val="single" w:sz="8" w:space="0" w:color="auto"/>
              <w:right w:val="single" w:sz="8" w:space="0" w:color="auto"/>
            </w:tcBorders>
            <w:vAlign w:val="bottom"/>
          </w:tcPr>
          <w:p w14:paraId="66C192C4" w14:textId="77777777" w:rsidR="00652BD0" w:rsidRPr="00B855CB"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2B285A6C" w14:textId="77777777" w:rsidR="00652BD0" w:rsidRPr="00B855CB" w:rsidRDefault="00652BD0" w:rsidP="00652BD0">
            <w:pPr>
              <w:spacing w:after="0" w:line="240" w:lineRule="auto"/>
              <w:rPr>
                <w:rFonts w:cstheme="minorHAnsi"/>
                <w:sz w:val="10"/>
                <w:szCs w:val="10"/>
                <w:lang w:val="eu-ES" w:eastAsia="es-ES"/>
              </w:rPr>
            </w:pPr>
          </w:p>
        </w:tc>
        <w:tc>
          <w:tcPr>
            <w:tcW w:w="884" w:type="dxa"/>
            <w:tcBorders>
              <w:bottom w:val="single" w:sz="8" w:space="0" w:color="auto"/>
              <w:right w:val="single" w:sz="8" w:space="0" w:color="auto"/>
            </w:tcBorders>
            <w:vAlign w:val="bottom"/>
          </w:tcPr>
          <w:p w14:paraId="4621A651" w14:textId="77777777" w:rsidR="00652BD0" w:rsidRPr="00B855CB"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13F65D67" w14:textId="77777777" w:rsidR="00652BD0" w:rsidRPr="00B855CB" w:rsidRDefault="00652BD0" w:rsidP="00652BD0">
            <w:pPr>
              <w:spacing w:after="0" w:line="240" w:lineRule="auto"/>
              <w:rPr>
                <w:rFonts w:cstheme="minorHAnsi"/>
                <w:sz w:val="10"/>
                <w:szCs w:val="10"/>
                <w:lang w:val="eu-ES" w:eastAsia="es-ES"/>
              </w:rPr>
            </w:pPr>
          </w:p>
        </w:tc>
        <w:tc>
          <w:tcPr>
            <w:tcW w:w="601" w:type="dxa"/>
            <w:tcBorders>
              <w:bottom w:val="single" w:sz="8" w:space="0" w:color="auto"/>
              <w:right w:val="single" w:sz="8" w:space="0" w:color="auto"/>
            </w:tcBorders>
            <w:vAlign w:val="bottom"/>
          </w:tcPr>
          <w:p w14:paraId="6D69E213" w14:textId="77777777" w:rsidR="00652BD0" w:rsidRPr="00B855CB"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1212F2CF" w14:textId="77777777" w:rsidR="00652BD0" w:rsidRPr="00B855CB" w:rsidRDefault="00652BD0" w:rsidP="00652BD0">
            <w:pPr>
              <w:spacing w:after="0" w:line="240" w:lineRule="auto"/>
              <w:rPr>
                <w:rFonts w:cstheme="minorHAnsi"/>
                <w:sz w:val="10"/>
                <w:szCs w:val="10"/>
                <w:lang w:val="eu-ES" w:eastAsia="es-ES"/>
              </w:rPr>
            </w:pPr>
          </w:p>
        </w:tc>
        <w:tc>
          <w:tcPr>
            <w:tcW w:w="538" w:type="dxa"/>
            <w:tcBorders>
              <w:bottom w:val="single" w:sz="8" w:space="0" w:color="auto"/>
              <w:right w:val="single" w:sz="8" w:space="0" w:color="auto"/>
            </w:tcBorders>
            <w:vAlign w:val="bottom"/>
          </w:tcPr>
          <w:p w14:paraId="7BF9A512" w14:textId="77777777" w:rsidR="00652BD0" w:rsidRPr="00B855CB"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333E9462" w14:textId="77777777" w:rsidR="00652BD0" w:rsidRPr="00B855CB" w:rsidRDefault="00652BD0" w:rsidP="00652BD0">
            <w:pPr>
              <w:spacing w:after="0" w:line="240" w:lineRule="auto"/>
              <w:rPr>
                <w:rFonts w:cstheme="minorHAnsi"/>
                <w:sz w:val="10"/>
                <w:szCs w:val="10"/>
                <w:lang w:val="eu-ES" w:eastAsia="es-ES"/>
              </w:rPr>
            </w:pPr>
          </w:p>
        </w:tc>
        <w:tc>
          <w:tcPr>
            <w:tcW w:w="3419" w:type="dxa"/>
            <w:tcBorders>
              <w:bottom w:val="single" w:sz="8" w:space="0" w:color="auto"/>
            </w:tcBorders>
            <w:vAlign w:val="bottom"/>
          </w:tcPr>
          <w:p w14:paraId="02CF3C5C" w14:textId="77777777" w:rsidR="00652BD0" w:rsidRPr="00B855CB" w:rsidRDefault="00652BD0" w:rsidP="00652BD0">
            <w:pPr>
              <w:spacing w:after="0" w:line="240" w:lineRule="auto"/>
              <w:rPr>
                <w:rFonts w:cstheme="minorHAnsi"/>
                <w:sz w:val="10"/>
                <w:szCs w:val="10"/>
                <w:lang w:val="eu-ES" w:eastAsia="es-ES"/>
              </w:rPr>
            </w:pPr>
          </w:p>
        </w:tc>
        <w:tc>
          <w:tcPr>
            <w:tcW w:w="25" w:type="dxa"/>
            <w:tcBorders>
              <w:bottom w:val="single" w:sz="8" w:space="0" w:color="auto"/>
              <w:right w:val="single" w:sz="8" w:space="0" w:color="auto"/>
            </w:tcBorders>
            <w:vAlign w:val="bottom"/>
          </w:tcPr>
          <w:p w14:paraId="634B5735" w14:textId="77777777" w:rsidR="00652BD0" w:rsidRPr="00B855CB" w:rsidRDefault="00652BD0" w:rsidP="00652BD0">
            <w:pPr>
              <w:spacing w:after="0" w:line="240" w:lineRule="auto"/>
              <w:rPr>
                <w:rFonts w:ascii="Times New Roman" w:hAnsi="Times New Roman" w:cs="Times New Roman"/>
                <w:sz w:val="10"/>
                <w:szCs w:val="10"/>
                <w:lang w:val="eu-ES" w:eastAsia="es-ES"/>
              </w:rPr>
            </w:pPr>
          </w:p>
        </w:tc>
      </w:tr>
      <w:tr w:rsidR="00652BD0" w:rsidRPr="001E16DC" w14:paraId="5769C080" w14:textId="77777777" w:rsidTr="00457742">
        <w:trPr>
          <w:trHeight w:val="233"/>
          <w:jc w:val="center"/>
        </w:trPr>
        <w:tc>
          <w:tcPr>
            <w:tcW w:w="2108" w:type="dxa"/>
            <w:tcBorders>
              <w:left w:val="single" w:sz="8" w:space="0" w:color="auto"/>
              <w:right w:val="single" w:sz="8" w:space="0" w:color="auto"/>
            </w:tcBorders>
            <w:vAlign w:val="bottom"/>
          </w:tcPr>
          <w:p w14:paraId="08E5AF95" w14:textId="77777777" w:rsidR="00652BD0" w:rsidRPr="00B855CB" w:rsidRDefault="00652BD0" w:rsidP="00652BD0">
            <w:pPr>
              <w:spacing w:after="0" w:line="233" w:lineRule="exact"/>
              <w:ind w:left="120"/>
              <w:rPr>
                <w:rFonts w:cstheme="minorHAnsi"/>
                <w:szCs w:val="20"/>
                <w:lang w:val="eu-ES" w:eastAsia="es-ES"/>
              </w:rPr>
            </w:pPr>
            <w:r w:rsidRPr="00B855CB">
              <w:rPr>
                <w:rFonts w:eastAsia="Calibri Light" w:cstheme="minorHAnsi"/>
                <w:b/>
                <w:bCs/>
                <w:szCs w:val="20"/>
                <w:lang w:val="eu-ES" w:eastAsia="es-ES"/>
              </w:rPr>
              <w:t>Erabiltzaileen</w:t>
            </w:r>
          </w:p>
        </w:tc>
        <w:tc>
          <w:tcPr>
            <w:tcW w:w="20" w:type="dxa"/>
            <w:vAlign w:val="bottom"/>
          </w:tcPr>
          <w:p w14:paraId="6E8DA71D" w14:textId="77777777" w:rsidR="00652BD0" w:rsidRPr="00B855CB" w:rsidRDefault="00652BD0" w:rsidP="00652BD0">
            <w:pPr>
              <w:spacing w:after="0" w:line="240" w:lineRule="auto"/>
              <w:rPr>
                <w:rFonts w:cstheme="minorHAnsi"/>
                <w:szCs w:val="20"/>
                <w:lang w:val="eu-ES" w:eastAsia="es-ES"/>
              </w:rPr>
            </w:pPr>
          </w:p>
        </w:tc>
        <w:tc>
          <w:tcPr>
            <w:tcW w:w="884" w:type="dxa"/>
            <w:vMerge w:val="restart"/>
            <w:tcBorders>
              <w:right w:val="single" w:sz="8" w:space="0" w:color="auto"/>
            </w:tcBorders>
            <w:vAlign w:val="bottom"/>
          </w:tcPr>
          <w:p w14:paraId="4B510862" w14:textId="77777777" w:rsidR="00652BD0" w:rsidRPr="00B855CB" w:rsidRDefault="00652BD0" w:rsidP="00652BD0">
            <w:pPr>
              <w:spacing w:after="0" w:line="240" w:lineRule="auto"/>
              <w:ind w:right="386"/>
              <w:jc w:val="right"/>
              <w:rPr>
                <w:rFonts w:cstheme="minorHAnsi"/>
                <w:szCs w:val="20"/>
                <w:lang w:val="eu-ES" w:eastAsia="es-ES"/>
              </w:rPr>
            </w:pPr>
            <w:r w:rsidRPr="00B855CB">
              <w:rPr>
                <w:rFonts w:ascii="Segoe UI Symbol" w:eastAsia="Segoe UI Symbol" w:hAnsi="Segoe UI Symbol" w:cs="Segoe UI Symbol"/>
                <w:b/>
                <w:bCs/>
                <w:sz w:val="18"/>
                <w:szCs w:val="18"/>
                <w:lang w:val="eu-ES" w:eastAsia="es-ES"/>
              </w:rPr>
              <w:t>✘</w:t>
            </w:r>
          </w:p>
        </w:tc>
        <w:tc>
          <w:tcPr>
            <w:tcW w:w="20" w:type="dxa"/>
            <w:vAlign w:val="bottom"/>
          </w:tcPr>
          <w:p w14:paraId="7EBB7363" w14:textId="77777777" w:rsidR="00652BD0" w:rsidRPr="00B855CB" w:rsidRDefault="00652BD0" w:rsidP="00652BD0">
            <w:pPr>
              <w:spacing w:after="0" w:line="240" w:lineRule="auto"/>
              <w:rPr>
                <w:rFonts w:cstheme="minorHAnsi"/>
                <w:szCs w:val="20"/>
                <w:lang w:val="eu-ES" w:eastAsia="es-ES"/>
              </w:rPr>
            </w:pPr>
          </w:p>
        </w:tc>
        <w:tc>
          <w:tcPr>
            <w:tcW w:w="601" w:type="dxa"/>
            <w:vMerge w:val="restart"/>
            <w:tcBorders>
              <w:right w:val="single" w:sz="8" w:space="0" w:color="auto"/>
            </w:tcBorders>
            <w:vAlign w:val="bottom"/>
          </w:tcPr>
          <w:p w14:paraId="78468A5B" w14:textId="77777777" w:rsidR="00652BD0" w:rsidRPr="00B855CB" w:rsidRDefault="00652BD0" w:rsidP="00652BD0">
            <w:pPr>
              <w:spacing w:after="0" w:line="240" w:lineRule="auto"/>
              <w:ind w:right="246"/>
              <w:jc w:val="right"/>
              <w:rPr>
                <w:rFonts w:cstheme="minorHAnsi"/>
                <w:szCs w:val="20"/>
                <w:lang w:val="eu-ES" w:eastAsia="es-ES"/>
              </w:rPr>
            </w:pPr>
            <w:r w:rsidRPr="00B855CB">
              <w:rPr>
                <w:rFonts w:ascii="Segoe UI Symbol" w:eastAsia="Segoe UI Symbol" w:hAnsi="Segoe UI Symbol" w:cs="Segoe UI Symbol"/>
                <w:b/>
                <w:bCs/>
                <w:sz w:val="18"/>
                <w:szCs w:val="18"/>
                <w:lang w:val="eu-ES" w:eastAsia="es-ES"/>
              </w:rPr>
              <w:t>✘</w:t>
            </w:r>
          </w:p>
        </w:tc>
        <w:tc>
          <w:tcPr>
            <w:tcW w:w="16" w:type="dxa"/>
            <w:vAlign w:val="bottom"/>
          </w:tcPr>
          <w:p w14:paraId="4536CCC1" w14:textId="77777777" w:rsidR="00652BD0" w:rsidRPr="00B855CB" w:rsidRDefault="00652BD0" w:rsidP="00652BD0">
            <w:pPr>
              <w:spacing w:after="0" w:line="240" w:lineRule="auto"/>
              <w:rPr>
                <w:rFonts w:cstheme="minorHAnsi"/>
                <w:szCs w:val="20"/>
                <w:lang w:val="eu-ES" w:eastAsia="es-ES"/>
              </w:rPr>
            </w:pPr>
          </w:p>
        </w:tc>
        <w:tc>
          <w:tcPr>
            <w:tcW w:w="538" w:type="dxa"/>
            <w:vMerge w:val="restart"/>
            <w:tcBorders>
              <w:right w:val="single" w:sz="8" w:space="0" w:color="auto"/>
            </w:tcBorders>
            <w:vAlign w:val="bottom"/>
          </w:tcPr>
          <w:p w14:paraId="6259E027" w14:textId="77777777" w:rsidR="00652BD0" w:rsidRPr="00B855CB" w:rsidRDefault="00652BD0" w:rsidP="00652BD0">
            <w:pPr>
              <w:spacing w:after="0" w:line="240" w:lineRule="auto"/>
              <w:ind w:right="226"/>
              <w:jc w:val="right"/>
              <w:rPr>
                <w:rFonts w:cstheme="minorHAnsi"/>
                <w:szCs w:val="20"/>
                <w:lang w:val="eu-ES" w:eastAsia="es-ES"/>
              </w:rPr>
            </w:pPr>
            <w:r w:rsidRPr="00B855CB">
              <w:rPr>
                <w:rFonts w:ascii="Segoe UI Symbol" w:eastAsia="Segoe UI Symbol" w:hAnsi="Segoe UI Symbol" w:cs="Segoe UI Symbol"/>
                <w:b/>
                <w:bCs/>
                <w:sz w:val="18"/>
                <w:szCs w:val="18"/>
                <w:lang w:val="eu-ES" w:eastAsia="es-ES"/>
              </w:rPr>
              <w:t>✓</w:t>
            </w:r>
          </w:p>
        </w:tc>
        <w:tc>
          <w:tcPr>
            <w:tcW w:w="16" w:type="dxa"/>
            <w:vAlign w:val="bottom"/>
          </w:tcPr>
          <w:p w14:paraId="2CF9226B" w14:textId="77777777" w:rsidR="00652BD0" w:rsidRPr="00B855CB" w:rsidRDefault="00652BD0" w:rsidP="00652BD0">
            <w:pPr>
              <w:spacing w:after="0" w:line="240" w:lineRule="auto"/>
              <w:rPr>
                <w:rFonts w:cstheme="minorHAnsi"/>
                <w:szCs w:val="20"/>
                <w:lang w:val="eu-ES" w:eastAsia="es-ES"/>
              </w:rPr>
            </w:pPr>
          </w:p>
        </w:tc>
        <w:tc>
          <w:tcPr>
            <w:tcW w:w="3444" w:type="dxa"/>
            <w:gridSpan w:val="2"/>
            <w:tcBorders>
              <w:right w:val="single" w:sz="8" w:space="0" w:color="auto"/>
            </w:tcBorders>
            <w:vAlign w:val="bottom"/>
          </w:tcPr>
          <w:p w14:paraId="6CAA2C13" w14:textId="77777777" w:rsidR="00652BD0" w:rsidRPr="00B855CB" w:rsidRDefault="00652BD0" w:rsidP="00652BD0">
            <w:pPr>
              <w:spacing w:after="0" w:line="233" w:lineRule="exact"/>
              <w:rPr>
                <w:rFonts w:cstheme="minorHAnsi"/>
                <w:szCs w:val="20"/>
                <w:lang w:val="eu-ES" w:eastAsia="es-ES"/>
              </w:rPr>
            </w:pPr>
            <w:r w:rsidRPr="00B855CB">
              <w:rPr>
                <w:rFonts w:eastAsia="Calibri Light" w:cstheme="minorHAnsi"/>
                <w:i/>
                <w:iCs/>
                <w:szCs w:val="20"/>
                <w:lang w:val="eu-ES" w:eastAsia="es-ES"/>
              </w:rPr>
              <w:t xml:space="preserve">Drupalen </w:t>
            </w:r>
            <w:r w:rsidRPr="00B855CB">
              <w:rPr>
                <w:rFonts w:eastAsia="Calibri Light" w:cstheme="minorHAnsi"/>
                <w:szCs w:val="20"/>
                <w:lang w:val="eu-ES" w:eastAsia="es-ES"/>
              </w:rPr>
              <w:t>bitartez rolak sortu/esleitu eta</w:t>
            </w:r>
          </w:p>
        </w:tc>
      </w:tr>
      <w:tr w:rsidR="00652BD0" w:rsidRPr="00B855CB" w14:paraId="6BD2175E" w14:textId="77777777" w:rsidTr="00457742">
        <w:trPr>
          <w:trHeight w:val="118"/>
          <w:jc w:val="center"/>
        </w:trPr>
        <w:tc>
          <w:tcPr>
            <w:tcW w:w="2108" w:type="dxa"/>
            <w:vMerge w:val="restart"/>
            <w:tcBorders>
              <w:left w:val="single" w:sz="8" w:space="0" w:color="auto"/>
              <w:right w:val="single" w:sz="8" w:space="0" w:color="auto"/>
            </w:tcBorders>
            <w:vAlign w:val="bottom"/>
          </w:tcPr>
          <w:p w14:paraId="0F0AC20C" w14:textId="77777777" w:rsidR="00652BD0" w:rsidRPr="00B855CB" w:rsidRDefault="00652BD0" w:rsidP="00652BD0">
            <w:pPr>
              <w:spacing w:after="0" w:line="240" w:lineRule="auto"/>
              <w:ind w:left="120"/>
              <w:rPr>
                <w:rFonts w:cstheme="minorHAnsi"/>
                <w:szCs w:val="20"/>
                <w:lang w:val="eu-ES" w:eastAsia="es-ES"/>
              </w:rPr>
            </w:pPr>
            <w:r w:rsidRPr="00B855CB">
              <w:rPr>
                <w:rFonts w:eastAsia="Calibri Light" w:cstheme="minorHAnsi"/>
                <w:b/>
                <w:bCs/>
                <w:szCs w:val="20"/>
                <w:lang w:val="eu-ES" w:eastAsia="es-ES"/>
              </w:rPr>
              <w:t>kudeaketa erraza</w:t>
            </w:r>
          </w:p>
        </w:tc>
        <w:tc>
          <w:tcPr>
            <w:tcW w:w="20" w:type="dxa"/>
            <w:vAlign w:val="bottom"/>
          </w:tcPr>
          <w:p w14:paraId="2AC30E24" w14:textId="77777777" w:rsidR="00652BD0" w:rsidRPr="00B855CB" w:rsidRDefault="00652BD0" w:rsidP="00652BD0">
            <w:pPr>
              <w:spacing w:after="0" w:line="240" w:lineRule="auto"/>
              <w:rPr>
                <w:rFonts w:cstheme="minorHAnsi"/>
                <w:sz w:val="10"/>
                <w:szCs w:val="10"/>
                <w:lang w:val="eu-ES" w:eastAsia="es-ES"/>
              </w:rPr>
            </w:pPr>
          </w:p>
        </w:tc>
        <w:tc>
          <w:tcPr>
            <w:tcW w:w="884" w:type="dxa"/>
            <w:vMerge/>
            <w:tcBorders>
              <w:right w:val="single" w:sz="8" w:space="0" w:color="auto"/>
            </w:tcBorders>
            <w:vAlign w:val="bottom"/>
          </w:tcPr>
          <w:p w14:paraId="1802555F" w14:textId="77777777" w:rsidR="00652BD0" w:rsidRPr="00B855CB" w:rsidRDefault="00652BD0" w:rsidP="00652BD0">
            <w:pPr>
              <w:spacing w:after="0" w:line="240" w:lineRule="auto"/>
              <w:rPr>
                <w:rFonts w:cstheme="minorHAnsi"/>
                <w:sz w:val="10"/>
                <w:szCs w:val="10"/>
                <w:lang w:val="eu-ES" w:eastAsia="es-ES"/>
              </w:rPr>
            </w:pPr>
          </w:p>
        </w:tc>
        <w:tc>
          <w:tcPr>
            <w:tcW w:w="20" w:type="dxa"/>
            <w:vAlign w:val="bottom"/>
          </w:tcPr>
          <w:p w14:paraId="2C91CC45" w14:textId="77777777" w:rsidR="00652BD0" w:rsidRPr="00B855CB" w:rsidRDefault="00652BD0" w:rsidP="00652BD0">
            <w:pPr>
              <w:spacing w:after="0" w:line="240" w:lineRule="auto"/>
              <w:rPr>
                <w:rFonts w:cstheme="minorHAnsi"/>
                <w:sz w:val="10"/>
                <w:szCs w:val="10"/>
                <w:lang w:val="eu-ES" w:eastAsia="es-ES"/>
              </w:rPr>
            </w:pPr>
          </w:p>
        </w:tc>
        <w:tc>
          <w:tcPr>
            <w:tcW w:w="601" w:type="dxa"/>
            <w:vMerge/>
            <w:tcBorders>
              <w:right w:val="single" w:sz="8" w:space="0" w:color="auto"/>
            </w:tcBorders>
            <w:vAlign w:val="bottom"/>
          </w:tcPr>
          <w:p w14:paraId="705633BA" w14:textId="77777777" w:rsidR="00652BD0" w:rsidRPr="00B855CB" w:rsidRDefault="00652BD0" w:rsidP="00652BD0">
            <w:pPr>
              <w:spacing w:after="0" w:line="240" w:lineRule="auto"/>
              <w:rPr>
                <w:rFonts w:cstheme="minorHAnsi"/>
                <w:sz w:val="10"/>
                <w:szCs w:val="10"/>
                <w:lang w:val="eu-ES" w:eastAsia="es-ES"/>
              </w:rPr>
            </w:pPr>
          </w:p>
        </w:tc>
        <w:tc>
          <w:tcPr>
            <w:tcW w:w="16" w:type="dxa"/>
            <w:vAlign w:val="bottom"/>
          </w:tcPr>
          <w:p w14:paraId="360B5D68" w14:textId="77777777" w:rsidR="00652BD0" w:rsidRPr="00B855CB" w:rsidRDefault="00652BD0" w:rsidP="00652BD0">
            <w:pPr>
              <w:spacing w:after="0" w:line="240" w:lineRule="auto"/>
              <w:rPr>
                <w:rFonts w:cstheme="minorHAnsi"/>
                <w:sz w:val="10"/>
                <w:szCs w:val="10"/>
                <w:lang w:val="eu-ES" w:eastAsia="es-ES"/>
              </w:rPr>
            </w:pPr>
          </w:p>
        </w:tc>
        <w:tc>
          <w:tcPr>
            <w:tcW w:w="538" w:type="dxa"/>
            <w:vMerge/>
            <w:tcBorders>
              <w:right w:val="single" w:sz="8" w:space="0" w:color="auto"/>
            </w:tcBorders>
            <w:vAlign w:val="bottom"/>
          </w:tcPr>
          <w:p w14:paraId="6D0B3BEA" w14:textId="77777777" w:rsidR="00652BD0" w:rsidRPr="00B855CB" w:rsidRDefault="00652BD0" w:rsidP="00652BD0">
            <w:pPr>
              <w:spacing w:after="0" w:line="240" w:lineRule="auto"/>
              <w:rPr>
                <w:rFonts w:cstheme="minorHAnsi"/>
                <w:sz w:val="10"/>
                <w:szCs w:val="10"/>
                <w:lang w:val="eu-ES" w:eastAsia="es-ES"/>
              </w:rPr>
            </w:pPr>
          </w:p>
        </w:tc>
        <w:tc>
          <w:tcPr>
            <w:tcW w:w="16" w:type="dxa"/>
            <w:vAlign w:val="bottom"/>
          </w:tcPr>
          <w:p w14:paraId="630677BE" w14:textId="77777777" w:rsidR="00652BD0" w:rsidRPr="00B855CB" w:rsidRDefault="00652BD0" w:rsidP="00652BD0">
            <w:pPr>
              <w:spacing w:after="0" w:line="240" w:lineRule="auto"/>
              <w:rPr>
                <w:rFonts w:cstheme="minorHAnsi"/>
                <w:sz w:val="10"/>
                <w:szCs w:val="10"/>
                <w:lang w:val="eu-ES" w:eastAsia="es-ES"/>
              </w:rPr>
            </w:pPr>
          </w:p>
        </w:tc>
        <w:tc>
          <w:tcPr>
            <w:tcW w:w="3444" w:type="dxa"/>
            <w:gridSpan w:val="2"/>
            <w:vMerge w:val="restart"/>
            <w:tcBorders>
              <w:right w:val="single" w:sz="8" w:space="0" w:color="auto"/>
            </w:tcBorders>
            <w:vAlign w:val="bottom"/>
          </w:tcPr>
          <w:p w14:paraId="0A2C980E" w14:textId="77777777" w:rsidR="00652BD0" w:rsidRPr="00B855CB" w:rsidRDefault="00652BD0" w:rsidP="00652BD0">
            <w:pPr>
              <w:spacing w:after="0" w:line="240" w:lineRule="auto"/>
              <w:rPr>
                <w:rFonts w:cstheme="minorHAnsi"/>
                <w:szCs w:val="20"/>
                <w:lang w:val="eu-ES" w:eastAsia="es-ES"/>
              </w:rPr>
            </w:pPr>
            <w:r w:rsidRPr="00B855CB">
              <w:rPr>
                <w:rFonts w:eastAsia="Calibri Light" w:cstheme="minorHAnsi"/>
                <w:szCs w:val="20"/>
                <w:lang w:val="eu-ES" w:eastAsia="es-ES"/>
              </w:rPr>
              <w:t>baimen espezifikoak eman daitezke</w:t>
            </w:r>
          </w:p>
        </w:tc>
      </w:tr>
      <w:tr w:rsidR="00652BD0" w:rsidRPr="00B855CB" w14:paraId="2D7284F7" w14:textId="77777777" w:rsidTr="00457742">
        <w:trPr>
          <w:trHeight w:val="129"/>
          <w:jc w:val="center"/>
        </w:trPr>
        <w:tc>
          <w:tcPr>
            <w:tcW w:w="2108" w:type="dxa"/>
            <w:vMerge/>
            <w:tcBorders>
              <w:left w:val="single" w:sz="8" w:space="0" w:color="auto"/>
              <w:bottom w:val="single" w:sz="8" w:space="0" w:color="auto"/>
              <w:right w:val="single" w:sz="8" w:space="0" w:color="auto"/>
            </w:tcBorders>
            <w:vAlign w:val="bottom"/>
          </w:tcPr>
          <w:p w14:paraId="75D75985" w14:textId="77777777" w:rsidR="00652BD0" w:rsidRPr="00B855CB" w:rsidRDefault="00652BD0" w:rsidP="00652BD0">
            <w:pPr>
              <w:spacing w:after="0" w:line="240" w:lineRule="auto"/>
              <w:rPr>
                <w:rFonts w:cstheme="minorHAnsi"/>
                <w:sz w:val="11"/>
                <w:szCs w:val="11"/>
                <w:lang w:val="eu-ES" w:eastAsia="es-ES"/>
              </w:rPr>
            </w:pPr>
          </w:p>
        </w:tc>
        <w:tc>
          <w:tcPr>
            <w:tcW w:w="20" w:type="dxa"/>
            <w:tcBorders>
              <w:bottom w:val="single" w:sz="8" w:space="0" w:color="auto"/>
            </w:tcBorders>
            <w:vAlign w:val="bottom"/>
          </w:tcPr>
          <w:p w14:paraId="61924491" w14:textId="77777777" w:rsidR="00652BD0" w:rsidRPr="00B855CB" w:rsidRDefault="00652BD0" w:rsidP="00652BD0">
            <w:pPr>
              <w:spacing w:after="0" w:line="240" w:lineRule="auto"/>
              <w:rPr>
                <w:rFonts w:cstheme="minorHAnsi"/>
                <w:sz w:val="11"/>
                <w:szCs w:val="11"/>
                <w:lang w:val="eu-ES" w:eastAsia="es-ES"/>
              </w:rPr>
            </w:pPr>
          </w:p>
        </w:tc>
        <w:tc>
          <w:tcPr>
            <w:tcW w:w="884" w:type="dxa"/>
            <w:tcBorders>
              <w:bottom w:val="single" w:sz="8" w:space="0" w:color="auto"/>
              <w:right w:val="single" w:sz="8" w:space="0" w:color="auto"/>
            </w:tcBorders>
            <w:vAlign w:val="bottom"/>
          </w:tcPr>
          <w:p w14:paraId="435D5541" w14:textId="77777777" w:rsidR="00652BD0" w:rsidRPr="00B855CB" w:rsidRDefault="00652BD0" w:rsidP="00652BD0">
            <w:pPr>
              <w:spacing w:after="0" w:line="240" w:lineRule="auto"/>
              <w:rPr>
                <w:rFonts w:cstheme="minorHAnsi"/>
                <w:sz w:val="11"/>
                <w:szCs w:val="11"/>
                <w:lang w:val="eu-ES" w:eastAsia="es-ES"/>
              </w:rPr>
            </w:pPr>
          </w:p>
        </w:tc>
        <w:tc>
          <w:tcPr>
            <w:tcW w:w="20" w:type="dxa"/>
            <w:tcBorders>
              <w:bottom w:val="single" w:sz="8" w:space="0" w:color="auto"/>
            </w:tcBorders>
            <w:vAlign w:val="bottom"/>
          </w:tcPr>
          <w:p w14:paraId="6E9C6BA3" w14:textId="77777777" w:rsidR="00652BD0" w:rsidRPr="00B855CB" w:rsidRDefault="00652BD0" w:rsidP="00652BD0">
            <w:pPr>
              <w:spacing w:after="0" w:line="240" w:lineRule="auto"/>
              <w:rPr>
                <w:rFonts w:cstheme="minorHAnsi"/>
                <w:sz w:val="11"/>
                <w:szCs w:val="11"/>
                <w:lang w:val="eu-ES" w:eastAsia="es-ES"/>
              </w:rPr>
            </w:pPr>
          </w:p>
        </w:tc>
        <w:tc>
          <w:tcPr>
            <w:tcW w:w="601" w:type="dxa"/>
            <w:tcBorders>
              <w:bottom w:val="single" w:sz="8" w:space="0" w:color="auto"/>
              <w:right w:val="single" w:sz="8" w:space="0" w:color="auto"/>
            </w:tcBorders>
            <w:vAlign w:val="bottom"/>
          </w:tcPr>
          <w:p w14:paraId="01DA41EE" w14:textId="77777777" w:rsidR="00652BD0" w:rsidRPr="00B855CB" w:rsidRDefault="00652BD0" w:rsidP="00652BD0">
            <w:pPr>
              <w:spacing w:after="0" w:line="240" w:lineRule="auto"/>
              <w:rPr>
                <w:rFonts w:cstheme="minorHAnsi"/>
                <w:sz w:val="11"/>
                <w:szCs w:val="11"/>
                <w:lang w:val="eu-ES" w:eastAsia="es-ES"/>
              </w:rPr>
            </w:pPr>
          </w:p>
        </w:tc>
        <w:tc>
          <w:tcPr>
            <w:tcW w:w="16" w:type="dxa"/>
            <w:tcBorders>
              <w:bottom w:val="single" w:sz="8" w:space="0" w:color="auto"/>
            </w:tcBorders>
            <w:vAlign w:val="bottom"/>
          </w:tcPr>
          <w:p w14:paraId="2D2008BA" w14:textId="77777777" w:rsidR="00652BD0" w:rsidRPr="00B855CB" w:rsidRDefault="00652BD0" w:rsidP="00652BD0">
            <w:pPr>
              <w:spacing w:after="0" w:line="240" w:lineRule="auto"/>
              <w:rPr>
                <w:rFonts w:cstheme="minorHAnsi"/>
                <w:sz w:val="11"/>
                <w:szCs w:val="11"/>
                <w:lang w:val="eu-ES" w:eastAsia="es-ES"/>
              </w:rPr>
            </w:pPr>
          </w:p>
        </w:tc>
        <w:tc>
          <w:tcPr>
            <w:tcW w:w="538" w:type="dxa"/>
            <w:tcBorders>
              <w:bottom w:val="single" w:sz="8" w:space="0" w:color="auto"/>
              <w:right w:val="single" w:sz="8" w:space="0" w:color="auto"/>
            </w:tcBorders>
            <w:vAlign w:val="bottom"/>
          </w:tcPr>
          <w:p w14:paraId="40FB8311" w14:textId="77777777" w:rsidR="00652BD0" w:rsidRPr="00B855CB" w:rsidRDefault="00652BD0" w:rsidP="00652BD0">
            <w:pPr>
              <w:spacing w:after="0" w:line="240" w:lineRule="auto"/>
              <w:rPr>
                <w:rFonts w:cstheme="minorHAnsi"/>
                <w:sz w:val="11"/>
                <w:szCs w:val="11"/>
                <w:lang w:val="eu-ES" w:eastAsia="es-ES"/>
              </w:rPr>
            </w:pPr>
          </w:p>
        </w:tc>
        <w:tc>
          <w:tcPr>
            <w:tcW w:w="16" w:type="dxa"/>
            <w:tcBorders>
              <w:bottom w:val="single" w:sz="8" w:space="0" w:color="auto"/>
            </w:tcBorders>
            <w:vAlign w:val="bottom"/>
          </w:tcPr>
          <w:p w14:paraId="0BDFF633" w14:textId="77777777" w:rsidR="00652BD0" w:rsidRPr="00B855CB" w:rsidRDefault="00652BD0" w:rsidP="00652BD0">
            <w:pPr>
              <w:spacing w:after="0" w:line="240" w:lineRule="auto"/>
              <w:rPr>
                <w:rFonts w:cstheme="minorHAnsi"/>
                <w:sz w:val="11"/>
                <w:szCs w:val="11"/>
                <w:lang w:val="eu-ES" w:eastAsia="es-ES"/>
              </w:rPr>
            </w:pPr>
          </w:p>
        </w:tc>
        <w:tc>
          <w:tcPr>
            <w:tcW w:w="3444" w:type="dxa"/>
            <w:gridSpan w:val="2"/>
            <w:vMerge/>
            <w:tcBorders>
              <w:bottom w:val="single" w:sz="8" w:space="0" w:color="auto"/>
              <w:right w:val="single" w:sz="8" w:space="0" w:color="auto"/>
            </w:tcBorders>
            <w:vAlign w:val="bottom"/>
          </w:tcPr>
          <w:p w14:paraId="29F4BFE5" w14:textId="77777777" w:rsidR="00652BD0" w:rsidRPr="00B855CB" w:rsidRDefault="00652BD0" w:rsidP="00652BD0">
            <w:pPr>
              <w:spacing w:after="0" w:line="240" w:lineRule="auto"/>
              <w:rPr>
                <w:rFonts w:cstheme="minorHAnsi"/>
                <w:sz w:val="11"/>
                <w:szCs w:val="11"/>
                <w:lang w:val="eu-ES" w:eastAsia="es-ES"/>
              </w:rPr>
            </w:pPr>
          </w:p>
        </w:tc>
      </w:tr>
      <w:tr w:rsidR="00652BD0" w:rsidRPr="00B855CB" w14:paraId="42EC1273" w14:textId="77777777" w:rsidTr="00457742">
        <w:trPr>
          <w:trHeight w:val="234"/>
          <w:jc w:val="center"/>
        </w:trPr>
        <w:tc>
          <w:tcPr>
            <w:tcW w:w="2108" w:type="dxa"/>
            <w:tcBorders>
              <w:left w:val="single" w:sz="8" w:space="0" w:color="auto"/>
              <w:bottom w:val="single" w:sz="8" w:space="0" w:color="auto"/>
              <w:right w:val="single" w:sz="8" w:space="0" w:color="auto"/>
            </w:tcBorders>
            <w:vAlign w:val="bottom"/>
          </w:tcPr>
          <w:p w14:paraId="1D63CA3B" w14:textId="77777777" w:rsidR="00652BD0" w:rsidRPr="00B855CB" w:rsidRDefault="00652BD0" w:rsidP="00652BD0">
            <w:pPr>
              <w:spacing w:after="0" w:line="233" w:lineRule="exact"/>
              <w:ind w:left="120"/>
              <w:rPr>
                <w:rFonts w:cstheme="minorHAnsi"/>
                <w:szCs w:val="20"/>
                <w:lang w:val="eu-ES" w:eastAsia="es-ES"/>
              </w:rPr>
            </w:pPr>
            <w:r w:rsidRPr="00B855CB">
              <w:rPr>
                <w:rFonts w:eastAsia="Calibri Light" w:cstheme="minorHAnsi"/>
                <w:b/>
                <w:bCs/>
                <w:szCs w:val="20"/>
                <w:lang w:val="eu-ES" w:eastAsia="es-ES"/>
              </w:rPr>
              <w:t>Programazio-lengoaia</w:t>
            </w:r>
          </w:p>
        </w:tc>
        <w:tc>
          <w:tcPr>
            <w:tcW w:w="20" w:type="dxa"/>
            <w:tcBorders>
              <w:bottom w:val="single" w:sz="8" w:space="0" w:color="auto"/>
            </w:tcBorders>
            <w:vAlign w:val="bottom"/>
          </w:tcPr>
          <w:p w14:paraId="1851EC63" w14:textId="77777777" w:rsidR="00652BD0" w:rsidRPr="00B855CB" w:rsidRDefault="00652BD0" w:rsidP="00652BD0">
            <w:pPr>
              <w:spacing w:after="0" w:line="240" w:lineRule="auto"/>
              <w:rPr>
                <w:rFonts w:cstheme="minorHAnsi"/>
                <w:szCs w:val="20"/>
                <w:lang w:val="eu-ES" w:eastAsia="es-ES"/>
              </w:rPr>
            </w:pPr>
          </w:p>
        </w:tc>
        <w:tc>
          <w:tcPr>
            <w:tcW w:w="884" w:type="dxa"/>
            <w:tcBorders>
              <w:bottom w:val="single" w:sz="8" w:space="0" w:color="auto"/>
              <w:right w:val="single" w:sz="8" w:space="0" w:color="auto"/>
            </w:tcBorders>
            <w:vAlign w:val="bottom"/>
          </w:tcPr>
          <w:p w14:paraId="19E65939" w14:textId="77777777" w:rsidR="00652BD0" w:rsidRPr="00B855CB" w:rsidRDefault="00652BD0" w:rsidP="00652BD0">
            <w:pPr>
              <w:spacing w:after="0" w:line="233" w:lineRule="exact"/>
              <w:ind w:right="286"/>
              <w:jc w:val="right"/>
              <w:rPr>
                <w:rFonts w:cstheme="minorHAnsi"/>
                <w:szCs w:val="20"/>
                <w:lang w:val="eu-ES" w:eastAsia="es-ES"/>
              </w:rPr>
            </w:pPr>
            <w:r w:rsidRPr="00B855CB">
              <w:rPr>
                <w:rFonts w:eastAsia="Calibri Light" w:cstheme="minorHAnsi"/>
                <w:szCs w:val="20"/>
                <w:lang w:val="eu-ES" w:eastAsia="es-ES"/>
              </w:rPr>
              <w:t>PHP</w:t>
            </w:r>
          </w:p>
        </w:tc>
        <w:tc>
          <w:tcPr>
            <w:tcW w:w="20" w:type="dxa"/>
            <w:tcBorders>
              <w:bottom w:val="single" w:sz="8" w:space="0" w:color="auto"/>
            </w:tcBorders>
            <w:vAlign w:val="bottom"/>
          </w:tcPr>
          <w:p w14:paraId="34F9AF95" w14:textId="77777777" w:rsidR="00652BD0" w:rsidRPr="00B855CB" w:rsidRDefault="00652BD0" w:rsidP="00652BD0">
            <w:pPr>
              <w:spacing w:after="0" w:line="240" w:lineRule="auto"/>
              <w:rPr>
                <w:rFonts w:cstheme="minorHAnsi"/>
                <w:szCs w:val="20"/>
                <w:lang w:val="eu-ES" w:eastAsia="es-ES"/>
              </w:rPr>
            </w:pPr>
          </w:p>
        </w:tc>
        <w:tc>
          <w:tcPr>
            <w:tcW w:w="601" w:type="dxa"/>
            <w:tcBorders>
              <w:bottom w:val="single" w:sz="8" w:space="0" w:color="auto"/>
              <w:right w:val="single" w:sz="8" w:space="0" w:color="auto"/>
            </w:tcBorders>
            <w:vAlign w:val="bottom"/>
          </w:tcPr>
          <w:p w14:paraId="69D1B2BB" w14:textId="77777777" w:rsidR="00652BD0" w:rsidRPr="00B855CB" w:rsidRDefault="00652BD0" w:rsidP="00652BD0">
            <w:pPr>
              <w:spacing w:after="0" w:line="233" w:lineRule="exact"/>
              <w:ind w:right="146"/>
              <w:jc w:val="right"/>
              <w:rPr>
                <w:rFonts w:cstheme="minorHAnsi"/>
                <w:szCs w:val="20"/>
                <w:lang w:val="eu-ES" w:eastAsia="es-ES"/>
              </w:rPr>
            </w:pPr>
            <w:r w:rsidRPr="00B855CB">
              <w:rPr>
                <w:rFonts w:eastAsia="Calibri Light" w:cstheme="minorHAnsi"/>
                <w:szCs w:val="20"/>
                <w:lang w:val="eu-ES" w:eastAsia="es-ES"/>
              </w:rPr>
              <w:t>PHP</w:t>
            </w:r>
          </w:p>
        </w:tc>
        <w:tc>
          <w:tcPr>
            <w:tcW w:w="16" w:type="dxa"/>
            <w:tcBorders>
              <w:bottom w:val="single" w:sz="8" w:space="0" w:color="auto"/>
            </w:tcBorders>
            <w:vAlign w:val="bottom"/>
          </w:tcPr>
          <w:p w14:paraId="2CC29457" w14:textId="77777777" w:rsidR="00652BD0" w:rsidRPr="00B855CB" w:rsidRDefault="00652BD0" w:rsidP="00652BD0">
            <w:pPr>
              <w:spacing w:after="0" w:line="240" w:lineRule="auto"/>
              <w:rPr>
                <w:rFonts w:cstheme="minorHAnsi"/>
                <w:szCs w:val="20"/>
                <w:lang w:val="eu-ES" w:eastAsia="es-ES"/>
              </w:rPr>
            </w:pPr>
          </w:p>
        </w:tc>
        <w:tc>
          <w:tcPr>
            <w:tcW w:w="538" w:type="dxa"/>
            <w:tcBorders>
              <w:bottom w:val="single" w:sz="8" w:space="0" w:color="auto"/>
              <w:right w:val="single" w:sz="8" w:space="0" w:color="auto"/>
            </w:tcBorders>
            <w:vAlign w:val="bottom"/>
          </w:tcPr>
          <w:p w14:paraId="3FC1905E" w14:textId="77777777" w:rsidR="00652BD0" w:rsidRPr="00B855CB" w:rsidRDefault="00652BD0" w:rsidP="00652BD0">
            <w:pPr>
              <w:spacing w:after="0" w:line="233" w:lineRule="exact"/>
              <w:ind w:right="126"/>
              <w:jc w:val="right"/>
              <w:rPr>
                <w:rFonts w:cstheme="minorHAnsi"/>
                <w:szCs w:val="20"/>
                <w:lang w:val="eu-ES" w:eastAsia="es-ES"/>
              </w:rPr>
            </w:pPr>
            <w:r w:rsidRPr="00B855CB">
              <w:rPr>
                <w:rFonts w:eastAsia="Calibri Light" w:cstheme="minorHAnsi"/>
                <w:szCs w:val="20"/>
                <w:lang w:val="eu-ES" w:eastAsia="es-ES"/>
              </w:rPr>
              <w:t>PHP</w:t>
            </w:r>
          </w:p>
        </w:tc>
        <w:tc>
          <w:tcPr>
            <w:tcW w:w="3435" w:type="dxa"/>
            <w:gridSpan w:val="2"/>
            <w:tcBorders>
              <w:bottom w:val="single" w:sz="8" w:space="0" w:color="auto"/>
            </w:tcBorders>
            <w:vAlign w:val="bottom"/>
          </w:tcPr>
          <w:p w14:paraId="7FCC39EA" w14:textId="77777777" w:rsidR="00652BD0" w:rsidRPr="00B855CB" w:rsidRDefault="00652BD0" w:rsidP="00652BD0">
            <w:pPr>
              <w:spacing w:after="0" w:line="233" w:lineRule="exact"/>
              <w:ind w:left="100"/>
              <w:rPr>
                <w:rFonts w:cstheme="minorHAnsi"/>
                <w:szCs w:val="20"/>
                <w:lang w:val="eu-ES" w:eastAsia="es-ES"/>
              </w:rPr>
            </w:pPr>
            <w:r w:rsidRPr="00B855CB">
              <w:rPr>
                <w:rFonts w:eastAsia="Calibri Light" w:cstheme="minorHAnsi"/>
                <w:szCs w:val="20"/>
                <w:lang w:val="eu-ES" w:eastAsia="es-ES"/>
              </w:rPr>
              <w:t>-</w:t>
            </w:r>
          </w:p>
        </w:tc>
        <w:tc>
          <w:tcPr>
            <w:tcW w:w="25" w:type="dxa"/>
            <w:tcBorders>
              <w:bottom w:val="single" w:sz="8" w:space="0" w:color="auto"/>
              <w:right w:val="single" w:sz="8" w:space="0" w:color="auto"/>
            </w:tcBorders>
            <w:vAlign w:val="bottom"/>
          </w:tcPr>
          <w:p w14:paraId="58D6C90E" w14:textId="77777777" w:rsidR="00652BD0" w:rsidRPr="00B855CB" w:rsidRDefault="00652BD0" w:rsidP="006C5BBE">
            <w:pPr>
              <w:keepNext/>
              <w:spacing w:after="0" w:line="240" w:lineRule="auto"/>
              <w:rPr>
                <w:rFonts w:ascii="Times New Roman" w:hAnsi="Times New Roman" w:cs="Times New Roman"/>
                <w:szCs w:val="20"/>
                <w:lang w:val="eu-ES" w:eastAsia="es-ES"/>
              </w:rPr>
            </w:pPr>
          </w:p>
        </w:tc>
      </w:tr>
    </w:tbl>
    <w:p w14:paraId="2EC56812" w14:textId="03F4034D" w:rsidR="006E3EFE" w:rsidRPr="00B855CB" w:rsidRDefault="005878E1" w:rsidP="006C5BBE">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408" w:name="_Toc74928466"/>
      <w:r w:rsidR="006F125A">
        <w:rPr>
          <w:noProof/>
          <w:lang w:val="eu-ES"/>
        </w:rPr>
        <w:t>10</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6F125A">
        <w:rPr>
          <w:noProof/>
          <w:lang w:val="eu-ES"/>
        </w:rPr>
        <w:t>1</w:t>
      </w:r>
      <w:r w:rsidRPr="00B855CB">
        <w:rPr>
          <w:lang w:val="eu-ES"/>
        </w:rPr>
        <w:fldChar w:fldCharType="end"/>
      </w:r>
      <w:r w:rsidR="006C5BBE" w:rsidRPr="00B855CB">
        <w:rPr>
          <w:lang w:val="eu-ES"/>
        </w:rPr>
        <w:t>.Taula. CMS ezberdinen ezaugarrien konparaketa.</w:t>
      </w:r>
      <w:bookmarkEnd w:id="408"/>
    </w:p>
    <w:p w14:paraId="4DBAF482" w14:textId="64B92B77" w:rsidR="00652BD0" w:rsidRPr="00B855CB" w:rsidRDefault="00652BD0" w:rsidP="00652BD0">
      <w:pPr>
        <w:jc w:val="both"/>
        <w:rPr>
          <w:lang w:val="eu-ES"/>
        </w:rPr>
      </w:pPr>
      <w:r w:rsidRPr="00B855CB">
        <w:rPr>
          <w:lang w:val="eu-ES"/>
        </w:rPr>
        <w:t xml:space="preserve">Azkenik, azterketa sakon bat egin eta aukera bakoitza ebaluatu ostean, </w:t>
      </w:r>
      <w:r w:rsidRPr="00B855CB">
        <w:rPr>
          <w:i/>
          <w:iCs/>
          <w:lang w:val="eu-ES"/>
        </w:rPr>
        <w:t>Drupal</w:t>
      </w:r>
      <w:r w:rsidRPr="00B855CB">
        <w:rPr>
          <w:lang w:val="eu-ES"/>
        </w:rPr>
        <w:t xml:space="preserve"> CMSa erabiltzea izan zen erabakia, hurrengo arrazoiengatik:</w:t>
      </w:r>
    </w:p>
    <w:p w14:paraId="2AFDB682" w14:textId="19C809D6" w:rsidR="00652BD0" w:rsidRPr="00B855CB" w:rsidRDefault="00652BD0" w:rsidP="00261AFA">
      <w:pPr>
        <w:pStyle w:val="Prrafodelista"/>
        <w:numPr>
          <w:ilvl w:val="0"/>
          <w:numId w:val="2"/>
        </w:numPr>
        <w:jc w:val="both"/>
        <w:rPr>
          <w:lang w:val="eu-ES"/>
        </w:rPr>
      </w:pPr>
      <w:r w:rsidRPr="00B855CB">
        <w:rPr>
          <w:lang w:val="eu-ES"/>
        </w:rPr>
        <w:t>Drupalen erraza da edukia gehitzea/sortzea. Eduki pertsonalizatu motak malguak dira eta aukera asko eskaintzen dituzte.</w:t>
      </w:r>
    </w:p>
    <w:p w14:paraId="5B74DF3A" w14:textId="567CDA12" w:rsidR="00652BD0" w:rsidRPr="00B855CB" w:rsidRDefault="00652BD0" w:rsidP="00261AFA">
      <w:pPr>
        <w:pStyle w:val="Prrafodelista"/>
        <w:numPr>
          <w:ilvl w:val="0"/>
          <w:numId w:val="2"/>
        </w:numPr>
        <w:jc w:val="both"/>
        <w:rPr>
          <w:lang w:val="eu-ES"/>
        </w:rPr>
      </w:pPr>
      <w:r w:rsidRPr="00B855CB">
        <w:rPr>
          <w:lang w:val="eu-ES"/>
        </w:rPr>
        <w:t xml:space="preserve">Guneari gehitzeko hainbat modulu eskuragarri daude bere webgunean eta proiektu honetarako oso erabilgarriak diren moduluak aurkitu </w:t>
      </w:r>
      <w:r w:rsidR="003834BE">
        <w:rPr>
          <w:lang w:val="eu-ES"/>
        </w:rPr>
        <w:t>dira</w:t>
      </w:r>
      <w:r w:rsidRPr="00B855CB">
        <w:rPr>
          <w:lang w:val="eu-ES"/>
        </w:rPr>
        <w:t>.</w:t>
      </w:r>
    </w:p>
    <w:p w14:paraId="1DDF0A11" w14:textId="545F02E7" w:rsidR="00652BD0" w:rsidRPr="00B855CB" w:rsidRDefault="00652BD0" w:rsidP="00261AFA">
      <w:pPr>
        <w:pStyle w:val="Prrafodelista"/>
        <w:numPr>
          <w:ilvl w:val="0"/>
          <w:numId w:val="2"/>
        </w:numPr>
        <w:jc w:val="both"/>
        <w:rPr>
          <w:lang w:val="eu-ES"/>
        </w:rPr>
      </w:pPr>
      <w:r w:rsidRPr="00B855CB">
        <w:rPr>
          <w:lang w:val="eu-ES"/>
        </w:rPr>
        <w:t>Erabiltzaileak administratzea erraza da, rol berriak sortu eta baimenak zehaztu ditzakeen sistema integratu batekin. Funtzionalitate hori oso komenigarria zen proiektu honentzat.</w:t>
      </w:r>
    </w:p>
    <w:p w14:paraId="6E43E0C2" w14:textId="2699BA8B" w:rsidR="00652BD0" w:rsidRPr="00B855CB" w:rsidRDefault="00652BD0" w:rsidP="00261AFA">
      <w:pPr>
        <w:pStyle w:val="Prrafodelista"/>
        <w:numPr>
          <w:ilvl w:val="0"/>
          <w:numId w:val="2"/>
        </w:numPr>
        <w:jc w:val="both"/>
        <w:rPr>
          <w:lang w:val="eu-ES"/>
        </w:rPr>
      </w:pPr>
      <w:r w:rsidRPr="00B855CB">
        <w:rPr>
          <w:lang w:val="eu-ES"/>
        </w:rPr>
        <w:lastRenderedPageBreak/>
        <w:t>Mundu mailan garrantzitsuenak diren teknologia saltzaileen sailkapenak argitaratzen dituzten Gartner eta Forrester erakundeen txostenetan, CMS atalean, liderra den Acquia enpresak Drupal erabiltzen du oinarri bezala</w:t>
      </w:r>
      <w:ins w:id="409" w:author="JUAN MANUEL PIKATZA" w:date="2021-08-16T17:25:00Z">
        <w:r w:rsidR="003834BE">
          <w:rPr>
            <w:rStyle w:val="Refdenotaalpie"/>
            <w:lang w:val="eu-ES"/>
          </w:rPr>
          <w:footnoteReference w:id="10"/>
        </w:r>
      </w:ins>
      <w:r w:rsidRPr="00B855CB">
        <w:rPr>
          <w:lang w:val="eu-ES"/>
        </w:rPr>
        <w:t>.</w:t>
      </w:r>
    </w:p>
    <w:p w14:paraId="6DD020F4" w14:textId="0F1D08D3" w:rsidR="00652BD0" w:rsidRPr="00B855CB" w:rsidRDefault="00652BD0" w:rsidP="00652BD0">
      <w:pPr>
        <w:jc w:val="both"/>
        <w:rPr>
          <w:lang w:val="eu-ES"/>
        </w:rPr>
      </w:pPr>
      <w:r w:rsidRPr="00B855CB">
        <w:rPr>
          <w:lang w:val="eu-ES"/>
        </w:rPr>
        <w:t xml:space="preserve">ProMeta proiektuak CMSari dagokionez antzeko helburuak dituenez, aurreko arrazoi guztiak mantentzen dira. Gainera, </w:t>
      </w:r>
      <w:r w:rsidRPr="00B855CB">
        <w:rPr>
          <w:i/>
          <w:iCs/>
          <w:lang w:val="eu-ES"/>
        </w:rPr>
        <w:t>Drupal</w:t>
      </w:r>
      <w:r w:rsidRPr="00B855CB">
        <w:rPr>
          <w:lang w:val="eu-ES"/>
        </w:rPr>
        <w:t xml:space="preserve"> erabiltzeak orain beste abantaila bat du, aurreko proiektuaren zati batzuk berrerabiltzeko aukera.</w:t>
      </w:r>
    </w:p>
    <w:p w14:paraId="1EC191CB" w14:textId="4F4D8EC5" w:rsidR="00652BD0" w:rsidRPr="00B855CB" w:rsidRDefault="00652BD0" w:rsidP="00652BD0">
      <w:pPr>
        <w:pStyle w:val="Ttulo3"/>
        <w:jc w:val="both"/>
        <w:rPr>
          <w:lang w:val="eu-ES"/>
        </w:rPr>
      </w:pPr>
      <w:bookmarkStart w:id="411" w:name="_Toc74928288"/>
      <w:r w:rsidRPr="00B855CB">
        <w:rPr>
          <w:lang w:val="eu-ES"/>
        </w:rPr>
        <w:t>Wordpress</w:t>
      </w:r>
      <w:bookmarkEnd w:id="411"/>
    </w:p>
    <w:commentRangeStart w:id="412"/>
    <w:p w14:paraId="5B62DF2C" w14:textId="3C651363" w:rsidR="006E3EFE" w:rsidRPr="00B855CB" w:rsidRDefault="006D47C6" w:rsidP="006E3EFE">
      <w:pPr>
        <w:rPr>
          <w:lang w:val="eu-ES"/>
        </w:rPr>
      </w:pPr>
      <w:r>
        <w:fldChar w:fldCharType="begin"/>
      </w:r>
      <w:r>
        <w:instrText xml:space="preserve"> HYPERLINK "https://wordpress.com/" </w:instrText>
      </w:r>
      <w:r>
        <w:fldChar w:fldCharType="separate"/>
      </w:r>
      <w:r w:rsidR="006E3EFE" w:rsidRPr="00B855CB">
        <w:rPr>
          <w:rStyle w:val="Hipervnculo"/>
          <w:lang w:val="eu-ES"/>
        </w:rPr>
        <w:t>https://wordpress.com/</w:t>
      </w:r>
      <w:r>
        <w:rPr>
          <w:rStyle w:val="Hipervnculo"/>
          <w:lang w:val="eu-ES"/>
        </w:rPr>
        <w:fldChar w:fldCharType="end"/>
      </w:r>
      <w:r w:rsidR="006E3EFE" w:rsidRPr="00B855CB">
        <w:rPr>
          <w:lang w:val="eu-ES"/>
        </w:rPr>
        <w:t xml:space="preserve"> </w:t>
      </w:r>
    </w:p>
    <w:p w14:paraId="52391C93" w14:textId="0CA58A38" w:rsidR="006E3EFE" w:rsidRPr="00B855CB" w:rsidRDefault="00D800B8" w:rsidP="006E3EFE">
      <w:pPr>
        <w:rPr>
          <w:lang w:val="eu-ES"/>
        </w:rPr>
      </w:pPr>
      <w:hyperlink r:id="rId53" w:history="1">
        <w:r w:rsidR="006E3EFE" w:rsidRPr="00B855CB">
          <w:rPr>
            <w:rStyle w:val="Hipervnculo"/>
            <w:lang w:val="eu-ES"/>
          </w:rPr>
          <w:t>https://wordpress.org/</w:t>
        </w:r>
      </w:hyperlink>
      <w:r w:rsidR="006E3EFE" w:rsidRPr="00B855CB">
        <w:rPr>
          <w:lang w:val="eu-ES"/>
        </w:rPr>
        <w:t xml:space="preserve"> </w:t>
      </w:r>
    </w:p>
    <w:p w14:paraId="3357172C" w14:textId="45B4443C" w:rsidR="00254709" w:rsidRPr="00B855CB" w:rsidRDefault="00B92625" w:rsidP="006E3EFE">
      <w:pPr>
        <w:rPr>
          <w:lang w:val="eu-ES"/>
        </w:rPr>
      </w:pPr>
      <w:r>
        <w:fldChar w:fldCharType="begin"/>
      </w:r>
      <w:r w:rsidRPr="00B92625">
        <w:rPr>
          <w:lang w:val="eu-ES"/>
          <w:rPrChange w:id="413" w:author="JUAN MANUEL PIKATZA" w:date="2021-08-14T09:57:00Z">
            <w:rPr/>
          </w:rPrChange>
        </w:rPr>
        <w:instrText xml:space="preserve"> HYPERLINK "https://es.wikipedia.org/wiki/WordPress" </w:instrText>
      </w:r>
      <w:r>
        <w:fldChar w:fldCharType="separate"/>
      </w:r>
      <w:r w:rsidR="00254709" w:rsidRPr="00B855CB">
        <w:rPr>
          <w:rStyle w:val="Hipervnculo"/>
          <w:lang w:val="eu-ES"/>
        </w:rPr>
        <w:t>https://es.wikipedia.org/wiki/WordPress</w:t>
      </w:r>
      <w:r>
        <w:rPr>
          <w:rStyle w:val="Hipervnculo"/>
          <w:lang w:val="eu-ES"/>
        </w:rPr>
        <w:fldChar w:fldCharType="end"/>
      </w:r>
      <w:r w:rsidR="00254709" w:rsidRPr="00B855CB">
        <w:rPr>
          <w:lang w:val="eu-ES"/>
        </w:rPr>
        <w:t xml:space="preserve"> </w:t>
      </w:r>
      <w:commentRangeEnd w:id="412"/>
      <w:r w:rsidR="00194369">
        <w:rPr>
          <w:rStyle w:val="Refdecomentario"/>
        </w:rPr>
        <w:commentReference w:id="412"/>
      </w:r>
    </w:p>
    <w:p w14:paraId="74F08CD7" w14:textId="705D1D30" w:rsidR="00254709" w:rsidRPr="00B855CB" w:rsidRDefault="00254709" w:rsidP="000E172B">
      <w:pPr>
        <w:jc w:val="both"/>
        <w:rPr>
          <w:lang w:val="eu-ES"/>
        </w:rPr>
      </w:pPr>
      <w:r w:rsidRPr="00B855CB">
        <w:rPr>
          <w:lang w:val="eu-ES"/>
        </w:rPr>
        <w:t xml:space="preserve">2003ko maiatzaren 27an jarri zen abian, edozein motatako web orrialdeak sortzera bideratuta. Jatorrian blogen sorkuntzan arrakasta handia lortu zuen, </w:t>
      </w:r>
      <w:r w:rsidR="000E172B" w:rsidRPr="00B855CB">
        <w:rPr>
          <w:lang w:val="eu-ES"/>
        </w:rPr>
        <w:t xml:space="preserve">baina </w:t>
      </w:r>
      <w:r w:rsidRPr="00B855CB">
        <w:rPr>
          <w:lang w:val="eu-ES"/>
        </w:rPr>
        <w:t xml:space="preserve">geroago web orrialde komertzialak sortzeko tresna nagusietako bat </w:t>
      </w:r>
      <w:r w:rsidR="000E172B" w:rsidRPr="00B855CB">
        <w:rPr>
          <w:lang w:val="eu-ES"/>
        </w:rPr>
        <w:t>bilakatu zen</w:t>
      </w:r>
      <w:r w:rsidRPr="00B855CB">
        <w:rPr>
          <w:lang w:val="eu-ES"/>
        </w:rPr>
        <w:t>.</w:t>
      </w:r>
    </w:p>
    <w:p w14:paraId="3A5F8960" w14:textId="7FDD0BE6" w:rsidR="000E172B" w:rsidRPr="00B855CB" w:rsidRDefault="000E172B" w:rsidP="000E172B">
      <w:pPr>
        <w:jc w:val="both"/>
        <w:rPr>
          <w:lang w:val="eu-ES"/>
        </w:rPr>
      </w:pPr>
      <w:r w:rsidRPr="00B855CB">
        <w:rPr>
          <w:lang w:val="eu-ES"/>
        </w:rPr>
        <w:t>WordPress PHP hizkuntzan garatzen da MySQL eta Apache exekutatzen duten inguruneetarako, GPL lizentziapean eta software librea da.</w:t>
      </w:r>
    </w:p>
    <w:p w14:paraId="4B3FC2D7" w14:textId="068BC3F0" w:rsidR="000E172B" w:rsidRPr="00B855CB" w:rsidRDefault="000E172B" w:rsidP="000E172B">
      <w:pPr>
        <w:jc w:val="both"/>
        <w:rPr>
          <w:lang w:val="eu-ES"/>
        </w:rPr>
      </w:pPr>
      <w:r w:rsidRPr="00B855CB">
        <w:rPr>
          <w:lang w:val="eu-ES"/>
        </w:rPr>
        <w:t>Helburu orokorreko CMS ezagunena da. 2019ko martxoan Interneteko gune guztien % 33,4k eta eduki kudeatzaileetan oinarritutako gune guztien %60,3k erabiltzen zuten.</w:t>
      </w:r>
    </w:p>
    <w:p w14:paraId="3F35BAF1" w14:textId="5EEE8398" w:rsidR="000E172B" w:rsidRPr="00B855CB" w:rsidRDefault="000E172B" w:rsidP="000E172B">
      <w:pPr>
        <w:jc w:val="both"/>
        <w:rPr>
          <w:lang w:val="eu-ES"/>
        </w:rPr>
      </w:pPr>
      <w:r w:rsidRPr="00B855CB">
        <w:rPr>
          <w:lang w:val="eu-ES"/>
        </w:rPr>
        <w:t>Arrakastaren arrazoietako bat garatzaile eta diseinatzaileen komunitate izugarria da, bere muinean programatzeaz edo komunitatearentzako pluginak eta txantiloiak sortzeaz arduratzen dena.</w:t>
      </w:r>
    </w:p>
    <w:p w14:paraId="0302DD76" w14:textId="79CBCB3E" w:rsidR="00652BD0" w:rsidRPr="00B855CB" w:rsidRDefault="00652BD0" w:rsidP="00652BD0">
      <w:pPr>
        <w:pStyle w:val="Ttulo3"/>
        <w:jc w:val="both"/>
        <w:rPr>
          <w:lang w:val="eu-ES"/>
        </w:rPr>
      </w:pPr>
      <w:bookmarkStart w:id="414" w:name="_Toc74928289"/>
      <w:r w:rsidRPr="00B855CB">
        <w:rPr>
          <w:lang w:val="eu-ES"/>
        </w:rPr>
        <w:t>Drupal</w:t>
      </w:r>
      <w:bookmarkEnd w:id="414"/>
    </w:p>
    <w:p w14:paraId="7FC72269" w14:textId="2FAA8CFC" w:rsidR="006E3EFE" w:rsidRPr="00B855CB" w:rsidRDefault="00D800B8" w:rsidP="006E3EFE">
      <w:pPr>
        <w:rPr>
          <w:lang w:val="eu-ES"/>
        </w:rPr>
      </w:pPr>
      <w:hyperlink r:id="rId54" w:history="1">
        <w:r w:rsidR="006E3EFE" w:rsidRPr="00B855CB">
          <w:rPr>
            <w:rStyle w:val="Hipervnculo"/>
            <w:lang w:val="eu-ES"/>
          </w:rPr>
          <w:t>https://www.drupal.org/</w:t>
        </w:r>
      </w:hyperlink>
      <w:r w:rsidR="006E3EFE" w:rsidRPr="00B855CB">
        <w:rPr>
          <w:lang w:val="eu-ES"/>
        </w:rPr>
        <w:t xml:space="preserve"> </w:t>
      </w:r>
    </w:p>
    <w:p w14:paraId="237755FA" w14:textId="3CEF7B8F" w:rsidR="000E172B" w:rsidRPr="00B855CB" w:rsidRDefault="00D800B8" w:rsidP="006E3EFE">
      <w:pPr>
        <w:rPr>
          <w:lang w:val="eu-ES"/>
        </w:rPr>
      </w:pPr>
      <w:r>
        <w:fldChar w:fldCharType="begin"/>
      </w:r>
      <w:r w:rsidRPr="006B278F">
        <w:rPr>
          <w:lang w:val="eu-ES"/>
          <w:rPrChange w:id="415" w:author="Julen Etxaniz Aragoneses" w:date="2021-08-23T12:17:00Z">
            <w:rPr/>
          </w:rPrChange>
        </w:rPr>
        <w:instrText xml:space="preserve"> HYPERLINK "https://es.wikipedia.org/wiki/Drupal" </w:instrText>
      </w:r>
      <w:r>
        <w:fldChar w:fldCharType="separate"/>
      </w:r>
      <w:r w:rsidR="000E172B" w:rsidRPr="00B855CB">
        <w:rPr>
          <w:rStyle w:val="Hipervnculo"/>
          <w:lang w:val="eu-ES"/>
        </w:rPr>
        <w:t>https://es.wikipedia.org/wiki/Drupal</w:t>
      </w:r>
      <w:r>
        <w:rPr>
          <w:rStyle w:val="Hipervnculo"/>
          <w:lang w:val="eu-ES"/>
        </w:rPr>
        <w:fldChar w:fldCharType="end"/>
      </w:r>
      <w:r w:rsidR="000E172B" w:rsidRPr="00B855CB">
        <w:rPr>
          <w:lang w:val="eu-ES"/>
        </w:rPr>
        <w:t xml:space="preserve"> </w:t>
      </w:r>
    </w:p>
    <w:p w14:paraId="1DC88A4A" w14:textId="5BA11A62" w:rsidR="000E172B" w:rsidRPr="00B855CB" w:rsidRDefault="000E172B" w:rsidP="000E172B">
      <w:pPr>
        <w:jc w:val="both"/>
        <w:rPr>
          <w:lang w:val="eu-ES"/>
        </w:rPr>
      </w:pPr>
      <w:r w:rsidRPr="00B855CB">
        <w:rPr>
          <w:lang w:val="eu-ES"/>
        </w:rPr>
        <w:t>Doakoa, modularra, erabilera anitzekoa eta oso konfiguragarria da. Artikuluak, irudiak, fitxategiak argitaratzea ahalbidetzen du eta beste zerbitzu gehigarri batzuk ere eskaintzen ditu, hala nola foroak, inkestak, bozketak, blogak, erabiltzaileen administrazioa eta baimenak.</w:t>
      </w:r>
    </w:p>
    <w:p w14:paraId="4E7E016F" w14:textId="4DBE0E51" w:rsidR="000E172B" w:rsidRPr="00B855CB" w:rsidRDefault="000E172B" w:rsidP="000E172B">
      <w:pPr>
        <w:jc w:val="both"/>
        <w:rPr>
          <w:lang w:val="eu-ES"/>
        </w:rPr>
      </w:pPr>
      <w:r w:rsidRPr="00B855CB">
        <w:rPr>
          <w:lang w:val="eu-ES"/>
        </w:rPr>
        <w:t>Drupal sistema dinamikoa da: bere edukia zerbitzariaren fitxategi estatikoetan gorde beharrean, orrien testu edukia eta bestelako ezarpenak datu base batean gordetzen dira eta web ingurunea erabiliz editatzen dira.</w:t>
      </w:r>
    </w:p>
    <w:p w14:paraId="0F3818F6" w14:textId="444E14CB" w:rsidR="000E172B" w:rsidRPr="00B855CB" w:rsidRDefault="000E172B" w:rsidP="000E172B">
      <w:pPr>
        <w:jc w:val="both"/>
        <w:rPr>
          <w:lang w:val="eu-ES"/>
        </w:rPr>
      </w:pPr>
      <w:r w:rsidRPr="00B855CB">
        <w:rPr>
          <w:lang w:val="eu-ES"/>
        </w:rPr>
        <w:t>Doako programa da, GNU/GPL lizentziarekin, PHP-n idatzia eta MySQL-rekin bateragarria. Erabiltzaileen komunitate aktibo batek garatu eta mantentzen du. Aipagarria da kodea</w:t>
      </w:r>
      <w:r w:rsidR="00FB6D20" w:rsidRPr="00B855CB">
        <w:rPr>
          <w:lang w:val="eu-ES"/>
        </w:rPr>
        <w:t>ren</w:t>
      </w:r>
      <w:r w:rsidRPr="00B855CB">
        <w:rPr>
          <w:lang w:val="eu-ES"/>
        </w:rPr>
        <w:t xml:space="preserve"> eta sortutako orrien kalitatea, web estandarrak errespetatzea eta sistema osoaren erabilgarritasuna eta koherentzia.</w:t>
      </w:r>
    </w:p>
    <w:p w14:paraId="02809248" w14:textId="3356BF5D" w:rsidR="00FB6D20" w:rsidRPr="00B855CB" w:rsidRDefault="00FB6D20" w:rsidP="000E172B">
      <w:pPr>
        <w:jc w:val="both"/>
        <w:rPr>
          <w:lang w:val="eu-ES"/>
        </w:rPr>
      </w:pPr>
      <w:r w:rsidRPr="00B855CB">
        <w:rPr>
          <w:lang w:val="eu-ES"/>
        </w:rPr>
        <w:t>Drupal-en diseinua bereziki egokia da Interneteko komunitateak eraikitzeko eta kudeatzeko. Malgutasun eta moldagarritasunagatik nabarmentzen da, baita eskuragarri dauden modulu osagarrien kopuru handiagatik ere, webgune mota ugari egiteko egokia da.</w:t>
      </w:r>
    </w:p>
    <w:p w14:paraId="78A5D996" w14:textId="75EF39FC" w:rsidR="006E3EFE" w:rsidRPr="00B855CB" w:rsidRDefault="00652BD0" w:rsidP="006E3EFE">
      <w:pPr>
        <w:pStyle w:val="Ttulo3"/>
        <w:jc w:val="both"/>
        <w:rPr>
          <w:lang w:val="eu-ES"/>
        </w:rPr>
      </w:pPr>
      <w:bookmarkStart w:id="416" w:name="_Toc74928290"/>
      <w:r w:rsidRPr="00B855CB">
        <w:rPr>
          <w:lang w:val="eu-ES"/>
        </w:rPr>
        <w:t>Joomla</w:t>
      </w:r>
      <w:bookmarkEnd w:id="416"/>
    </w:p>
    <w:p w14:paraId="32AB1D36" w14:textId="4A63F8E3" w:rsidR="006E3EFE" w:rsidRPr="00B855CB" w:rsidRDefault="00D800B8" w:rsidP="006E3EFE">
      <w:pPr>
        <w:rPr>
          <w:lang w:val="eu-ES"/>
        </w:rPr>
      </w:pPr>
      <w:hyperlink r:id="rId55" w:history="1">
        <w:r w:rsidR="006E3EFE" w:rsidRPr="00B855CB">
          <w:rPr>
            <w:rStyle w:val="Hipervnculo"/>
            <w:lang w:val="eu-ES"/>
          </w:rPr>
          <w:t>https://www.joomla.org/</w:t>
        </w:r>
      </w:hyperlink>
      <w:r w:rsidR="006E3EFE" w:rsidRPr="00B855CB">
        <w:rPr>
          <w:lang w:val="eu-ES"/>
        </w:rPr>
        <w:t xml:space="preserve"> </w:t>
      </w:r>
    </w:p>
    <w:p w14:paraId="47D7D32D" w14:textId="784FF16E" w:rsidR="00FB6D20" w:rsidRPr="00B855CB" w:rsidRDefault="00D800B8" w:rsidP="006E3EFE">
      <w:pPr>
        <w:rPr>
          <w:lang w:val="eu-ES"/>
        </w:rPr>
      </w:pPr>
      <w:r>
        <w:lastRenderedPageBreak/>
        <w:fldChar w:fldCharType="begin"/>
      </w:r>
      <w:r w:rsidRPr="006B278F">
        <w:rPr>
          <w:lang w:val="eu-ES"/>
          <w:rPrChange w:id="417" w:author="Julen Etxaniz Aragoneses" w:date="2021-08-23T12:17:00Z">
            <w:rPr/>
          </w:rPrChange>
        </w:rPr>
        <w:instrText xml:space="preserve"> HYPERLINK "https://es.wikipedia.org/wiki/Joomla" </w:instrText>
      </w:r>
      <w:r>
        <w:fldChar w:fldCharType="separate"/>
      </w:r>
      <w:r w:rsidR="00FB6D20" w:rsidRPr="00B855CB">
        <w:rPr>
          <w:rStyle w:val="Hipervnculo"/>
          <w:lang w:val="eu-ES"/>
        </w:rPr>
        <w:t>https://es.wikipedia.org/wiki/Joomla</w:t>
      </w:r>
      <w:r>
        <w:rPr>
          <w:rStyle w:val="Hipervnculo"/>
          <w:lang w:val="eu-ES"/>
        </w:rPr>
        <w:fldChar w:fldCharType="end"/>
      </w:r>
      <w:r w:rsidR="00FB6D20" w:rsidRPr="00B855CB">
        <w:rPr>
          <w:lang w:val="eu-ES"/>
        </w:rPr>
        <w:t xml:space="preserve"> </w:t>
      </w:r>
    </w:p>
    <w:p w14:paraId="25D30000" w14:textId="3B402A1D" w:rsidR="00FB6D20" w:rsidRPr="00B855CB" w:rsidRDefault="00FB6D20" w:rsidP="006E3EFE">
      <w:pPr>
        <w:rPr>
          <w:lang w:val="eu-ES"/>
        </w:rPr>
      </w:pPr>
      <w:r w:rsidRPr="00B855CB">
        <w:rPr>
          <w:lang w:val="eu-ES"/>
        </w:rPr>
        <w:t>Webgune dinamiko eta interaktiboak garatzeko aukera ematen du. Webgune bateko edukia modu errazean sortu, aldatu edo ezabatzeko aukera ematen du administrazio panel baten bidez. Kode irekiko softwarea da, PHP-n programatua edo garatua eta GNU General Public License (GPL) lizentziapean argitaratua.</w:t>
      </w:r>
    </w:p>
    <w:p w14:paraId="279C7B58" w14:textId="0E502E65" w:rsidR="00FB6D20" w:rsidRPr="00B855CB" w:rsidRDefault="00FB6D20" w:rsidP="006E3EFE">
      <w:pPr>
        <w:rPr>
          <w:lang w:val="eu-ES"/>
        </w:rPr>
      </w:pPr>
      <w:r w:rsidRPr="00B855CB">
        <w:rPr>
          <w:lang w:val="eu-ES"/>
        </w:rPr>
        <w:t>Bere funtzionamendurako datu-base kudeatzailearekin sortutako datu-basea behar du (MySQL da ohikoena), baita Apache HTTP zerbitzaria ere.</w:t>
      </w:r>
    </w:p>
    <w:p w14:paraId="3510802E" w14:textId="0D92B92C" w:rsidR="00FB6D20" w:rsidRPr="00B855CB" w:rsidRDefault="00FB6D20" w:rsidP="006E3EFE">
      <w:pPr>
        <w:rPr>
          <w:lang w:val="eu-ES"/>
        </w:rPr>
      </w:pPr>
      <w:r w:rsidRPr="00B855CB">
        <w:rPr>
          <w:lang w:val="eu-ES"/>
        </w:rPr>
        <w:t>Ondo eratutako HTML kodea sortzea, blogen kudeaketa, artikuluak inprimatzeko ikuspegiak, albisteen flash-a, foroak, inkestak (inkestak), egutegiak, gune bilaketak integratuak eta hizkuntza anitzeko laguntza dira Joomla-rekin sor daitezkeen tresnetako batzuk. Gaur egungo joerak direla eta apustu handia egiten ari da merkataritza elektronikoaren alde.</w:t>
      </w:r>
    </w:p>
    <w:p w14:paraId="42A58DCB" w14:textId="58B33BDB" w:rsidR="003F1E1E" w:rsidRPr="00B855CB" w:rsidRDefault="00772178" w:rsidP="003273CE">
      <w:pPr>
        <w:pStyle w:val="Ttulo2"/>
        <w:jc w:val="both"/>
        <w:rPr>
          <w:rFonts w:eastAsia="Calibri Light"/>
          <w:lang w:val="eu-ES"/>
        </w:rPr>
      </w:pPr>
      <w:bookmarkStart w:id="418" w:name="_Toc74928291"/>
      <w:r w:rsidRPr="00B855CB">
        <w:rPr>
          <w:rFonts w:eastAsia="Calibri Light"/>
          <w:lang w:val="eu-ES"/>
        </w:rPr>
        <w:t xml:space="preserve">Dokumentazioa </w:t>
      </w:r>
      <w:r w:rsidR="00404C19" w:rsidRPr="00B855CB">
        <w:rPr>
          <w:rFonts w:eastAsia="Calibri Light"/>
          <w:lang w:val="eu-ES"/>
        </w:rPr>
        <w:t>Hosting</w:t>
      </w:r>
      <w:r w:rsidR="00417119" w:rsidRPr="00B855CB">
        <w:rPr>
          <w:rFonts w:eastAsia="Calibri Light"/>
          <w:lang w:val="eu-ES"/>
        </w:rPr>
        <w:t>a</w:t>
      </w:r>
      <w:bookmarkEnd w:id="418"/>
    </w:p>
    <w:p w14:paraId="3B8AAC5D" w14:textId="35522275" w:rsidR="00404C19" w:rsidRPr="00B855CB" w:rsidRDefault="00404C19" w:rsidP="003273CE">
      <w:pPr>
        <w:jc w:val="both"/>
        <w:rPr>
          <w:rFonts w:eastAsia="Calibri Light"/>
          <w:lang w:val="eu-ES"/>
        </w:rPr>
      </w:pPr>
      <w:r w:rsidRPr="00B855CB">
        <w:rPr>
          <w:rFonts w:eastAsia="Calibri Light"/>
          <w:lang w:val="eu-ES"/>
        </w:rPr>
        <w:t>Proiektuaren webgunea eta sortutako produktuaren webgunea interneten publikoki eskuragarri egon daitezen hosting zerbitzu bat erabili behar da. Hauek batera publikatu daitezke edo aparteko webgune moduan.</w:t>
      </w:r>
      <w:r w:rsidR="00A3136E" w:rsidRPr="00B855CB">
        <w:rPr>
          <w:rFonts w:eastAsia="Calibri Light"/>
          <w:lang w:val="eu-ES"/>
        </w:rPr>
        <w:t xml:space="preserve"> Doako aukerak bakarrik aztertu dira.</w:t>
      </w:r>
    </w:p>
    <w:p w14:paraId="49F5227F" w14:textId="407E4B2E" w:rsidR="00404C19" w:rsidRPr="00B855CB" w:rsidRDefault="00404C19" w:rsidP="003273CE">
      <w:pPr>
        <w:pStyle w:val="Ttulo3"/>
        <w:jc w:val="both"/>
        <w:rPr>
          <w:rFonts w:eastAsia="Calibri Light"/>
          <w:lang w:val="eu-ES"/>
        </w:rPr>
      </w:pPr>
      <w:bookmarkStart w:id="419" w:name="_Toc74928292"/>
      <w:r w:rsidRPr="00B855CB">
        <w:rPr>
          <w:rFonts w:eastAsia="Calibri Light"/>
          <w:lang w:val="eu-ES"/>
        </w:rPr>
        <w:t>GitHub Pages</w:t>
      </w:r>
      <w:bookmarkEnd w:id="419"/>
    </w:p>
    <w:p w14:paraId="684C541D" w14:textId="2DEE086A" w:rsidR="00A3136E" w:rsidRPr="00B855CB" w:rsidRDefault="00D800B8" w:rsidP="003273CE">
      <w:pPr>
        <w:jc w:val="both"/>
        <w:rPr>
          <w:lang w:val="eu-ES"/>
        </w:rPr>
      </w:pPr>
      <w:hyperlink r:id="rId56" w:history="1">
        <w:r w:rsidR="00A3136E" w:rsidRPr="00B855CB">
          <w:rPr>
            <w:rStyle w:val="Hipervnculo"/>
            <w:lang w:val="eu-ES"/>
          </w:rPr>
          <w:t>https://pages.github.com/</w:t>
        </w:r>
      </w:hyperlink>
    </w:p>
    <w:p w14:paraId="2CF528DC" w14:textId="1BBC8DAA" w:rsidR="00404C19" w:rsidRPr="00B855CB" w:rsidRDefault="00404C19" w:rsidP="00A323B8">
      <w:pPr>
        <w:jc w:val="both"/>
        <w:rPr>
          <w:rFonts w:eastAsia="Calibri Light"/>
          <w:lang w:val="eu-ES"/>
        </w:rPr>
      </w:pPr>
      <w:r w:rsidRPr="00B855CB">
        <w:rPr>
          <w:rFonts w:eastAsia="Calibri Light"/>
          <w:lang w:val="eu-ES"/>
        </w:rPr>
        <w:t xml:space="preserve">GitHubekin integratuta, automatikoki eraikitzen da webgunea kodea GitHub-era igotakoan. </w:t>
      </w:r>
      <w:r w:rsidR="005471DE" w:rsidRPr="00B855CB">
        <w:rPr>
          <w:rFonts w:eastAsia="Calibri Light"/>
          <w:lang w:val="eu-ES"/>
        </w:rPr>
        <w:t>Konfigurazio oso erraza, erre</w:t>
      </w:r>
      <w:r w:rsidR="00B15ED7" w:rsidRPr="00B855CB">
        <w:rPr>
          <w:rFonts w:eastAsia="Calibri Light"/>
          <w:lang w:val="eu-ES"/>
        </w:rPr>
        <w:t>p</w:t>
      </w:r>
      <w:r w:rsidR="005471DE" w:rsidRPr="00B855CB">
        <w:rPr>
          <w:rFonts w:eastAsia="Calibri Light"/>
          <w:lang w:val="eu-ES"/>
        </w:rPr>
        <w:t xml:space="preserve">ositoriotik bertatik egiten da. </w:t>
      </w:r>
      <w:r w:rsidRPr="00B855CB">
        <w:rPr>
          <w:rFonts w:eastAsia="Calibri Light"/>
          <w:lang w:val="eu-ES"/>
        </w:rPr>
        <w:t>Webgune estatikoak bakarrik onartzen ditu, beraz, drupal-erako ez du balio, PHP erabiltzen baitu.</w:t>
      </w:r>
      <w:r w:rsidR="00B15ED7" w:rsidRPr="00B855CB">
        <w:rPr>
          <w:rFonts w:eastAsia="Calibri Light"/>
          <w:lang w:val="eu-ES"/>
        </w:rPr>
        <w:t xml:space="preserve"> Webguneak HTML, CSS, eta JavaScript-en idatzita egon daitezke edo Jekyll webgune estatiko sortzailea erabiliz.</w:t>
      </w:r>
    </w:p>
    <w:p w14:paraId="4E0CCEA2" w14:textId="67EC2D33" w:rsidR="00006585" w:rsidRPr="00B855CB" w:rsidRDefault="00006585" w:rsidP="00006585">
      <w:pPr>
        <w:pStyle w:val="Ttulo3"/>
        <w:rPr>
          <w:rFonts w:eastAsia="Calibri Light"/>
          <w:lang w:val="eu-ES"/>
        </w:rPr>
      </w:pPr>
      <w:bookmarkStart w:id="420" w:name="_Toc74928293"/>
      <w:r w:rsidRPr="00B855CB">
        <w:rPr>
          <w:rFonts w:eastAsia="Calibri Light"/>
          <w:lang w:val="eu-ES"/>
        </w:rPr>
        <w:t>GitLab Pages</w:t>
      </w:r>
      <w:bookmarkEnd w:id="420"/>
    </w:p>
    <w:p w14:paraId="6A8EEB38" w14:textId="1FC5A34D" w:rsidR="00006585" w:rsidRPr="00B855CB" w:rsidRDefault="00D800B8" w:rsidP="00006585">
      <w:pPr>
        <w:rPr>
          <w:lang w:val="eu-ES"/>
        </w:rPr>
      </w:pPr>
      <w:r>
        <w:fldChar w:fldCharType="begin"/>
      </w:r>
      <w:r w:rsidRPr="006B278F">
        <w:rPr>
          <w:lang w:val="eu-ES"/>
          <w:rPrChange w:id="421" w:author="Julen Etxaniz Aragoneses" w:date="2021-08-23T12:17:00Z">
            <w:rPr/>
          </w:rPrChange>
        </w:rPr>
        <w:instrText xml:space="preserve"> HYPERLINK "https://docs.gitlab.com/ee/user/project/pages/" </w:instrText>
      </w:r>
      <w:r>
        <w:fldChar w:fldCharType="separate"/>
      </w:r>
      <w:r w:rsidR="00B15ED7" w:rsidRPr="00B855CB">
        <w:rPr>
          <w:rStyle w:val="Hipervnculo"/>
          <w:lang w:val="eu-ES"/>
        </w:rPr>
        <w:t>https://docs.gitlab.com/ee/user/project/pages/</w:t>
      </w:r>
      <w:r>
        <w:rPr>
          <w:rStyle w:val="Hipervnculo"/>
          <w:lang w:val="eu-ES"/>
        </w:rPr>
        <w:fldChar w:fldCharType="end"/>
      </w:r>
      <w:r w:rsidR="00B15ED7" w:rsidRPr="00B855CB">
        <w:rPr>
          <w:lang w:val="eu-ES"/>
        </w:rPr>
        <w:t xml:space="preserve"> </w:t>
      </w:r>
    </w:p>
    <w:p w14:paraId="33829B5A" w14:textId="2BBEC62D" w:rsidR="00B15ED7" w:rsidRPr="00B855CB" w:rsidRDefault="00B15ED7" w:rsidP="00A323B8">
      <w:pPr>
        <w:jc w:val="both"/>
        <w:rPr>
          <w:lang w:val="eu-ES"/>
        </w:rPr>
      </w:pPr>
      <w:r w:rsidRPr="00B855CB">
        <w:rPr>
          <w:lang w:val="eu-ES"/>
        </w:rPr>
        <w:t>GitHub Pages-en antzekoa da, baina aukera gehiago eskaintzen ditu. Webgune estatiko sortzaile guztiak onartzen ditu, Gastby, Jekyll, Hugo, etab. Hori bai, webgune guztiak eraikitzeko Continuous Integration fitxategi bat behar da. GitHub-en ez da beharrezkoa, aukeretan aktibatzea nahikoa da.</w:t>
      </w:r>
      <w:r w:rsidR="00A323B8" w:rsidRPr="00B855CB">
        <w:rPr>
          <w:lang w:val="eu-ES"/>
        </w:rPr>
        <w:t xml:space="preserve"> Gure webguneak ez duenez erabiltzen webgune estatiko sortzailerik, GitHub Pages erabiltzea hobe da sinpleagoa delako.</w:t>
      </w:r>
    </w:p>
    <w:p w14:paraId="06B390F6" w14:textId="10966CFC" w:rsidR="004B6F21" w:rsidRPr="00B855CB" w:rsidRDefault="004B6F21" w:rsidP="003273CE">
      <w:pPr>
        <w:pStyle w:val="Ttulo3"/>
        <w:jc w:val="both"/>
        <w:rPr>
          <w:rFonts w:eastAsia="Calibri Light"/>
          <w:lang w:val="eu-ES"/>
        </w:rPr>
      </w:pPr>
      <w:bookmarkStart w:id="422" w:name="_Toc74928294"/>
      <w:r w:rsidRPr="00B855CB">
        <w:rPr>
          <w:rFonts w:eastAsia="Calibri Light"/>
          <w:lang w:val="eu-ES"/>
        </w:rPr>
        <w:t>Netlify</w:t>
      </w:r>
      <w:bookmarkEnd w:id="422"/>
    </w:p>
    <w:p w14:paraId="5ECDFDEE" w14:textId="7C167DD0" w:rsidR="00A3136E" w:rsidRPr="00B855CB" w:rsidRDefault="00D800B8" w:rsidP="003273CE">
      <w:pPr>
        <w:jc w:val="both"/>
        <w:rPr>
          <w:lang w:val="eu-ES"/>
        </w:rPr>
      </w:pPr>
      <w:hyperlink r:id="rId57" w:history="1">
        <w:r w:rsidR="00A3136E" w:rsidRPr="00B855CB">
          <w:rPr>
            <w:rStyle w:val="Hipervnculo"/>
            <w:lang w:val="eu-ES"/>
          </w:rPr>
          <w:t>https://www.netlify.com/</w:t>
        </w:r>
      </w:hyperlink>
    </w:p>
    <w:p w14:paraId="5098A812" w14:textId="5C21499D" w:rsidR="004B6F21" w:rsidRPr="00B855CB" w:rsidRDefault="004B6F21" w:rsidP="00A323B8">
      <w:pPr>
        <w:jc w:val="both"/>
        <w:rPr>
          <w:rFonts w:eastAsia="Calibri Light"/>
          <w:lang w:val="eu-ES"/>
        </w:rPr>
      </w:pPr>
      <w:r w:rsidRPr="00B855CB">
        <w:rPr>
          <w:rFonts w:eastAsia="Calibri Light"/>
          <w:lang w:val="eu-ES"/>
        </w:rPr>
        <w:t>GitHub</w:t>
      </w:r>
      <w:r w:rsidR="00A323B8" w:rsidRPr="00B855CB">
        <w:rPr>
          <w:rFonts w:eastAsia="Calibri Light"/>
          <w:lang w:val="eu-ES"/>
        </w:rPr>
        <w:t>-</w:t>
      </w:r>
      <w:r w:rsidRPr="00B855CB">
        <w:rPr>
          <w:rFonts w:eastAsia="Calibri Light"/>
          <w:lang w:val="eu-ES"/>
        </w:rPr>
        <w:t xml:space="preserve">ekin integratu daiteke, automatikoki eraikitzen da webgunea kodea GitHub-era igotakoan. </w:t>
      </w:r>
      <w:r w:rsidR="00B15ED7" w:rsidRPr="00B855CB">
        <w:rPr>
          <w:rFonts w:eastAsia="Calibri Light"/>
          <w:lang w:val="eu-ES"/>
        </w:rPr>
        <w:t>Aurrekoek bezala, w</w:t>
      </w:r>
      <w:r w:rsidRPr="00B855CB">
        <w:rPr>
          <w:rFonts w:eastAsia="Calibri Light"/>
          <w:lang w:val="eu-ES"/>
        </w:rPr>
        <w:t>ebgune estatikoak bakarrik onartzen ditu</w:t>
      </w:r>
      <w:r w:rsidR="00B15ED7" w:rsidRPr="00B855CB">
        <w:rPr>
          <w:rFonts w:eastAsia="Calibri Light"/>
          <w:lang w:val="eu-ES"/>
        </w:rPr>
        <w:t xml:space="preserve"> baina aukera zabalagoak ditu.</w:t>
      </w:r>
      <w:r w:rsidR="00A323B8" w:rsidRPr="00B855CB">
        <w:rPr>
          <w:rFonts w:eastAsia="Calibri Light"/>
          <w:lang w:val="eu-ES"/>
        </w:rPr>
        <w:t xml:space="preserve"> Kasu honetan webgune sinple bat eraikitzea bakarrik interesatzen zaigunez, aurreko aukerekin nahikoa daukagu.</w:t>
      </w:r>
    </w:p>
    <w:p w14:paraId="5D6B772D" w14:textId="3DC253B6" w:rsidR="00772178" w:rsidRPr="00B855CB" w:rsidRDefault="00772178" w:rsidP="003273CE">
      <w:pPr>
        <w:pStyle w:val="Ttulo2"/>
        <w:jc w:val="both"/>
        <w:rPr>
          <w:rFonts w:eastAsia="Calibri Light"/>
          <w:lang w:val="eu-ES"/>
        </w:rPr>
      </w:pPr>
      <w:bookmarkStart w:id="423" w:name="_Toc74928295"/>
      <w:r w:rsidRPr="00B855CB">
        <w:rPr>
          <w:rFonts w:eastAsia="Calibri Light"/>
          <w:lang w:val="eu-ES"/>
        </w:rPr>
        <w:t>Drupal Hosting</w:t>
      </w:r>
      <w:r w:rsidR="00417119" w:rsidRPr="00B855CB">
        <w:rPr>
          <w:rFonts w:eastAsia="Calibri Light"/>
          <w:lang w:val="eu-ES"/>
        </w:rPr>
        <w:t>a</w:t>
      </w:r>
      <w:bookmarkEnd w:id="423"/>
    </w:p>
    <w:p w14:paraId="2FA096F0" w14:textId="694AA6F0" w:rsidR="00404C19" w:rsidRPr="00B855CB" w:rsidRDefault="00404C19" w:rsidP="003273CE">
      <w:pPr>
        <w:pStyle w:val="Ttulo3"/>
        <w:jc w:val="both"/>
        <w:rPr>
          <w:rFonts w:eastAsia="Calibri Light"/>
          <w:lang w:val="eu-ES"/>
        </w:rPr>
      </w:pPr>
      <w:bookmarkStart w:id="424" w:name="_Toc74928296"/>
      <w:r w:rsidRPr="00B855CB">
        <w:rPr>
          <w:rFonts w:eastAsia="Calibri Light"/>
          <w:lang w:val="eu-ES"/>
        </w:rPr>
        <w:t>000webhost</w:t>
      </w:r>
      <w:bookmarkEnd w:id="424"/>
    </w:p>
    <w:p w14:paraId="1FA9D5B8" w14:textId="05E5814A" w:rsidR="00A3136E" w:rsidRPr="00B855CB" w:rsidRDefault="00D800B8" w:rsidP="003273CE">
      <w:pPr>
        <w:jc w:val="both"/>
        <w:rPr>
          <w:lang w:val="eu-ES"/>
        </w:rPr>
      </w:pPr>
      <w:hyperlink r:id="rId58" w:history="1">
        <w:r w:rsidR="00A3136E" w:rsidRPr="00B855CB">
          <w:rPr>
            <w:rStyle w:val="Hipervnculo"/>
            <w:lang w:val="eu-ES"/>
          </w:rPr>
          <w:t>https://www.000webhost.com/</w:t>
        </w:r>
      </w:hyperlink>
    </w:p>
    <w:p w14:paraId="17EAE996" w14:textId="45568917" w:rsidR="00404C19" w:rsidRPr="00B855CB" w:rsidRDefault="00404C19" w:rsidP="003273CE">
      <w:pPr>
        <w:jc w:val="both"/>
        <w:rPr>
          <w:rFonts w:eastAsia="Calibri Light"/>
          <w:lang w:val="eu-ES"/>
        </w:rPr>
      </w:pPr>
      <w:r w:rsidRPr="00B855CB">
        <w:rPr>
          <w:rFonts w:eastAsia="Calibri Light"/>
          <w:lang w:val="eu-ES"/>
        </w:rPr>
        <w:t xml:space="preserve">Ez dauka GitHubekin integraziorik eta beraz kodea eskuz igo beharko litzateke aldi bakoitzean. </w:t>
      </w:r>
      <w:r w:rsidR="005471DE" w:rsidRPr="00B855CB">
        <w:rPr>
          <w:rFonts w:eastAsia="Calibri Light"/>
          <w:lang w:val="eu-ES"/>
        </w:rPr>
        <w:t xml:space="preserve">PHP kodea onartzen du, eta </w:t>
      </w:r>
      <w:r w:rsidR="001D3B12" w:rsidRPr="00B855CB">
        <w:rPr>
          <w:rFonts w:eastAsia="Calibri Light"/>
          <w:lang w:val="eu-ES"/>
        </w:rPr>
        <w:t>beraz</w:t>
      </w:r>
      <w:r w:rsidR="005471DE" w:rsidRPr="00B855CB">
        <w:rPr>
          <w:rFonts w:eastAsia="Calibri Light"/>
          <w:lang w:val="eu-ES"/>
        </w:rPr>
        <w:t xml:space="preserve"> </w:t>
      </w:r>
      <w:r w:rsidR="001D3B12" w:rsidRPr="00B855CB">
        <w:rPr>
          <w:rFonts w:eastAsia="Calibri Light"/>
          <w:lang w:val="eu-ES"/>
        </w:rPr>
        <w:t>D</w:t>
      </w:r>
      <w:r w:rsidR="005471DE" w:rsidRPr="00B855CB">
        <w:rPr>
          <w:rFonts w:eastAsia="Calibri Light"/>
          <w:lang w:val="eu-ES"/>
        </w:rPr>
        <w:t xml:space="preserve">rupalerako balio du. </w:t>
      </w:r>
      <w:r w:rsidR="001D3B12" w:rsidRPr="00B855CB">
        <w:rPr>
          <w:rFonts w:eastAsia="Calibri Light"/>
          <w:lang w:val="eu-ES"/>
        </w:rPr>
        <w:t xml:space="preserve">MySQL datu-basea eskaintzen du, xampp-ekin bateragarria. </w:t>
      </w:r>
      <w:r w:rsidR="005471DE" w:rsidRPr="00B855CB">
        <w:rPr>
          <w:rFonts w:eastAsia="Calibri Light"/>
          <w:lang w:val="eu-ES"/>
        </w:rPr>
        <w:t xml:space="preserve">ProWF proiektuan aukera hau erabili da </w:t>
      </w:r>
      <w:r w:rsidR="001D3B12" w:rsidRPr="00B855CB">
        <w:rPr>
          <w:rFonts w:eastAsia="Calibri Light"/>
          <w:lang w:val="eu-ES"/>
        </w:rPr>
        <w:t>proiektuaren</w:t>
      </w:r>
      <w:r w:rsidR="005471DE" w:rsidRPr="00B855CB">
        <w:rPr>
          <w:rFonts w:eastAsia="Calibri Light"/>
          <w:lang w:val="eu-ES"/>
        </w:rPr>
        <w:t xml:space="preserve"> webgunerako. Drupal webgunea ez da eskuragarri jarri.</w:t>
      </w:r>
    </w:p>
    <w:p w14:paraId="47601456" w14:textId="7E6D68FB" w:rsidR="00404C19" w:rsidRPr="00B855CB" w:rsidRDefault="00404C19" w:rsidP="003273CE">
      <w:pPr>
        <w:pStyle w:val="Ttulo3"/>
        <w:jc w:val="both"/>
        <w:rPr>
          <w:rFonts w:eastAsia="Calibri Light"/>
          <w:lang w:val="eu-ES"/>
        </w:rPr>
      </w:pPr>
      <w:bookmarkStart w:id="425" w:name="_Toc74928297"/>
      <w:r w:rsidRPr="00B855CB">
        <w:rPr>
          <w:rFonts w:eastAsia="Calibri Light"/>
          <w:lang w:val="eu-ES"/>
        </w:rPr>
        <w:lastRenderedPageBreak/>
        <w:t>Heroku</w:t>
      </w:r>
      <w:bookmarkEnd w:id="425"/>
    </w:p>
    <w:p w14:paraId="184F7C42" w14:textId="509D9693" w:rsidR="00A3136E" w:rsidRPr="00B855CB" w:rsidRDefault="00D800B8" w:rsidP="003273CE">
      <w:pPr>
        <w:jc w:val="both"/>
        <w:rPr>
          <w:lang w:val="eu-ES"/>
        </w:rPr>
      </w:pPr>
      <w:hyperlink r:id="rId59" w:history="1">
        <w:r w:rsidR="00A3136E" w:rsidRPr="00B855CB">
          <w:rPr>
            <w:rStyle w:val="Hipervnculo"/>
            <w:lang w:val="eu-ES"/>
          </w:rPr>
          <w:t>https://www.heroku.com/</w:t>
        </w:r>
      </w:hyperlink>
    </w:p>
    <w:p w14:paraId="7B1DA47E" w14:textId="48A66310" w:rsidR="00457CCA" w:rsidRPr="00B855CB" w:rsidRDefault="005471DE" w:rsidP="007A738B">
      <w:pPr>
        <w:jc w:val="both"/>
        <w:rPr>
          <w:rFonts w:eastAsia="Calibri Light"/>
          <w:lang w:val="eu-ES"/>
        </w:rPr>
      </w:pPr>
      <w:r w:rsidRPr="00B855CB">
        <w:rPr>
          <w:rFonts w:eastAsia="Calibri Light"/>
          <w:lang w:val="eu-ES"/>
        </w:rPr>
        <w:t>GitHubekin integratu</w:t>
      </w:r>
      <w:r w:rsidR="004B6F21" w:rsidRPr="00B855CB">
        <w:rPr>
          <w:rFonts w:eastAsia="Calibri Light"/>
          <w:lang w:val="eu-ES"/>
        </w:rPr>
        <w:t xml:space="preserve"> daiteke, </w:t>
      </w:r>
      <w:r w:rsidRPr="00B855CB">
        <w:rPr>
          <w:rFonts w:eastAsia="Calibri Light"/>
          <w:lang w:val="eu-ES"/>
        </w:rPr>
        <w:t>automatikoki eraikitzen da webgunea kodea GitHub-era igotakoan</w:t>
      </w:r>
      <w:r w:rsidR="00F240A9" w:rsidRPr="00B855CB">
        <w:rPr>
          <w:rFonts w:eastAsia="Calibri Light"/>
          <w:lang w:val="eu-ES"/>
        </w:rPr>
        <w:t xml:space="preserve"> </w:t>
      </w:r>
      <w:r w:rsidR="00D800B8">
        <w:fldChar w:fldCharType="begin"/>
      </w:r>
      <w:r w:rsidR="00D800B8" w:rsidRPr="006B278F">
        <w:rPr>
          <w:lang w:val="eu-ES"/>
          <w:rPrChange w:id="426" w:author="Julen Etxaniz Aragoneses" w:date="2021-08-23T12:17:00Z">
            <w:rPr/>
          </w:rPrChange>
        </w:rPr>
        <w:instrText xml:space="preserve"> HYPERLINK "https://devcenter.heroku.com/articles/github-integration" </w:instrText>
      </w:r>
      <w:r w:rsidR="00D800B8">
        <w:fldChar w:fldCharType="separate"/>
      </w:r>
      <w:r w:rsidR="00F240A9" w:rsidRPr="00B855CB">
        <w:rPr>
          <w:rStyle w:val="Hipervnculo"/>
          <w:rFonts w:eastAsia="Calibri Light" w:cstheme="minorHAnsi"/>
          <w:lang w:val="eu-ES"/>
        </w:rPr>
        <w:t>https://devcenter.heroku.com/articles/github-integration</w:t>
      </w:r>
      <w:r w:rsidR="00D800B8">
        <w:rPr>
          <w:rStyle w:val="Hipervnculo"/>
          <w:rFonts w:eastAsia="Calibri Light" w:cstheme="minorHAnsi"/>
          <w:lang w:val="eu-ES"/>
        </w:rPr>
        <w:fldChar w:fldCharType="end"/>
      </w:r>
      <w:r w:rsidRPr="00B855CB">
        <w:rPr>
          <w:rFonts w:eastAsia="Calibri Light"/>
          <w:lang w:val="eu-ES"/>
        </w:rPr>
        <w:t xml:space="preserve">. Konfigurazioa GitHub Pages-ena baino zailagoa da. PHP kodea onartzen du eta beraz, </w:t>
      </w:r>
      <w:r w:rsidR="00F240A9" w:rsidRPr="00B855CB">
        <w:rPr>
          <w:rFonts w:eastAsia="Calibri Light"/>
          <w:lang w:val="eu-ES"/>
        </w:rPr>
        <w:t>D</w:t>
      </w:r>
      <w:r w:rsidRPr="00B855CB">
        <w:rPr>
          <w:rFonts w:eastAsia="Calibri Light"/>
          <w:lang w:val="eu-ES"/>
        </w:rPr>
        <w:t>rupalerako balio du.</w:t>
      </w:r>
      <w:r w:rsidR="000F3BBA" w:rsidRPr="00B855CB">
        <w:rPr>
          <w:rFonts w:eastAsia="Calibri Light" w:cstheme="minorHAnsi"/>
          <w:lang w:val="eu-ES"/>
        </w:rPr>
        <w:t xml:space="preserve"> Defektuz PostgreSQL datu-basea eskaintzen du. Xampp-ek, berriz, MySQL eskaintzen du. Drupal modu sinplean instalatzeko ez dago prestatuta.</w:t>
      </w:r>
    </w:p>
    <w:p w14:paraId="6BA339E9" w14:textId="1063F8E6" w:rsidR="00772178" w:rsidRPr="00B855CB" w:rsidRDefault="00772178" w:rsidP="00772178">
      <w:pPr>
        <w:pStyle w:val="Ttulo3"/>
        <w:jc w:val="both"/>
        <w:rPr>
          <w:rFonts w:eastAsia="Calibri Light"/>
          <w:lang w:val="eu-ES"/>
        </w:rPr>
      </w:pPr>
      <w:bookmarkStart w:id="427" w:name="_Toc74928298"/>
      <w:r w:rsidRPr="00B855CB">
        <w:rPr>
          <w:rFonts w:eastAsia="Calibri Light"/>
          <w:lang w:val="eu-ES"/>
        </w:rPr>
        <w:t>Acquia</w:t>
      </w:r>
      <w:bookmarkEnd w:id="427"/>
    </w:p>
    <w:p w14:paraId="665050D1" w14:textId="3233389A" w:rsidR="00772178" w:rsidRPr="00B855CB" w:rsidRDefault="00772178" w:rsidP="00772178">
      <w:pPr>
        <w:rPr>
          <w:lang w:val="eu-ES"/>
        </w:rPr>
      </w:pPr>
      <w:r w:rsidRPr="00B855CB">
        <w:rPr>
          <w:lang w:val="eu-ES"/>
        </w:rPr>
        <w:t xml:space="preserve">Ez dauka doako planik </w:t>
      </w:r>
      <w:r w:rsidR="00D800B8">
        <w:fldChar w:fldCharType="begin"/>
      </w:r>
      <w:r w:rsidR="00D800B8" w:rsidRPr="006B278F">
        <w:rPr>
          <w:lang w:val="en-GB"/>
          <w:rPrChange w:id="428" w:author="Julen Etxaniz Aragoneses" w:date="2021-08-23T12:17:00Z">
            <w:rPr/>
          </w:rPrChange>
        </w:rPr>
        <w:instrText xml:space="preserve"> HYPERLINK "https://www.acquia.com/choosing-right-acquia-cloud-platform" </w:instrText>
      </w:r>
      <w:r w:rsidR="00D800B8">
        <w:fldChar w:fldCharType="separate"/>
      </w:r>
      <w:r w:rsidRPr="00B855CB">
        <w:rPr>
          <w:rStyle w:val="Hipervnculo"/>
          <w:lang w:val="eu-ES"/>
        </w:rPr>
        <w:t>https://www.acquia.com/choosing-right-acquia-cloud-platform</w:t>
      </w:r>
      <w:r w:rsidR="00D800B8">
        <w:rPr>
          <w:rStyle w:val="Hipervnculo"/>
          <w:lang w:val="eu-ES"/>
        </w:rPr>
        <w:fldChar w:fldCharType="end"/>
      </w:r>
      <w:r w:rsidRPr="00B855CB">
        <w:rPr>
          <w:lang w:val="eu-ES"/>
        </w:rPr>
        <w:t>.</w:t>
      </w:r>
      <w:r w:rsidR="000F3BBA" w:rsidRPr="00B855CB">
        <w:rPr>
          <w:lang w:val="eu-ES"/>
        </w:rPr>
        <w:t xml:space="preserve"> Drupal modu sinplean instalatzeko prestatuta dago.</w:t>
      </w:r>
    </w:p>
    <w:p w14:paraId="30A15421" w14:textId="40EC836A" w:rsidR="00772178" w:rsidRPr="00B855CB" w:rsidRDefault="00772178" w:rsidP="00772178">
      <w:pPr>
        <w:pStyle w:val="Ttulo3"/>
        <w:jc w:val="both"/>
        <w:rPr>
          <w:rFonts w:eastAsia="Calibri Light"/>
          <w:lang w:val="eu-ES"/>
        </w:rPr>
      </w:pPr>
      <w:bookmarkStart w:id="429" w:name="_Toc74928299"/>
      <w:r w:rsidRPr="00B855CB">
        <w:rPr>
          <w:rFonts w:eastAsia="Calibri Light"/>
          <w:lang w:val="eu-ES"/>
        </w:rPr>
        <w:t>Pantheon</w:t>
      </w:r>
      <w:bookmarkEnd w:id="429"/>
    </w:p>
    <w:p w14:paraId="3826663E" w14:textId="4C238227" w:rsidR="00772178" w:rsidRPr="00B855CB" w:rsidRDefault="000F3BBA" w:rsidP="00772178">
      <w:pPr>
        <w:rPr>
          <w:lang w:val="eu-ES"/>
        </w:rPr>
      </w:pPr>
      <w:r w:rsidRPr="00B855CB">
        <w:rPr>
          <w:lang w:val="eu-ES"/>
        </w:rPr>
        <w:t xml:space="preserve">Doako plana dauka </w:t>
      </w:r>
      <w:hyperlink r:id="rId60" w:history="1">
        <w:r w:rsidRPr="00B855CB">
          <w:rPr>
            <w:rStyle w:val="Hipervnculo"/>
            <w:lang w:val="eu-ES"/>
          </w:rPr>
          <w:t>https://pantheon.io/plans/pricing</w:t>
        </w:r>
      </w:hyperlink>
      <w:r w:rsidRPr="00B855CB">
        <w:rPr>
          <w:lang w:val="eu-ES"/>
        </w:rPr>
        <w:t xml:space="preserve">. GitHub-ekin ondo integra daiteke, nahiz eta ez den horren sinplea </w:t>
      </w:r>
      <w:hyperlink r:id="rId61" w:history="1">
        <w:r w:rsidRPr="00B855CB">
          <w:rPr>
            <w:rStyle w:val="Hipervnculo"/>
            <w:lang w:val="eu-ES"/>
          </w:rPr>
          <w:t>https://pantheon.io/docs/guides/collaborative-development</w:t>
        </w:r>
      </w:hyperlink>
      <w:r w:rsidRPr="00B855CB">
        <w:rPr>
          <w:lang w:val="eu-ES"/>
        </w:rPr>
        <w:t>. Drupal modu sinplean instalatzeko prestatuta dago.</w:t>
      </w:r>
      <w:r w:rsidR="005A4709" w:rsidRPr="00B855CB">
        <w:rPr>
          <w:lang w:val="eu-ES"/>
        </w:rPr>
        <w:t xml:space="preserve"> Drupal-erako honek ematen du aukera onena.</w:t>
      </w:r>
    </w:p>
    <w:p w14:paraId="473587B0" w14:textId="2799AEC6" w:rsidR="00772178" w:rsidRPr="00B855CB" w:rsidRDefault="00772178" w:rsidP="007A738B">
      <w:pPr>
        <w:pStyle w:val="Ttulo3"/>
        <w:jc w:val="both"/>
        <w:rPr>
          <w:rFonts w:eastAsia="Calibri Light"/>
          <w:lang w:val="eu-ES"/>
        </w:rPr>
      </w:pPr>
      <w:bookmarkStart w:id="430" w:name="_Toc74928300"/>
      <w:r w:rsidRPr="00B855CB">
        <w:rPr>
          <w:rFonts w:eastAsia="Calibri Light"/>
          <w:lang w:val="eu-ES"/>
        </w:rPr>
        <w:t>Platform.sh</w:t>
      </w:r>
      <w:bookmarkEnd w:id="430"/>
    </w:p>
    <w:p w14:paraId="4DD2BC5E" w14:textId="0944EA36" w:rsidR="00772178" w:rsidRPr="00B855CB" w:rsidRDefault="00772178" w:rsidP="00772178">
      <w:pPr>
        <w:rPr>
          <w:lang w:val="eu-ES"/>
        </w:rPr>
      </w:pPr>
      <w:r w:rsidRPr="00B855CB">
        <w:rPr>
          <w:lang w:val="eu-ES"/>
        </w:rPr>
        <w:t xml:space="preserve">Ez dauka doako planik </w:t>
      </w:r>
      <w:r w:rsidR="00D800B8">
        <w:fldChar w:fldCharType="begin"/>
      </w:r>
      <w:r w:rsidR="00D800B8" w:rsidRPr="006B278F">
        <w:rPr>
          <w:lang w:val="en-GB"/>
          <w:rPrChange w:id="431" w:author="Julen Etxaniz Aragoneses" w:date="2021-08-23T12:17:00Z">
            <w:rPr/>
          </w:rPrChange>
        </w:rPr>
        <w:instrText xml:space="preserve"> HYPERLINK "https://platform.sh/pricing/" </w:instrText>
      </w:r>
      <w:r w:rsidR="00D800B8">
        <w:fldChar w:fldCharType="separate"/>
      </w:r>
      <w:r w:rsidRPr="00B855CB">
        <w:rPr>
          <w:rStyle w:val="Hipervnculo"/>
          <w:lang w:val="eu-ES"/>
        </w:rPr>
        <w:t>https://platform.sh/pricing/</w:t>
      </w:r>
      <w:r w:rsidR="00D800B8">
        <w:rPr>
          <w:rStyle w:val="Hipervnculo"/>
          <w:lang w:val="eu-ES"/>
        </w:rPr>
        <w:fldChar w:fldCharType="end"/>
      </w:r>
      <w:r w:rsidRPr="00B855CB">
        <w:rPr>
          <w:lang w:val="eu-ES"/>
        </w:rPr>
        <w:t>.</w:t>
      </w:r>
      <w:r w:rsidR="000F3BBA" w:rsidRPr="00B855CB">
        <w:rPr>
          <w:lang w:val="eu-ES"/>
        </w:rPr>
        <w:t xml:space="preserve"> Drupal modu sinplean instalatzeko prestatuta dago.</w:t>
      </w:r>
    </w:p>
    <w:p w14:paraId="642DF60D" w14:textId="20B5307D" w:rsidR="001D3B12" w:rsidRPr="00B855CB" w:rsidRDefault="001D3B12" w:rsidP="007A738B">
      <w:pPr>
        <w:pStyle w:val="Ttulo2"/>
        <w:jc w:val="both"/>
        <w:rPr>
          <w:rFonts w:eastAsia="Calibri Light"/>
          <w:lang w:val="eu-ES"/>
        </w:rPr>
      </w:pPr>
      <w:bookmarkStart w:id="432" w:name="_Toc74928301"/>
      <w:r w:rsidRPr="00B855CB">
        <w:rPr>
          <w:rFonts w:eastAsia="Calibri Light"/>
          <w:lang w:val="eu-ES"/>
        </w:rPr>
        <w:t xml:space="preserve">Datu-base </w:t>
      </w:r>
      <w:r w:rsidR="00417119" w:rsidRPr="00B855CB">
        <w:rPr>
          <w:rFonts w:eastAsia="Calibri Light"/>
          <w:lang w:val="eu-ES"/>
        </w:rPr>
        <w:t>K</w:t>
      </w:r>
      <w:r w:rsidR="001F7C5E" w:rsidRPr="00B855CB">
        <w:rPr>
          <w:rFonts w:eastAsia="Calibri Light"/>
          <w:lang w:val="eu-ES"/>
        </w:rPr>
        <w:t xml:space="preserve">udeaketa </w:t>
      </w:r>
      <w:r w:rsidR="00417119" w:rsidRPr="00B855CB">
        <w:rPr>
          <w:rFonts w:eastAsia="Calibri Light"/>
          <w:lang w:val="eu-ES"/>
        </w:rPr>
        <w:t>S</w:t>
      </w:r>
      <w:r w:rsidR="001F7C5E" w:rsidRPr="00B855CB">
        <w:rPr>
          <w:rFonts w:eastAsia="Calibri Light"/>
          <w:lang w:val="eu-ES"/>
        </w:rPr>
        <w:t>istema</w:t>
      </w:r>
      <w:bookmarkEnd w:id="432"/>
    </w:p>
    <w:p w14:paraId="1A0F61FD" w14:textId="7F2D1A6E" w:rsidR="001D3B12" w:rsidRPr="00B855CB" w:rsidRDefault="001D3B12" w:rsidP="007A738B">
      <w:pPr>
        <w:pStyle w:val="Ttulo3"/>
        <w:jc w:val="both"/>
        <w:rPr>
          <w:lang w:val="eu-ES"/>
        </w:rPr>
      </w:pPr>
      <w:bookmarkStart w:id="433" w:name="_Toc74928302"/>
      <w:r w:rsidRPr="00B855CB">
        <w:rPr>
          <w:lang w:val="eu-ES"/>
        </w:rPr>
        <w:t>MySQL</w:t>
      </w:r>
      <w:bookmarkEnd w:id="433"/>
    </w:p>
    <w:p w14:paraId="0EFA3607" w14:textId="33D9DD81" w:rsidR="001D3B12" w:rsidRPr="00B855CB" w:rsidRDefault="001D3B12" w:rsidP="007A738B">
      <w:pPr>
        <w:jc w:val="both"/>
        <w:rPr>
          <w:lang w:val="eu-ES"/>
        </w:rPr>
      </w:pPr>
      <w:r w:rsidRPr="00B855CB">
        <w:rPr>
          <w:lang w:val="eu-ES"/>
        </w:rPr>
        <w:t>Drupal-ekin bateragarria da, em</w:t>
      </w:r>
      <w:r w:rsidR="00A23C63" w:rsidRPr="00B855CB">
        <w:rPr>
          <w:lang w:val="eu-ES"/>
        </w:rPr>
        <w:t xml:space="preserve">aten dituen aukeretako bat da. </w:t>
      </w:r>
      <w:r w:rsidRPr="00B855CB">
        <w:rPr>
          <w:lang w:val="eu-ES"/>
        </w:rPr>
        <w:t>Xampp-ek eskaintzen duen datu-basea da, eta beraz garapen lokalerako egokia. Xampp-eko phpMyAdmin bidez kontrola daiteke. Heroku erabiltzen badugu oso mugatuta dago, 5MB bakarrik eskaintzen dira doan</w:t>
      </w:r>
      <w:r w:rsidR="00A23C63" w:rsidRPr="00B855CB">
        <w:rPr>
          <w:lang w:val="eu-ES"/>
        </w:rPr>
        <w:t xml:space="preserve"> </w:t>
      </w:r>
      <w:r w:rsidR="00D800B8">
        <w:fldChar w:fldCharType="begin"/>
      </w:r>
      <w:r w:rsidR="00D800B8" w:rsidRPr="006B278F">
        <w:rPr>
          <w:lang w:val="eu-ES"/>
          <w:rPrChange w:id="434" w:author="Julen Etxaniz Aragoneses" w:date="2021-08-23T12:17:00Z">
            <w:rPr/>
          </w:rPrChange>
        </w:rPr>
        <w:instrText xml:space="preserve"> HYPERLINK "https://elements.heroku.com/addons/cleardb" </w:instrText>
      </w:r>
      <w:r w:rsidR="00D800B8">
        <w:fldChar w:fldCharType="separate"/>
      </w:r>
      <w:r w:rsidR="00A23C63" w:rsidRPr="00B855CB">
        <w:rPr>
          <w:rStyle w:val="Hipervnculo"/>
          <w:lang w:val="eu-ES"/>
        </w:rPr>
        <w:t>https://elements.heroku.com/addons/cleardb</w:t>
      </w:r>
      <w:r w:rsidR="00D800B8">
        <w:rPr>
          <w:rStyle w:val="Hipervnculo"/>
          <w:lang w:val="eu-ES"/>
        </w:rPr>
        <w:fldChar w:fldCharType="end"/>
      </w:r>
      <w:r w:rsidRPr="00B855CB">
        <w:rPr>
          <w:lang w:val="eu-ES"/>
        </w:rPr>
        <w:t xml:space="preserve">. </w:t>
      </w:r>
    </w:p>
    <w:p w14:paraId="310F0FF3" w14:textId="090B983E" w:rsidR="001D3B12" w:rsidRPr="00B855CB" w:rsidRDefault="001D3B12" w:rsidP="007A738B">
      <w:pPr>
        <w:pStyle w:val="Ttulo3"/>
        <w:jc w:val="both"/>
        <w:rPr>
          <w:lang w:val="eu-ES"/>
        </w:rPr>
      </w:pPr>
      <w:bookmarkStart w:id="435" w:name="_Toc74928303"/>
      <w:r w:rsidRPr="00B855CB">
        <w:rPr>
          <w:lang w:val="eu-ES"/>
        </w:rPr>
        <w:t>PostgreSQL</w:t>
      </w:r>
      <w:bookmarkEnd w:id="435"/>
    </w:p>
    <w:p w14:paraId="1F8DF30A" w14:textId="2B65E2C6" w:rsidR="001D3B12" w:rsidRPr="00B855CB" w:rsidRDefault="00A23C63" w:rsidP="007A738B">
      <w:pPr>
        <w:jc w:val="both"/>
        <w:rPr>
          <w:lang w:val="eu-ES"/>
        </w:rPr>
      </w:pPr>
      <w:r w:rsidRPr="00B855CB">
        <w:rPr>
          <w:lang w:val="eu-ES"/>
        </w:rPr>
        <w:t xml:space="preserve">Drupal-ekin bateragarria da, ematen dituen aukeretako bat da. </w:t>
      </w:r>
      <w:r w:rsidR="001D3B12" w:rsidRPr="00B855CB">
        <w:rPr>
          <w:lang w:val="eu-ES"/>
        </w:rPr>
        <w:t>Xampp-ek defektuz ez du eskaintzen, baina gehigarri moduan aktibatzeko aukera ematen du.</w:t>
      </w:r>
      <w:r w:rsidRPr="00B855CB">
        <w:rPr>
          <w:lang w:val="eu-ES"/>
        </w:rPr>
        <w:t xml:space="preserve"> Xampp-eko phpPgAdmin gehigarriaren bidez kontrola daiteke </w:t>
      </w:r>
      <w:r w:rsidR="00D800B8">
        <w:fldChar w:fldCharType="begin"/>
      </w:r>
      <w:r w:rsidR="00D800B8" w:rsidRPr="006B278F">
        <w:rPr>
          <w:lang w:val="eu-ES"/>
          <w:rPrChange w:id="436" w:author="Julen Etxaniz Aragoneses" w:date="2021-08-23T12:17:00Z">
            <w:rPr/>
          </w:rPrChange>
        </w:rPr>
        <w:instrText xml:space="preserve"> HYPERLINK "https://beecreativos.com/postgresql-en-servidor-local-con-wamp-y-xampp/" </w:instrText>
      </w:r>
      <w:r w:rsidR="00D800B8">
        <w:fldChar w:fldCharType="separate"/>
      </w:r>
      <w:r w:rsidRPr="00B855CB">
        <w:rPr>
          <w:rStyle w:val="Hipervnculo"/>
          <w:lang w:val="eu-ES"/>
        </w:rPr>
        <w:t>https://beecreativos.com/postgresql-en-servidor-local-con-wamp-y-xampp/</w:t>
      </w:r>
      <w:r w:rsidR="00D800B8">
        <w:rPr>
          <w:rStyle w:val="Hipervnculo"/>
          <w:lang w:val="eu-ES"/>
        </w:rPr>
        <w:fldChar w:fldCharType="end"/>
      </w:r>
      <w:r w:rsidRPr="00B855CB">
        <w:rPr>
          <w:lang w:val="eu-ES"/>
        </w:rPr>
        <w:t xml:space="preserve">. Heroku erabiltzen bada aukera egokia da, 1GB eskaintzen ditu </w:t>
      </w:r>
      <w:r w:rsidR="00D800B8">
        <w:fldChar w:fldCharType="begin"/>
      </w:r>
      <w:r w:rsidR="00D800B8" w:rsidRPr="006B278F">
        <w:rPr>
          <w:lang w:val="eu-ES"/>
          <w:rPrChange w:id="437" w:author="Julen Etxaniz Aragoneses" w:date="2021-08-23T12:17:00Z">
            <w:rPr/>
          </w:rPrChange>
        </w:rPr>
        <w:instrText xml:space="preserve"> HYPERLINK "https://elements</w:instrText>
      </w:r>
      <w:r w:rsidR="00D800B8" w:rsidRPr="006B278F">
        <w:rPr>
          <w:lang w:val="eu-ES"/>
          <w:rPrChange w:id="438" w:author="Julen Etxaniz Aragoneses" w:date="2021-08-23T12:17:00Z">
            <w:rPr/>
          </w:rPrChange>
        </w:rPr>
        <w:instrText xml:space="preserve">.heroku.com/addons/heroku-postgresql" </w:instrText>
      </w:r>
      <w:r w:rsidR="00D800B8">
        <w:fldChar w:fldCharType="separate"/>
      </w:r>
      <w:r w:rsidRPr="00B855CB">
        <w:rPr>
          <w:rStyle w:val="Hipervnculo"/>
          <w:lang w:val="eu-ES"/>
        </w:rPr>
        <w:t>https://elements.heroku.com/addons/heroku-postgresql</w:t>
      </w:r>
      <w:r w:rsidR="00D800B8">
        <w:rPr>
          <w:rStyle w:val="Hipervnculo"/>
          <w:lang w:val="eu-ES"/>
        </w:rPr>
        <w:fldChar w:fldCharType="end"/>
      </w:r>
      <w:r w:rsidRPr="00B855CB">
        <w:rPr>
          <w:lang w:val="eu-ES"/>
        </w:rPr>
        <w:t>. Webgunea Heroku-n eduki nahi badugu hau da aukera onena.</w:t>
      </w:r>
    </w:p>
    <w:p w14:paraId="3AC1325C" w14:textId="65C557EC" w:rsidR="001F7C5E" w:rsidRPr="00B855CB" w:rsidRDefault="001F7C5E" w:rsidP="001F7C5E">
      <w:pPr>
        <w:pStyle w:val="Ttulo2"/>
        <w:jc w:val="both"/>
        <w:rPr>
          <w:rFonts w:eastAsia="Calibri Light"/>
          <w:lang w:val="eu-ES"/>
        </w:rPr>
      </w:pPr>
      <w:bookmarkStart w:id="439" w:name="_Toc74928304"/>
      <w:r w:rsidRPr="00B855CB">
        <w:rPr>
          <w:rFonts w:eastAsia="Calibri Light"/>
          <w:lang w:val="eu-ES"/>
        </w:rPr>
        <w:t xml:space="preserve">Datu-basearen </w:t>
      </w:r>
      <w:r w:rsidR="00417119" w:rsidRPr="00B855CB">
        <w:rPr>
          <w:rFonts w:eastAsia="Calibri Light"/>
          <w:lang w:val="eu-ES"/>
        </w:rPr>
        <w:t>S</w:t>
      </w:r>
      <w:r w:rsidRPr="00B855CB">
        <w:rPr>
          <w:rFonts w:eastAsia="Calibri Light"/>
          <w:lang w:val="eu-ES"/>
        </w:rPr>
        <w:t>orrera</w:t>
      </w:r>
      <w:bookmarkEnd w:id="439"/>
    </w:p>
    <w:p w14:paraId="7F62145D" w14:textId="2B38A6CF" w:rsidR="001F7C5E" w:rsidRPr="00B855CB" w:rsidRDefault="001F7C5E" w:rsidP="001F7C5E">
      <w:pPr>
        <w:pStyle w:val="Ttulo3"/>
        <w:rPr>
          <w:lang w:val="eu-ES"/>
        </w:rPr>
      </w:pPr>
      <w:bookmarkStart w:id="440" w:name="_Toc74928305"/>
      <w:r w:rsidRPr="00B855CB">
        <w:rPr>
          <w:lang w:val="eu-ES"/>
        </w:rPr>
        <w:t xml:space="preserve">Inferentzia </w:t>
      </w:r>
      <w:r w:rsidR="00417119" w:rsidRPr="00B855CB">
        <w:rPr>
          <w:lang w:val="eu-ES"/>
        </w:rPr>
        <w:t>M</w:t>
      </w:r>
      <w:r w:rsidRPr="00B855CB">
        <w:rPr>
          <w:lang w:val="eu-ES"/>
        </w:rPr>
        <w:t>otorra</w:t>
      </w:r>
      <w:bookmarkEnd w:id="440"/>
    </w:p>
    <w:p w14:paraId="385AC18E" w14:textId="1BBF2653" w:rsidR="001F7C5E" w:rsidRPr="00B855CB" w:rsidRDefault="001F7C5E" w:rsidP="001F7C5E">
      <w:pPr>
        <w:jc w:val="both"/>
        <w:rPr>
          <w:lang w:val="eu-ES"/>
        </w:rPr>
      </w:pPr>
      <w:r w:rsidRPr="00B855CB">
        <w:rPr>
          <w:lang w:val="eu-ES"/>
        </w:rPr>
        <w:t>ProWF proiektuan inferentzia motorra erabiltzen da datu-basearen sorrerarako. Inferentzia motorra erabiltzen ez badugu bide honek ez dauka zentzurik.</w:t>
      </w:r>
    </w:p>
    <w:p w14:paraId="02B77526" w14:textId="2C07A8EC" w:rsidR="001F7C5E" w:rsidRPr="00B855CB" w:rsidRDefault="001F7C5E" w:rsidP="00BC2CA1">
      <w:pPr>
        <w:pStyle w:val="Ttulo3"/>
        <w:jc w:val="both"/>
        <w:rPr>
          <w:lang w:val="eu-ES"/>
        </w:rPr>
      </w:pPr>
      <w:bookmarkStart w:id="441" w:name="_Toc74928306"/>
      <w:r w:rsidRPr="00B855CB">
        <w:rPr>
          <w:lang w:val="eu-ES"/>
        </w:rPr>
        <w:t>Teneo</w:t>
      </w:r>
      <w:bookmarkEnd w:id="441"/>
    </w:p>
    <w:p w14:paraId="62C159FF" w14:textId="3141A51A" w:rsidR="001F7C5E" w:rsidRPr="00B855CB" w:rsidRDefault="001F7C5E" w:rsidP="00BC2CA1">
      <w:pPr>
        <w:jc w:val="both"/>
        <w:rPr>
          <w:lang w:val="eu-ES"/>
        </w:rPr>
      </w:pPr>
      <w:r w:rsidRPr="00B855CB">
        <w:rPr>
          <w:lang w:val="eu-ES"/>
        </w:rPr>
        <w:t xml:space="preserve">Teneo-k EMF eredu eta datu-base erlazionalen arteko mapaketa eskaintzen du </w:t>
      </w:r>
      <w:hyperlink r:id="rId62" w:history="1">
        <w:r w:rsidRPr="00B855CB">
          <w:rPr>
            <w:rStyle w:val="Hipervnculo"/>
            <w:lang w:val="eu-ES"/>
          </w:rPr>
          <w:t>https://wiki.eclipse.org/Teneo</w:t>
        </w:r>
      </w:hyperlink>
      <w:r w:rsidRPr="00B855CB">
        <w:rPr>
          <w:lang w:val="eu-ES"/>
        </w:rPr>
        <w:t>. Hibernate-rekin bateragarria da, objektu eta datu-base erlazional arteko mapaketa</w:t>
      </w:r>
      <w:r w:rsidR="003013A0" w:rsidRPr="00B855CB">
        <w:rPr>
          <w:lang w:val="eu-ES"/>
        </w:rPr>
        <w:t>rako tresna</w:t>
      </w:r>
      <w:r w:rsidRPr="00B855CB">
        <w:rPr>
          <w:lang w:val="eu-ES"/>
        </w:rPr>
        <w:t xml:space="preserve"> </w:t>
      </w:r>
      <w:hyperlink r:id="rId63" w:history="1">
        <w:r w:rsidRPr="00B855CB">
          <w:rPr>
            <w:rStyle w:val="Hipervnculo"/>
            <w:lang w:val="eu-ES"/>
          </w:rPr>
          <w:t>https://hibernate.org/</w:t>
        </w:r>
      </w:hyperlink>
      <w:r w:rsidRPr="00B855CB">
        <w:rPr>
          <w:lang w:val="eu-ES"/>
        </w:rPr>
        <w:t>.</w:t>
      </w:r>
      <w:r w:rsidR="003013A0" w:rsidRPr="00B855CB">
        <w:rPr>
          <w:lang w:val="eu-ES"/>
        </w:rPr>
        <w:t xml:space="preserve"> Aukera honek datu-basea automatikoki sortuko luke. Baina, datu-basea oso handia izango litzateke eta beharrezkoa baina elementu gehiago izango lituzke. Gainera, Teneo zaharkitua dago eta Eclipseren eta EMF-ren bertsio berriekin ez da bateragarria. </w:t>
      </w:r>
    </w:p>
    <w:p w14:paraId="40C5DA0E" w14:textId="4A55DFF6" w:rsidR="001F7C5E" w:rsidRPr="00B855CB" w:rsidRDefault="001F7C5E" w:rsidP="00BC2CA1">
      <w:pPr>
        <w:pStyle w:val="Ttulo3"/>
        <w:jc w:val="both"/>
        <w:rPr>
          <w:lang w:val="eu-ES"/>
        </w:rPr>
      </w:pPr>
      <w:bookmarkStart w:id="442" w:name="_Toc74928307"/>
      <w:r w:rsidRPr="00B855CB">
        <w:rPr>
          <w:lang w:val="eu-ES"/>
        </w:rPr>
        <w:t>Xtext</w:t>
      </w:r>
      <w:bookmarkEnd w:id="442"/>
    </w:p>
    <w:p w14:paraId="189C62CE" w14:textId="4B41BF0F" w:rsidR="003013A0" w:rsidRPr="00B855CB" w:rsidRDefault="003013A0" w:rsidP="00BC2CA1">
      <w:pPr>
        <w:jc w:val="both"/>
        <w:rPr>
          <w:lang w:val="eu-ES"/>
        </w:rPr>
      </w:pPr>
      <w:r w:rsidRPr="00B855CB">
        <w:rPr>
          <w:lang w:val="eu-ES"/>
        </w:rPr>
        <w:t>Aukera onena Xtext</w:t>
      </w:r>
      <w:r w:rsidR="00BC2CA1" w:rsidRPr="00B855CB">
        <w:rPr>
          <w:lang w:val="eu-ES"/>
        </w:rPr>
        <w:t xml:space="preserve"> eta Xtend</w:t>
      </w:r>
      <w:r w:rsidRPr="00B855CB">
        <w:rPr>
          <w:lang w:val="eu-ES"/>
        </w:rPr>
        <w:t xml:space="preserve"> erabiliz</w:t>
      </w:r>
      <w:r w:rsidR="00BC2CA1" w:rsidRPr="00B855CB">
        <w:rPr>
          <w:lang w:val="eu-ES"/>
        </w:rPr>
        <w:t xml:space="preserve"> ereduko datuekin SQL INSERT-ak sortzea da. Honek lan dezente eskatuko luke. Baina, flexibilitate asko emango luke, datu-basea nahi dugun bezala diseina dezakegu. </w:t>
      </w:r>
      <w:r w:rsidR="00BC2CA1" w:rsidRPr="00B855CB">
        <w:rPr>
          <w:lang w:val="eu-ES"/>
        </w:rPr>
        <w:lastRenderedPageBreak/>
        <w:t>Horrela, behar dugun informazioa bakarrik izango dugu datu-basean, eta errazagoa izango da honekin lan egitea.</w:t>
      </w:r>
    </w:p>
    <w:p w14:paraId="38ABD36C" w14:textId="4ED4A57F" w:rsidR="00A3136E" w:rsidRPr="00B855CB" w:rsidRDefault="00A3136E" w:rsidP="00BC2CA1">
      <w:pPr>
        <w:pStyle w:val="Ttulo2"/>
        <w:jc w:val="both"/>
        <w:rPr>
          <w:rFonts w:eastAsia="Calibri Light"/>
          <w:lang w:val="eu-ES"/>
        </w:rPr>
      </w:pPr>
      <w:bookmarkStart w:id="443" w:name="_Toc74928308"/>
      <w:r w:rsidRPr="00B855CB">
        <w:rPr>
          <w:rFonts w:eastAsia="Calibri Light"/>
          <w:lang w:val="eu-ES"/>
        </w:rPr>
        <w:t xml:space="preserve">Lanerako </w:t>
      </w:r>
      <w:r w:rsidR="00417119" w:rsidRPr="00B855CB">
        <w:rPr>
          <w:rFonts w:eastAsia="Calibri Light"/>
          <w:lang w:val="eu-ES"/>
        </w:rPr>
        <w:t>I</w:t>
      </w:r>
      <w:r w:rsidRPr="00B855CB">
        <w:rPr>
          <w:rFonts w:eastAsia="Calibri Light"/>
          <w:lang w:val="eu-ES"/>
        </w:rPr>
        <w:t>ngurunea</w:t>
      </w:r>
      <w:bookmarkEnd w:id="443"/>
    </w:p>
    <w:p w14:paraId="164E01D1" w14:textId="25980338" w:rsidR="00AA3530" w:rsidRPr="00B855CB" w:rsidRDefault="00AA3530" w:rsidP="00AA3530">
      <w:pPr>
        <w:jc w:val="both"/>
        <w:rPr>
          <w:lang w:val="eu-ES"/>
        </w:rPr>
      </w:pPr>
      <w:r w:rsidRPr="00B855CB">
        <w:rPr>
          <w:lang w:val="eu-ES"/>
        </w:rPr>
        <w:t xml:space="preserve">Lanerako ingurune egokia aukeratzea garrantzitsua da. Baita ere ingurunearekin arazoren bat badago alternatibak izatea. </w:t>
      </w:r>
    </w:p>
    <w:p w14:paraId="0851675E" w14:textId="18B92EF7" w:rsidR="00A3136E" w:rsidRPr="00B855CB" w:rsidRDefault="00A3136E" w:rsidP="003273CE">
      <w:pPr>
        <w:pStyle w:val="Ttulo3"/>
        <w:jc w:val="both"/>
        <w:rPr>
          <w:lang w:val="eu-ES"/>
        </w:rPr>
      </w:pPr>
      <w:bookmarkStart w:id="444" w:name="_Toc74928309"/>
      <w:r w:rsidRPr="00B855CB">
        <w:rPr>
          <w:lang w:val="eu-ES"/>
        </w:rPr>
        <w:t xml:space="preserve">Makina </w:t>
      </w:r>
      <w:r w:rsidR="00417119" w:rsidRPr="00B855CB">
        <w:rPr>
          <w:lang w:val="eu-ES"/>
        </w:rPr>
        <w:t>B</w:t>
      </w:r>
      <w:r w:rsidRPr="00B855CB">
        <w:rPr>
          <w:lang w:val="eu-ES"/>
        </w:rPr>
        <w:t>irtuala</w:t>
      </w:r>
      <w:bookmarkEnd w:id="444"/>
    </w:p>
    <w:p w14:paraId="55F80477" w14:textId="1EC4859F" w:rsidR="00D63F85" w:rsidRPr="00B855CB" w:rsidRDefault="00D63F85" w:rsidP="00D63F85">
      <w:pPr>
        <w:jc w:val="both"/>
        <w:rPr>
          <w:lang w:val="eu-ES"/>
        </w:rPr>
      </w:pPr>
      <w:r w:rsidRPr="00B855CB">
        <w:rPr>
          <w:lang w:val="eu-ES"/>
        </w:rPr>
        <w:t xml:space="preserve">Juanmak lanerako makina birtuala eskaini dit. Ordenagailu horretan aurreko proiektuak daude eta erabilitako softwarea instalatuta. Honetara VPN bidez konektatu beharko nintzateke. Honen arazoa da </w:t>
      </w:r>
      <w:r w:rsidR="004156C2" w:rsidRPr="00B855CB">
        <w:rPr>
          <w:lang w:val="eu-ES"/>
        </w:rPr>
        <w:t>lokalean lan egitean baino</w:t>
      </w:r>
      <w:r w:rsidRPr="00B855CB">
        <w:rPr>
          <w:lang w:val="eu-ES"/>
        </w:rPr>
        <w:t xml:space="preserve"> makalago joango dela.</w:t>
      </w:r>
    </w:p>
    <w:p w14:paraId="7D1F5E06" w14:textId="2E9796A2" w:rsidR="005068A4" w:rsidRPr="00B855CB" w:rsidRDefault="00A23C63" w:rsidP="003273CE">
      <w:pPr>
        <w:pStyle w:val="Ttulo3"/>
        <w:jc w:val="both"/>
        <w:rPr>
          <w:lang w:val="eu-ES"/>
        </w:rPr>
      </w:pPr>
      <w:bookmarkStart w:id="445" w:name="_Toc74928310"/>
      <w:r w:rsidRPr="00B855CB">
        <w:rPr>
          <w:lang w:val="eu-ES"/>
        </w:rPr>
        <w:t>Ordenagailu</w:t>
      </w:r>
      <w:r w:rsidR="00A3136E" w:rsidRPr="00B855CB">
        <w:rPr>
          <w:lang w:val="eu-ES"/>
        </w:rPr>
        <w:t xml:space="preserve"> </w:t>
      </w:r>
      <w:r w:rsidR="00417119" w:rsidRPr="00B855CB">
        <w:rPr>
          <w:lang w:val="eu-ES"/>
        </w:rPr>
        <w:t>P</w:t>
      </w:r>
      <w:r w:rsidR="00A3136E" w:rsidRPr="00B855CB">
        <w:rPr>
          <w:lang w:val="eu-ES"/>
        </w:rPr>
        <w:t>ertsonala</w:t>
      </w:r>
      <w:bookmarkEnd w:id="445"/>
    </w:p>
    <w:p w14:paraId="6FD8A3EA" w14:textId="64960AF1" w:rsidR="00D63F85" w:rsidRPr="00B855CB" w:rsidRDefault="00D63F85" w:rsidP="00D63F85">
      <w:pPr>
        <w:jc w:val="both"/>
        <w:rPr>
          <w:lang w:val="eu-ES"/>
        </w:rPr>
      </w:pPr>
      <w:r w:rsidRPr="00B855CB">
        <w:rPr>
          <w:lang w:val="eu-ES"/>
        </w:rPr>
        <w:t>Ordenagailu pertsonala nire gustura konfiguratuta daukat eta erabiltzen dudan softwarea instalatuta. Makina birtualean softwarea instala daiteke baina errazagoa da nire konputagailuan falta den softwarea instatzea. Izan ere, Drupal eta EHSIS bakarrik falta dira. Hori bai, bukaeran sistema zerbitzariko makina birtualera pasatuko da, besteek eskuragarri eduki dezaten.</w:t>
      </w:r>
    </w:p>
    <w:p w14:paraId="0FE7EA6C" w14:textId="5FD9A3FE" w:rsidR="00AA3530" w:rsidRPr="00B855CB" w:rsidRDefault="00D63F85" w:rsidP="00AA3530">
      <w:pPr>
        <w:pStyle w:val="Ttulo2"/>
        <w:jc w:val="both"/>
        <w:rPr>
          <w:lang w:val="eu-ES"/>
        </w:rPr>
      </w:pPr>
      <w:bookmarkStart w:id="446" w:name="_Toc74928311"/>
      <w:r w:rsidRPr="00B855CB">
        <w:rPr>
          <w:lang w:val="eu-ES"/>
        </w:rPr>
        <w:t xml:space="preserve">Bertsio </w:t>
      </w:r>
      <w:r w:rsidR="00417119" w:rsidRPr="00B855CB">
        <w:rPr>
          <w:lang w:val="eu-ES"/>
        </w:rPr>
        <w:t>K</w:t>
      </w:r>
      <w:r w:rsidRPr="00B855CB">
        <w:rPr>
          <w:lang w:val="eu-ES"/>
        </w:rPr>
        <w:t>ontrola</w:t>
      </w:r>
      <w:bookmarkEnd w:id="446"/>
    </w:p>
    <w:p w14:paraId="5EF7EF43" w14:textId="517DA837" w:rsidR="00AA3530" w:rsidRPr="00B855CB" w:rsidRDefault="00AA3530" w:rsidP="00AA3530">
      <w:pPr>
        <w:rPr>
          <w:lang w:val="eu-ES"/>
        </w:rPr>
      </w:pPr>
      <w:r w:rsidRPr="00B855CB">
        <w:rPr>
          <w:lang w:val="eu-ES"/>
        </w:rPr>
        <w:t>Bertsio kontrola oso garrantzitsua da, batik bat horrelako proiektuetan.</w:t>
      </w:r>
    </w:p>
    <w:p w14:paraId="62C9952B" w14:textId="393D9E10" w:rsidR="00D63F85" w:rsidRPr="00B855CB" w:rsidRDefault="00D63F85" w:rsidP="00D63F85">
      <w:pPr>
        <w:pStyle w:val="Ttulo3"/>
        <w:rPr>
          <w:lang w:val="eu-ES"/>
        </w:rPr>
      </w:pPr>
      <w:bookmarkStart w:id="447" w:name="_Toc74928312"/>
      <w:r w:rsidRPr="00B855CB">
        <w:rPr>
          <w:lang w:val="eu-ES"/>
        </w:rPr>
        <w:t>GitHub</w:t>
      </w:r>
      <w:bookmarkEnd w:id="447"/>
    </w:p>
    <w:p w14:paraId="703799EE" w14:textId="743A163A" w:rsidR="00D63F85" w:rsidRPr="00B855CB" w:rsidRDefault="00D63F85" w:rsidP="00AA3530">
      <w:pPr>
        <w:jc w:val="both"/>
        <w:rPr>
          <w:lang w:val="eu-ES"/>
        </w:rPr>
      </w:pPr>
      <w:r w:rsidRPr="00B855CB">
        <w:rPr>
          <w:lang w:val="eu-ES"/>
        </w:rPr>
        <w:t>Bertsio kontrolerako Git eta GitHub erabiltzea da aukera onena. Informazio guztia GitHub-eko errepositorio batean egongo da eta webgunea publikatuta egongo da. Horrela, beharrezkoa denean Juanmari erakutsi ahal izango diot egiten ari naizena. Gainera, bertsio kontrolak segurtasuna eta trazabilitatea ematen du.</w:t>
      </w:r>
    </w:p>
    <w:p w14:paraId="516CA9F4" w14:textId="0A6D2CF8" w:rsidR="00D63F85" w:rsidRPr="00B855CB" w:rsidRDefault="00D63F85" w:rsidP="00D63F85">
      <w:pPr>
        <w:pStyle w:val="Ttulo3"/>
        <w:rPr>
          <w:lang w:val="eu-ES"/>
        </w:rPr>
      </w:pPr>
      <w:bookmarkStart w:id="448" w:name="_Toc74928313"/>
      <w:r w:rsidRPr="00B855CB">
        <w:rPr>
          <w:lang w:val="eu-ES"/>
        </w:rPr>
        <w:t>GitLab</w:t>
      </w:r>
      <w:bookmarkEnd w:id="448"/>
    </w:p>
    <w:p w14:paraId="37518B2D" w14:textId="712FFFE9" w:rsidR="00D63F85" w:rsidRPr="00B855CB" w:rsidRDefault="00D63F85" w:rsidP="00AA3530">
      <w:pPr>
        <w:jc w:val="both"/>
        <w:rPr>
          <w:lang w:val="eu-ES"/>
        </w:rPr>
      </w:pPr>
      <w:r w:rsidRPr="00B855CB">
        <w:rPr>
          <w:lang w:val="eu-ES"/>
        </w:rPr>
        <w:t>GitLab erabiltzea ere aukera ona izan daiteke</w:t>
      </w:r>
      <w:r w:rsidR="004156C2" w:rsidRPr="00B855CB">
        <w:rPr>
          <w:lang w:val="eu-ES"/>
        </w:rPr>
        <w:t xml:space="preserve">, antzeko aukerak eskaintzen ditu. </w:t>
      </w:r>
      <w:r w:rsidRPr="00B855CB">
        <w:rPr>
          <w:lang w:val="eu-ES"/>
        </w:rPr>
        <w:t>GitHub-ekin praktika gehiago daukat</w:t>
      </w:r>
      <w:r w:rsidR="004156C2" w:rsidRPr="00B855CB">
        <w:rPr>
          <w:lang w:val="eu-ES"/>
        </w:rPr>
        <w:t xml:space="preserve"> eta beraz ez dauka zentzurik GitLab-era aldatzeak. GitLab-ek bakarrik eskaintzen duen zerbait beharko bagenu orduan bai.</w:t>
      </w:r>
    </w:p>
    <w:p w14:paraId="59369745" w14:textId="1F92B4DA" w:rsidR="00F42161" w:rsidRPr="00B855CB" w:rsidRDefault="00F42161" w:rsidP="00F42161">
      <w:pPr>
        <w:pStyle w:val="Ttulo2"/>
        <w:rPr>
          <w:lang w:val="eu-ES"/>
        </w:rPr>
      </w:pPr>
      <w:bookmarkStart w:id="449" w:name="_Toc74928314"/>
      <w:r w:rsidRPr="00B855CB">
        <w:rPr>
          <w:lang w:val="eu-ES"/>
        </w:rPr>
        <w:t>Metaeredua</w:t>
      </w:r>
      <w:bookmarkEnd w:id="449"/>
    </w:p>
    <w:p w14:paraId="430FD374" w14:textId="7139526E" w:rsidR="00F42161" w:rsidRPr="00B855CB" w:rsidRDefault="00F42161" w:rsidP="00F42161">
      <w:pPr>
        <w:pStyle w:val="Ttulo3"/>
        <w:jc w:val="both"/>
        <w:rPr>
          <w:lang w:val="eu-ES"/>
        </w:rPr>
      </w:pPr>
      <w:bookmarkStart w:id="450" w:name="_Toc74928315"/>
      <w:r w:rsidRPr="00B855CB">
        <w:rPr>
          <w:lang w:val="eu-ES"/>
        </w:rPr>
        <w:t>SPEM</w:t>
      </w:r>
      <w:bookmarkEnd w:id="450"/>
    </w:p>
    <w:p w14:paraId="512FED9E" w14:textId="4264E3AE" w:rsidR="00F42161" w:rsidRPr="00B855CB" w:rsidRDefault="00F42161" w:rsidP="00F42161">
      <w:pPr>
        <w:jc w:val="both"/>
        <w:rPr>
          <w:lang w:val="eu-ES"/>
        </w:rPr>
      </w:pPr>
      <w:r w:rsidRPr="00B855CB">
        <w:rPr>
          <w:lang w:val="eu-ES"/>
        </w:rPr>
        <w:t>Software Process Engineering metamodel. SPEM metaeredua cmof formatuan dago.</w:t>
      </w:r>
    </w:p>
    <w:p w14:paraId="1DA2BBFD" w14:textId="3CE22E9E" w:rsidR="00F42161" w:rsidRPr="00B855CB" w:rsidRDefault="00F42161" w:rsidP="00F42161">
      <w:pPr>
        <w:pStyle w:val="Ttulo3"/>
        <w:jc w:val="both"/>
        <w:rPr>
          <w:lang w:val="eu-ES"/>
        </w:rPr>
      </w:pPr>
      <w:bookmarkStart w:id="451" w:name="_Toc74928316"/>
      <w:r w:rsidRPr="00B855CB">
        <w:rPr>
          <w:lang w:val="eu-ES"/>
        </w:rPr>
        <w:t>UMA</w:t>
      </w:r>
      <w:bookmarkEnd w:id="451"/>
    </w:p>
    <w:p w14:paraId="28346942" w14:textId="1A92E655" w:rsidR="00F42161" w:rsidRPr="00B855CB" w:rsidRDefault="00F42161" w:rsidP="00F42161">
      <w:pPr>
        <w:jc w:val="both"/>
        <w:rPr>
          <w:lang w:val="eu-ES"/>
        </w:rPr>
      </w:pPr>
      <w:r w:rsidRPr="00B855CB">
        <w:rPr>
          <w:lang w:val="eu-ES"/>
        </w:rPr>
        <w:t>Unified Method Architecture. UMA metaeredua ecore formatuan dago.</w:t>
      </w:r>
    </w:p>
    <w:p w14:paraId="0BF2F74D" w14:textId="1ACB8172" w:rsidR="00E97AA7" w:rsidRPr="00B855CB" w:rsidRDefault="00E97AA7" w:rsidP="00E97AA7">
      <w:pPr>
        <w:pStyle w:val="Ttulo2"/>
        <w:jc w:val="both"/>
        <w:rPr>
          <w:lang w:val="eu-ES"/>
        </w:rPr>
      </w:pPr>
      <w:bookmarkStart w:id="452" w:name="_Toc74928317"/>
      <w:r w:rsidRPr="00B855CB">
        <w:rPr>
          <w:lang w:val="eu-ES"/>
        </w:rPr>
        <w:t>Metodologia</w:t>
      </w:r>
      <w:bookmarkEnd w:id="452"/>
    </w:p>
    <w:p w14:paraId="0B2C740B" w14:textId="2869BFEE" w:rsidR="00E97AA7" w:rsidRPr="00B855CB" w:rsidRDefault="00E97AA7" w:rsidP="00A34F25">
      <w:pPr>
        <w:pStyle w:val="Ttulo3"/>
        <w:rPr>
          <w:lang w:val="eu-ES"/>
        </w:rPr>
      </w:pPr>
      <w:bookmarkStart w:id="453" w:name="_Toc74928318"/>
      <w:r w:rsidRPr="00B855CB">
        <w:rPr>
          <w:lang w:val="eu-ES"/>
        </w:rPr>
        <w:t>OpenUp</w:t>
      </w:r>
      <w:bookmarkEnd w:id="453"/>
    </w:p>
    <w:p w14:paraId="2D5A7E87" w14:textId="77777777" w:rsidR="00AA3530" w:rsidRPr="00B855CB" w:rsidRDefault="00AA3530" w:rsidP="00AA3530">
      <w:pPr>
        <w:jc w:val="both"/>
        <w:rPr>
          <w:lang w:val="eu-ES"/>
        </w:rPr>
      </w:pPr>
      <w:r w:rsidRPr="00B855CB">
        <w:rPr>
          <w:lang w:val="eu-ES"/>
        </w:rPr>
        <w:t>OpenUP softwarea garatzeko metodo eta prozesu bat da, teknologien sektoreko enpresa multzo batek proposatutakoa, zeintzuk 2007an Eclipse Fundazioari dohaintzan eman zioten. Fundazioak lizentzia libre bezala argitaratu du eta eredu gisa mantentzen du Eclipse Process Framework (EPF) proiektuaren barruan.</w:t>
      </w:r>
    </w:p>
    <w:p w14:paraId="03B4CC80" w14:textId="77777777" w:rsidR="00AA3530" w:rsidRPr="00B855CB" w:rsidRDefault="00AA3530" w:rsidP="00AA3530">
      <w:pPr>
        <w:jc w:val="both"/>
        <w:rPr>
          <w:lang w:val="eu-ES"/>
        </w:rPr>
      </w:pPr>
      <w:r w:rsidRPr="00B855CB">
        <w:rPr>
          <w:lang w:val="eu-ES"/>
        </w:rPr>
        <w:t>Metodologia honek garrantzi handia izan du proiektu osoan zehar. Batetik, proiektuaren helburuetako bat metodologia baten definizioa eta ezarpena izan da eta OpenUP izan da aukeratutako metodologia. Bestetik, proiektuaren elaborazio prozesurako OpenUP metodologia jarraitu da, dokumentazioa bilduz eta proiektuaren kontrola eramanez.</w:t>
      </w:r>
    </w:p>
    <w:p w14:paraId="52D880E8" w14:textId="29890196" w:rsidR="00E97AA7" w:rsidRPr="00B855CB" w:rsidRDefault="00E97AA7" w:rsidP="00E97AA7">
      <w:pPr>
        <w:pStyle w:val="Ttulo3"/>
        <w:rPr>
          <w:lang w:val="eu-ES"/>
        </w:rPr>
      </w:pPr>
      <w:bookmarkStart w:id="454" w:name="_Toc74928319"/>
      <w:r w:rsidRPr="00B855CB">
        <w:rPr>
          <w:lang w:val="eu-ES"/>
        </w:rPr>
        <w:lastRenderedPageBreak/>
        <w:t>RUP</w:t>
      </w:r>
      <w:bookmarkEnd w:id="454"/>
    </w:p>
    <w:p w14:paraId="5A3C88A5" w14:textId="6CE604C6" w:rsidR="00AA3530" w:rsidRPr="00B855CB" w:rsidRDefault="00AA3530" w:rsidP="00AA3530">
      <w:pPr>
        <w:jc w:val="both"/>
        <w:rPr>
          <w:lang w:val="eu-ES"/>
        </w:rPr>
      </w:pPr>
      <w:r w:rsidRPr="00B855CB">
        <w:rPr>
          <w:lang w:val="eu-ES"/>
        </w:rPr>
        <w:t>Kontuan hartuta proiektua eta proiektuko taldea txikiak direla, OpenUP metodologia erabiltzea nahikoa da. Gainera, metodologiako lehenengo bi edo hiru fase egitearekin nahikoa izango da. Talde handiagoa edo proiektu konplexuagoa izango balitz agian RUP bezalako metodologia konplexuagoa bat beharko genuke.</w:t>
      </w:r>
    </w:p>
    <w:p w14:paraId="4F52072E" w14:textId="705BAA00" w:rsidR="00AA3530" w:rsidRPr="00B855CB" w:rsidRDefault="00AA3530" w:rsidP="00AA3530">
      <w:pPr>
        <w:jc w:val="both"/>
        <w:rPr>
          <w:lang w:val="eu-ES"/>
        </w:rPr>
      </w:pPr>
      <w:r w:rsidRPr="00B855CB">
        <w:rPr>
          <w:lang w:val="eu-ES"/>
        </w:rPr>
        <w:t>Metodologiaren ezarpenari dagokionez, sinpleagoa da OpenUP metodologia ezartzea txikiagoa delako. Gainera, OpenUP metodologiarekin lan egiteko Eclipseren tresnak erabil daitezke. Tresna horiek libreak dira, eta egileak esperientzia du horiek erabiltzen.</w:t>
      </w:r>
    </w:p>
    <w:p w14:paraId="3C3123BE" w14:textId="0CBBA4AF" w:rsidR="00E97AA7" w:rsidRPr="00B855CB" w:rsidRDefault="00E97AA7" w:rsidP="00E97AA7">
      <w:pPr>
        <w:pStyle w:val="Ttulo3"/>
        <w:rPr>
          <w:lang w:val="eu-ES"/>
        </w:rPr>
      </w:pPr>
      <w:bookmarkStart w:id="455" w:name="_Toc74928320"/>
      <w:r w:rsidRPr="00B855CB">
        <w:rPr>
          <w:lang w:val="eu-ES"/>
        </w:rPr>
        <w:t>ABRD</w:t>
      </w:r>
      <w:bookmarkEnd w:id="455"/>
    </w:p>
    <w:p w14:paraId="15A9809A" w14:textId="737D035D" w:rsidR="00AA3530" w:rsidRPr="00B855CB" w:rsidRDefault="00AA3530" w:rsidP="00F42161">
      <w:pPr>
        <w:spacing w:line="228" w:lineRule="auto"/>
        <w:ind w:right="-1"/>
        <w:jc w:val="both"/>
        <w:rPr>
          <w:rFonts w:eastAsia="Calibri Light" w:cstheme="minorHAnsi"/>
          <w:szCs w:val="20"/>
          <w:lang w:val="eu-ES"/>
        </w:rPr>
      </w:pPr>
      <w:r w:rsidRPr="00B855CB">
        <w:rPr>
          <w:rFonts w:eastAsia="Calibri Light" w:cstheme="minorHAnsi"/>
          <w:szCs w:val="20"/>
          <w:lang w:val="eu-ES"/>
        </w:rPr>
        <w:t>Agile Business Rules Development metodologiaren eredua ere erabili da. Horrela, bi metodologia erabiliz ziurtatzen da sistemaren egitura egokia dela.</w:t>
      </w:r>
    </w:p>
    <w:p w14:paraId="6D79D75F" w14:textId="514C2F81" w:rsidR="00E97AA7" w:rsidRPr="00B855CB" w:rsidRDefault="00C63D1A" w:rsidP="00E97AA7">
      <w:pPr>
        <w:pStyle w:val="Ttulo2"/>
        <w:jc w:val="both"/>
        <w:rPr>
          <w:lang w:val="eu-ES"/>
        </w:rPr>
      </w:pPr>
      <w:bookmarkStart w:id="456" w:name="_Toc74928321"/>
      <w:r w:rsidRPr="00B855CB">
        <w:rPr>
          <w:lang w:val="eu-ES"/>
        </w:rPr>
        <w:t>Metodologia</w:t>
      </w:r>
      <w:r w:rsidR="007B4A35" w:rsidRPr="00B855CB">
        <w:rPr>
          <w:lang w:val="eu-ES"/>
        </w:rPr>
        <w:t xml:space="preserve"> </w:t>
      </w:r>
      <w:r w:rsidR="00417119" w:rsidRPr="00B855CB">
        <w:rPr>
          <w:lang w:val="eu-ES"/>
        </w:rPr>
        <w:t>Editorea</w:t>
      </w:r>
      <w:bookmarkEnd w:id="456"/>
    </w:p>
    <w:p w14:paraId="024B4093" w14:textId="79937B38" w:rsidR="007B4A35" w:rsidRPr="00B855CB" w:rsidRDefault="007B4A35" w:rsidP="007B4A35">
      <w:pPr>
        <w:pStyle w:val="Ttulo3"/>
        <w:rPr>
          <w:lang w:val="eu-ES"/>
        </w:rPr>
      </w:pPr>
      <w:bookmarkStart w:id="457" w:name="_Toc74928322"/>
      <w:r w:rsidRPr="00B855CB">
        <w:rPr>
          <w:lang w:val="eu-ES"/>
        </w:rPr>
        <w:t>EPF Composer</w:t>
      </w:r>
      <w:bookmarkEnd w:id="457"/>
    </w:p>
    <w:p w14:paraId="7BEBF23D" w14:textId="4C82C575" w:rsidR="00E97AA7" w:rsidRPr="00B855CB" w:rsidRDefault="00C63D1A" w:rsidP="00E97AA7">
      <w:pPr>
        <w:jc w:val="both"/>
        <w:rPr>
          <w:lang w:val="eu-ES"/>
        </w:rPr>
      </w:pPr>
      <w:r w:rsidRPr="00B855CB">
        <w:rPr>
          <w:lang w:val="eu-ES"/>
        </w:rPr>
        <w:t>Metodologia</w:t>
      </w:r>
      <w:r w:rsidR="004E74CE" w:rsidRPr="00B855CB">
        <w:rPr>
          <w:lang w:val="eu-ES"/>
        </w:rPr>
        <w:t xml:space="preserve"> definitzeko aukera argiena da, horretarako egindako tresna baita. </w:t>
      </w:r>
      <w:r w:rsidRPr="00B855CB">
        <w:rPr>
          <w:lang w:val="eu-ES"/>
        </w:rPr>
        <w:t>Jadanik hainbat metodologia definituta daude tresna honekin: OpenUp, ABRD, Scrum… Metodologia horietako bat erabili nahi badugu ez daukagu ezer diseinatu beharrik. Horiek oinarri bezala hartuta ere errazagoa da beste metodologia bat definitzea. Metodologiaren webgunea sortzeko aukera ematen du, dokumentazio moduan erabili ahal izateko. Nahiko zaharkitua dago, Java 8 32 biteko bertsioa eskatzen du.</w:t>
      </w:r>
    </w:p>
    <w:p w14:paraId="4FDDEFE5" w14:textId="77156EB4" w:rsidR="00E97AA7" w:rsidRPr="00B855CB" w:rsidRDefault="00E97AA7" w:rsidP="00E97AA7">
      <w:pPr>
        <w:pStyle w:val="Ttulo3"/>
        <w:rPr>
          <w:lang w:val="eu-ES"/>
        </w:rPr>
      </w:pPr>
      <w:bookmarkStart w:id="458" w:name="_Toc74928323"/>
      <w:r w:rsidRPr="00B855CB">
        <w:rPr>
          <w:lang w:val="eu-ES"/>
        </w:rPr>
        <w:t>Rational Method Composer</w:t>
      </w:r>
      <w:bookmarkEnd w:id="458"/>
    </w:p>
    <w:p w14:paraId="5C62D71C" w14:textId="442C4DC9" w:rsidR="00E97AA7" w:rsidRPr="00B855CB" w:rsidRDefault="00E97AA7" w:rsidP="00E97AA7">
      <w:pPr>
        <w:jc w:val="both"/>
        <w:rPr>
          <w:lang w:val="eu-ES"/>
        </w:rPr>
      </w:pPr>
      <w:r w:rsidRPr="00B855CB">
        <w:rPr>
          <w:lang w:val="eu-ES"/>
        </w:rPr>
        <w:t>EPF Composer-en antzeko tresna, baina IBMrena da eta ordainpekoa. RUP metodologia du oinarrian eta horrekin lana egin nahi badugu aukera interesgarria izan daiteke.</w:t>
      </w:r>
    </w:p>
    <w:p w14:paraId="4427CFAB" w14:textId="2E9AA9E6" w:rsidR="007B4A35" w:rsidRPr="00B855CB" w:rsidRDefault="007B4A35" w:rsidP="007B4A35">
      <w:pPr>
        <w:pStyle w:val="Ttulo3"/>
        <w:rPr>
          <w:lang w:val="eu-ES"/>
        </w:rPr>
      </w:pPr>
      <w:bookmarkStart w:id="459" w:name="_Toc74928324"/>
      <w:r w:rsidRPr="00B855CB">
        <w:rPr>
          <w:lang w:val="eu-ES"/>
        </w:rPr>
        <w:t xml:space="preserve">Editore </w:t>
      </w:r>
      <w:r w:rsidR="00876236" w:rsidRPr="00B855CB">
        <w:rPr>
          <w:lang w:val="eu-ES"/>
        </w:rPr>
        <w:t>G</w:t>
      </w:r>
      <w:r w:rsidRPr="00B855CB">
        <w:rPr>
          <w:lang w:val="eu-ES"/>
        </w:rPr>
        <w:t>rafikoa</w:t>
      </w:r>
      <w:bookmarkEnd w:id="459"/>
    </w:p>
    <w:p w14:paraId="7EE5BBEF" w14:textId="54F0AB90" w:rsidR="00C63D1A" w:rsidRPr="00B855CB" w:rsidRDefault="00C63D1A" w:rsidP="00F42161">
      <w:pPr>
        <w:jc w:val="both"/>
        <w:rPr>
          <w:lang w:val="eu-ES"/>
        </w:rPr>
      </w:pPr>
      <w:r w:rsidRPr="00B855CB">
        <w:rPr>
          <w:lang w:val="eu-ES"/>
        </w:rPr>
        <w:t>EPF Composer</w:t>
      </w:r>
      <w:r w:rsidR="00BA1CBF" w:rsidRPr="00B855CB">
        <w:rPr>
          <w:lang w:val="eu-ES"/>
        </w:rPr>
        <w:t xml:space="preserve"> baino sinpleagoa den editorea </w:t>
      </w:r>
      <w:r w:rsidR="00205D53" w:rsidRPr="00B855CB">
        <w:rPr>
          <w:lang w:val="eu-ES"/>
        </w:rPr>
        <w:t xml:space="preserve">edukitzea ondo etorriko litzateke. Ikono berdinak partekatuko lituzke, zuhaitz egitura sinpleagoa edukiko luke. </w:t>
      </w:r>
    </w:p>
    <w:p w14:paraId="6DDE539F" w14:textId="5BCE71A9" w:rsidR="007B4A35" w:rsidRPr="00B855CB" w:rsidRDefault="007B4A35" w:rsidP="007B4A35">
      <w:pPr>
        <w:pStyle w:val="Ttulo3"/>
        <w:rPr>
          <w:lang w:val="eu-ES"/>
        </w:rPr>
      </w:pPr>
      <w:bookmarkStart w:id="460" w:name="_Toc74928325"/>
      <w:r w:rsidRPr="00B855CB">
        <w:rPr>
          <w:lang w:val="eu-ES"/>
        </w:rPr>
        <w:t xml:space="preserve">Testu </w:t>
      </w:r>
      <w:r w:rsidR="00876236" w:rsidRPr="00B855CB">
        <w:rPr>
          <w:lang w:val="eu-ES"/>
        </w:rPr>
        <w:t>E</w:t>
      </w:r>
      <w:r w:rsidRPr="00B855CB">
        <w:rPr>
          <w:lang w:val="eu-ES"/>
        </w:rPr>
        <w:t>ditorea</w:t>
      </w:r>
      <w:bookmarkEnd w:id="460"/>
    </w:p>
    <w:p w14:paraId="71A3FA18" w14:textId="305200AD" w:rsidR="00205D53" w:rsidRPr="00B855CB" w:rsidRDefault="00205D53" w:rsidP="00205D53">
      <w:pPr>
        <w:rPr>
          <w:lang w:val="eu-ES"/>
        </w:rPr>
      </w:pPr>
      <w:r w:rsidRPr="00B855CB">
        <w:rPr>
          <w:lang w:val="eu-ES"/>
        </w:rPr>
        <w:t>Editore grafikoa baino sinpleagoa den testu editore bat edukitzea ere komenigarria da. Batzuetan, editore grafikoa baino erosoagoa da testu editorea erabiltzea. Onena eredua bi editoreekin aldatzeko aukera izatea izango litzateke, eta edozein momentutan bien artean aldatzeko aukera izatea.</w:t>
      </w:r>
    </w:p>
    <w:p w14:paraId="193ED507" w14:textId="63F6681E" w:rsidR="005068A4" w:rsidRPr="00B855CB" w:rsidRDefault="007A738B" w:rsidP="003273CE">
      <w:pPr>
        <w:pStyle w:val="Ttulo2"/>
        <w:jc w:val="both"/>
        <w:rPr>
          <w:lang w:val="eu-ES"/>
        </w:rPr>
      </w:pPr>
      <w:bookmarkStart w:id="461" w:name="_Toc74928326"/>
      <w:r w:rsidRPr="00B855CB">
        <w:rPr>
          <w:lang w:val="eu-ES"/>
        </w:rPr>
        <w:t xml:space="preserve">Prozesua </w:t>
      </w:r>
      <w:r w:rsidR="00417119" w:rsidRPr="00B855CB">
        <w:rPr>
          <w:lang w:val="eu-ES"/>
        </w:rPr>
        <w:t>B</w:t>
      </w:r>
      <w:r w:rsidRPr="00B855CB">
        <w:rPr>
          <w:lang w:val="eu-ES"/>
        </w:rPr>
        <w:t>istaratu</w:t>
      </w:r>
      <w:bookmarkEnd w:id="461"/>
    </w:p>
    <w:p w14:paraId="79CE0B4F" w14:textId="2F57219F" w:rsidR="005068A4" w:rsidRPr="00B855CB" w:rsidRDefault="005068A4" w:rsidP="003273CE">
      <w:pPr>
        <w:pStyle w:val="Ttulo3"/>
        <w:jc w:val="both"/>
        <w:rPr>
          <w:lang w:val="eu-ES"/>
        </w:rPr>
      </w:pPr>
      <w:bookmarkStart w:id="462" w:name="_Toc74928327"/>
      <w:r w:rsidRPr="00B855CB">
        <w:rPr>
          <w:lang w:val="eu-ES"/>
        </w:rPr>
        <w:t>DOT</w:t>
      </w:r>
      <w:bookmarkEnd w:id="462"/>
    </w:p>
    <w:p w14:paraId="7EFDE2B4" w14:textId="5EADAE21" w:rsidR="007B4A35" w:rsidRPr="00B855CB" w:rsidRDefault="007B4A35" w:rsidP="007B4A35">
      <w:pPr>
        <w:jc w:val="both"/>
        <w:rPr>
          <w:lang w:val="eu-ES"/>
        </w:rPr>
      </w:pPr>
      <w:r w:rsidRPr="00B855CB">
        <w:rPr>
          <w:lang w:val="eu-ES"/>
        </w:rPr>
        <w:t>ProWF proiektuan prozesua definitzeko eta bistaratzeko DOT lengoaia erabili da. Beraz, aukera ona izan daiteke prozesua bistaratzeko. Hori bai, honek lan dezente gehituko luke. Izan ere, eredua DOT lengoaiara pasatzea eskatuko luke metaereduak erabiliz.</w:t>
      </w:r>
    </w:p>
    <w:p w14:paraId="16B42A88" w14:textId="02DFB8CF" w:rsidR="005068A4" w:rsidRPr="00B855CB" w:rsidRDefault="005068A4" w:rsidP="003273CE">
      <w:pPr>
        <w:pStyle w:val="Ttulo3"/>
        <w:jc w:val="both"/>
        <w:rPr>
          <w:lang w:val="eu-ES"/>
        </w:rPr>
      </w:pPr>
      <w:bookmarkStart w:id="463" w:name="_Toc74928328"/>
      <w:r w:rsidRPr="00B855CB">
        <w:rPr>
          <w:lang w:val="eu-ES"/>
        </w:rPr>
        <w:t>XPDL</w:t>
      </w:r>
      <w:bookmarkEnd w:id="463"/>
    </w:p>
    <w:p w14:paraId="69F7E0D0" w14:textId="6272CAA1" w:rsidR="00E02559" w:rsidRPr="00B855CB" w:rsidRDefault="00A30666" w:rsidP="00E02559">
      <w:pPr>
        <w:jc w:val="both"/>
        <w:rPr>
          <w:lang w:val="eu-ES"/>
        </w:rPr>
      </w:pPr>
      <w:r w:rsidRPr="00B855CB">
        <w:rPr>
          <w:lang w:val="eu-ES"/>
        </w:rPr>
        <w:t>XPDL ere aukera egokia izan daiteke estandarra delako. Baina</w:t>
      </w:r>
      <w:r w:rsidR="007B4A35" w:rsidRPr="00B855CB">
        <w:rPr>
          <w:lang w:val="eu-ES"/>
        </w:rPr>
        <w:t>,</w:t>
      </w:r>
      <w:r w:rsidRPr="00B855CB">
        <w:rPr>
          <w:lang w:val="eu-ES"/>
        </w:rPr>
        <w:t xml:space="preserve"> oraingoz DOT</w:t>
      </w:r>
      <w:r w:rsidR="007B4A35" w:rsidRPr="00B855CB">
        <w:rPr>
          <w:lang w:val="eu-ES"/>
        </w:rPr>
        <w:t xml:space="preserve"> aukera hobea izango litzeteke, sinpleagoa delako.</w:t>
      </w:r>
    </w:p>
    <w:p w14:paraId="70742B2F" w14:textId="4D9422F5" w:rsidR="004540F8" w:rsidRPr="00B855CB" w:rsidRDefault="007A738B" w:rsidP="00E02559">
      <w:pPr>
        <w:pStyle w:val="Ttulo3"/>
        <w:rPr>
          <w:lang w:val="eu-ES"/>
        </w:rPr>
      </w:pPr>
      <w:bookmarkStart w:id="464" w:name="_Toc74928329"/>
      <w:r w:rsidRPr="00B855CB">
        <w:rPr>
          <w:lang w:val="eu-ES"/>
        </w:rPr>
        <w:t>Webgunea</w:t>
      </w:r>
      <w:bookmarkEnd w:id="464"/>
    </w:p>
    <w:p w14:paraId="38AFB41E" w14:textId="06876DB5" w:rsidR="007B4A35" w:rsidRPr="00B855CB" w:rsidRDefault="007B4A35" w:rsidP="007B4A35">
      <w:pPr>
        <w:rPr>
          <w:lang w:val="eu-ES"/>
        </w:rPr>
      </w:pPr>
      <w:r w:rsidRPr="00B855CB">
        <w:rPr>
          <w:lang w:val="eu-ES"/>
        </w:rPr>
        <w:t xml:space="preserve">Prozesua bistaratzeko EPF Composer-ekin publikatzen den webgunea erabiltzea da aukera onena. Izan ere, webguneak metodologiaren informazio guztia dauka, eta honen sorrera automatikoa da. </w:t>
      </w:r>
      <w:r w:rsidR="004E74CE" w:rsidRPr="00B855CB">
        <w:rPr>
          <w:lang w:val="eu-ES"/>
        </w:rPr>
        <w:t>Beraz, prozesua EPF Composer-ekin definitzea komenigarria da.</w:t>
      </w:r>
    </w:p>
    <w:p w14:paraId="352CD8C4" w14:textId="05666613" w:rsidR="004540F8" w:rsidRPr="00B855CB" w:rsidRDefault="00254709" w:rsidP="003273CE">
      <w:pPr>
        <w:pStyle w:val="Ttulo2"/>
        <w:jc w:val="both"/>
        <w:rPr>
          <w:lang w:val="eu-ES"/>
        </w:rPr>
      </w:pPr>
      <w:bookmarkStart w:id="465" w:name="_Toc74928330"/>
      <w:r w:rsidRPr="00B855CB">
        <w:rPr>
          <w:lang w:val="eu-ES"/>
        </w:rPr>
        <w:lastRenderedPageBreak/>
        <w:t xml:space="preserve">Denboraren </w:t>
      </w:r>
      <w:r w:rsidR="00417119" w:rsidRPr="00B855CB">
        <w:rPr>
          <w:lang w:val="eu-ES"/>
        </w:rPr>
        <w:t>K</w:t>
      </w:r>
      <w:r w:rsidRPr="00B855CB">
        <w:rPr>
          <w:lang w:val="eu-ES"/>
        </w:rPr>
        <w:t>ontrola</w:t>
      </w:r>
      <w:bookmarkEnd w:id="465"/>
    </w:p>
    <w:p w14:paraId="6032B323" w14:textId="77777777" w:rsidR="00646877" w:rsidRPr="00B855CB" w:rsidRDefault="00646877" w:rsidP="00646877">
      <w:pPr>
        <w:pStyle w:val="Ttulo3"/>
        <w:jc w:val="both"/>
        <w:rPr>
          <w:lang w:val="eu-ES"/>
        </w:rPr>
      </w:pPr>
      <w:bookmarkStart w:id="466" w:name="_Toc74928331"/>
      <w:r w:rsidRPr="00B855CB">
        <w:rPr>
          <w:lang w:val="eu-ES"/>
        </w:rPr>
        <w:t>Toggl Track</w:t>
      </w:r>
      <w:bookmarkEnd w:id="466"/>
    </w:p>
    <w:p w14:paraId="0E4CD431" w14:textId="5EE31F10" w:rsidR="00646877" w:rsidRPr="00B855CB" w:rsidRDefault="00646877" w:rsidP="00646877">
      <w:pPr>
        <w:jc w:val="both"/>
        <w:rPr>
          <w:lang w:val="eu-ES"/>
        </w:rPr>
      </w:pPr>
      <w:r w:rsidRPr="00B855CB">
        <w:rPr>
          <w:lang w:val="eu-ES"/>
        </w:rPr>
        <w:t>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 Gailu mota guztietarako aplikazioak daude, mugikorrerako ordenagailurako, nabigatzailerako, etab.</w:t>
      </w:r>
    </w:p>
    <w:p w14:paraId="1ADF5C25" w14:textId="297BD2A5" w:rsidR="004540F8" w:rsidRPr="00B855CB" w:rsidRDefault="004540F8" w:rsidP="003273CE">
      <w:pPr>
        <w:pStyle w:val="Ttulo3"/>
        <w:jc w:val="both"/>
        <w:rPr>
          <w:lang w:val="eu-ES"/>
        </w:rPr>
      </w:pPr>
      <w:bookmarkStart w:id="467" w:name="_Toc74928332"/>
      <w:r w:rsidRPr="00B855CB">
        <w:rPr>
          <w:lang w:val="eu-ES"/>
        </w:rPr>
        <w:t>Clockify</w:t>
      </w:r>
      <w:bookmarkEnd w:id="467"/>
    </w:p>
    <w:p w14:paraId="7F3883C9" w14:textId="74249153" w:rsidR="00646877" w:rsidRPr="00B855CB" w:rsidRDefault="00646877" w:rsidP="00646877">
      <w:pPr>
        <w:rPr>
          <w:lang w:val="eu-ES"/>
        </w:rPr>
      </w:pPr>
      <w:r w:rsidRPr="00B855CB">
        <w:rPr>
          <w:lang w:val="eu-ES"/>
        </w:rPr>
        <w:t>Toggl Track-en antzeko funtzionamendua dauka. Doako planean aukera batzuk gutxiago eskaintzen ditu.</w:t>
      </w:r>
    </w:p>
    <w:p w14:paraId="6839E7E6" w14:textId="48A14633" w:rsidR="004540F8" w:rsidRPr="00B855CB" w:rsidRDefault="004540F8" w:rsidP="003273CE">
      <w:pPr>
        <w:pStyle w:val="Ttulo3"/>
        <w:jc w:val="both"/>
        <w:rPr>
          <w:lang w:val="eu-ES"/>
        </w:rPr>
      </w:pPr>
      <w:bookmarkStart w:id="468" w:name="_Toc74928333"/>
      <w:r w:rsidRPr="00B855CB">
        <w:rPr>
          <w:lang w:val="eu-ES"/>
        </w:rPr>
        <w:t>Waka</w:t>
      </w:r>
      <w:r w:rsidR="001917B2" w:rsidRPr="00B855CB">
        <w:rPr>
          <w:lang w:val="eu-ES"/>
        </w:rPr>
        <w:t>T</w:t>
      </w:r>
      <w:r w:rsidRPr="00B855CB">
        <w:rPr>
          <w:lang w:val="eu-ES"/>
        </w:rPr>
        <w:t>ime</w:t>
      </w:r>
      <w:bookmarkEnd w:id="468"/>
    </w:p>
    <w:p w14:paraId="6F5A338A" w14:textId="05CCDE1E" w:rsidR="005A6EAD" w:rsidRPr="00B855CB" w:rsidRDefault="004E2E27" w:rsidP="004E2E27">
      <w:pPr>
        <w:jc w:val="both"/>
        <w:rPr>
          <w:lang w:val="eu-ES"/>
        </w:rPr>
      </w:pPr>
      <w:r w:rsidRPr="00B855CB">
        <w:rPr>
          <w:lang w:val="eu-ES"/>
        </w:rPr>
        <w:t>Plugin moduan instalatu daiteke editore askotan. Gure kasuan VSCode eta Eclipse editoreetan instalatu da, horiek izan baitira erabili diren editoreak. Denbora automatikoki neurtzen du eta metrikak sortzen ditu. Adibidez, programazio-lengoaia eta proiektu bakoitzean pasatako denbora erakusten du. Ez du balio editoreetatik kanpo pasatako denbora neurtzeko. Hala ere, Toggl Track-en osagarri ona da, estatistika zehatzagoak eskaintzen dituelako.</w:t>
      </w:r>
      <w:r w:rsidR="00646877" w:rsidRPr="00B855CB">
        <w:rPr>
          <w:lang w:val="eu-ES"/>
        </w:rPr>
        <w:t xml:space="preserve"> Doako planean 2 asteko historia bakarrik erakusten du.</w:t>
      </w:r>
    </w:p>
    <w:p w14:paraId="6DE5153F" w14:textId="77777777" w:rsidR="00E073DF" w:rsidRPr="00B855CB" w:rsidRDefault="00E073DF" w:rsidP="00E073DF">
      <w:pPr>
        <w:pStyle w:val="Ttulo2"/>
        <w:rPr>
          <w:lang w:val="eu-ES"/>
        </w:rPr>
      </w:pPr>
      <w:bookmarkStart w:id="469" w:name="_Toc74928334"/>
      <w:r w:rsidRPr="00B855CB">
        <w:rPr>
          <w:lang w:val="eu-ES"/>
        </w:rPr>
        <w:t>Diagramak</w:t>
      </w:r>
      <w:bookmarkEnd w:id="469"/>
    </w:p>
    <w:p w14:paraId="6C248A95" w14:textId="392CE4CC" w:rsidR="00E073DF" w:rsidRPr="00B855CB" w:rsidRDefault="00E073DF" w:rsidP="00E03EF3">
      <w:pPr>
        <w:pStyle w:val="Ttulo3"/>
        <w:tabs>
          <w:tab w:val="left" w:pos="2268"/>
        </w:tabs>
        <w:rPr>
          <w:lang w:val="eu-ES"/>
        </w:rPr>
      </w:pPr>
      <w:bookmarkStart w:id="470" w:name="_Toc74928335"/>
      <w:r w:rsidRPr="00B855CB">
        <w:rPr>
          <w:lang w:val="eu-ES"/>
        </w:rPr>
        <w:t>PlantUM</w:t>
      </w:r>
      <w:r w:rsidR="00E03EF3" w:rsidRPr="00B855CB">
        <w:rPr>
          <w:lang w:val="eu-ES"/>
        </w:rPr>
        <w:t>L</w:t>
      </w:r>
      <w:bookmarkEnd w:id="470"/>
    </w:p>
    <w:p w14:paraId="0A523576" w14:textId="6C58D81A" w:rsidR="00E03EF3" w:rsidRPr="00B855CB" w:rsidRDefault="00E03EF3" w:rsidP="00E03EF3">
      <w:pPr>
        <w:jc w:val="both"/>
        <w:rPr>
          <w:lang w:val="eu-ES"/>
        </w:rPr>
      </w:pPr>
      <w:r w:rsidRPr="00B855CB">
        <w:rPr>
          <w:lang w:val="eu-ES"/>
        </w:rPr>
        <w:t>Hainbat motatako diagramak sortzeko aukera ematen duen softwarea da. Eskuz sortzen dira diagramak eta bi aukera daude aplikazioa erabiltzeko: online edo offline. Proiektuan zehar aplikazio hau erabili izan da dokumentazioan agertzen diren diagrama gehienak egiteko, bezeroak dokumentazio ulergarria jaso dezan.</w:t>
      </w:r>
    </w:p>
    <w:p w14:paraId="571CFE29" w14:textId="77777777" w:rsidR="00E03EF3" w:rsidRPr="00B855CB" w:rsidRDefault="00E073DF" w:rsidP="00E073DF">
      <w:pPr>
        <w:pStyle w:val="Ttulo3"/>
        <w:rPr>
          <w:lang w:val="eu-ES"/>
        </w:rPr>
      </w:pPr>
      <w:bookmarkStart w:id="471" w:name="_Toc74928336"/>
      <w:r w:rsidRPr="00B855CB">
        <w:rPr>
          <w:lang w:val="eu-ES"/>
        </w:rPr>
        <w:t>Draw.io</w:t>
      </w:r>
      <w:bookmarkEnd w:id="471"/>
    </w:p>
    <w:p w14:paraId="236C74E8" w14:textId="77777777" w:rsidR="00464F66" w:rsidRPr="00B855CB" w:rsidRDefault="00E03EF3" w:rsidP="00E03EF3">
      <w:pPr>
        <w:jc w:val="both"/>
        <w:rPr>
          <w:lang w:val="eu-ES"/>
        </w:rPr>
      </w:pPr>
      <w:r w:rsidRPr="00B855CB">
        <w:rPr>
          <w:lang w:val="eu-ES"/>
        </w:rPr>
        <w:t>Hainbat motatako diagramak sortzeko aukera ematen duen softwarea da. Eskuz sortzen dira diagramak eta bi aukera daude aplikazioa erabiltzeko: online edo offline. Proiektuan zehar aplikazio hau erabili izan da dokumentazioan agertzen diren diagrama batzuk egiteko.</w:t>
      </w:r>
    </w:p>
    <w:p w14:paraId="0BE82169" w14:textId="77777777" w:rsidR="00464F66" w:rsidRPr="00B855CB" w:rsidRDefault="00464F66" w:rsidP="00464F66">
      <w:pPr>
        <w:pStyle w:val="Ttulo3"/>
        <w:rPr>
          <w:lang w:val="eu-ES"/>
        </w:rPr>
      </w:pPr>
      <w:bookmarkStart w:id="472" w:name="_Toc74928337"/>
      <w:r w:rsidRPr="00B855CB">
        <w:rPr>
          <w:lang w:val="eu-ES"/>
        </w:rPr>
        <w:t>UMLDoclet</w:t>
      </w:r>
      <w:bookmarkEnd w:id="472"/>
    </w:p>
    <w:p w14:paraId="29100BEF" w14:textId="75CDAA57" w:rsidR="00FE504F" w:rsidRPr="00B855CB" w:rsidRDefault="00464F66" w:rsidP="00464F66">
      <w:pPr>
        <w:jc w:val="both"/>
        <w:rPr>
          <w:lang w:val="eu-ES"/>
        </w:rPr>
      </w:pPr>
      <w:r w:rsidRPr="00B855CB">
        <w:rPr>
          <w:lang w:val="eu-ES"/>
        </w:rPr>
        <w:t>Javadoc metadatuak erabiltzen ditu PlantUML diagramak automatikoki sortzeko eta HTML dokumentazioan txertatzeko. Diagramak irudi klikagarri gisa txertatzen dira eta pakete eta klaseko dokumentaziora estekatzen dira eskuragarri dagoenean. Pakete dependentzia, pakete eta klase diagramak sortzen ditu elementu guztietarako.</w:t>
      </w:r>
      <w:r w:rsidR="00FE504F" w:rsidRPr="00B855CB">
        <w:rPr>
          <w:lang w:val="eu-ES"/>
        </w:rPr>
        <w:br w:type="page"/>
      </w:r>
    </w:p>
    <w:p w14:paraId="6401DB9E" w14:textId="752F4DB7" w:rsidR="001400EC" w:rsidRPr="00B855CB" w:rsidRDefault="001400EC" w:rsidP="003273CE">
      <w:pPr>
        <w:pStyle w:val="Ttulo1"/>
        <w:jc w:val="both"/>
        <w:rPr>
          <w:lang w:val="eu-ES"/>
        </w:rPr>
      </w:pPr>
      <w:bookmarkStart w:id="473" w:name="_Toc74928338"/>
      <w:r w:rsidRPr="00B855CB">
        <w:rPr>
          <w:lang w:val="eu-ES"/>
        </w:rPr>
        <w:lastRenderedPageBreak/>
        <w:t>Proposatutako Sistemaren Deskribapena</w:t>
      </w:r>
      <w:bookmarkEnd w:id="473"/>
    </w:p>
    <w:p w14:paraId="32C54983" w14:textId="5C1A459A" w:rsidR="00FA5F4F" w:rsidRPr="00B855CB" w:rsidRDefault="00452888" w:rsidP="00452888">
      <w:pPr>
        <w:jc w:val="both"/>
        <w:rPr>
          <w:lang w:val="eu-ES"/>
        </w:rPr>
      </w:pPr>
      <w:r w:rsidRPr="00B855CB">
        <w:rPr>
          <w:lang w:val="eu-ES"/>
        </w:rPr>
        <w:t>Kapitulu honetan planteatutako arazoa konpontzeko proposatzen den sistema, bere osagaiak eta bere ezaugarriak deskribatzen dira.</w:t>
      </w:r>
    </w:p>
    <w:p w14:paraId="76ED0A2C" w14:textId="021E5121" w:rsidR="00452888" w:rsidRPr="00B855CB" w:rsidRDefault="00EE0CDF" w:rsidP="00452888">
      <w:pPr>
        <w:pStyle w:val="Ttulo2"/>
        <w:rPr>
          <w:lang w:val="eu-ES"/>
        </w:rPr>
      </w:pPr>
      <w:bookmarkStart w:id="474" w:name="_Toc74928339"/>
      <w:r w:rsidRPr="00B855CB">
        <w:rPr>
          <w:lang w:val="eu-ES"/>
        </w:rPr>
        <w:t>Azpisistemak</w:t>
      </w:r>
      <w:bookmarkEnd w:id="474"/>
    </w:p>
    <w:p w14:paraId="393895F3" w14:textId="2C76F125" w:rsidR="00452888" w:rsidRPr="00B855CB" w:rsidRDefault="00452888" w:rsidP="00452888">
      <w:pPr>
        <w:jc w:val="both"/>
        <w:rPr>
          <w:lang w:val="eu-ES"/>
        </w:rPr>
      </w:pPr>
      <w:r w:rsidRPr="00B855CB">
        <w:rPr>
          <w:lang w:val="eu-ES"/>
        </w:rPr>
        <w:t xml:space="preserve">ProWF sistema bi azpisistema ezberdinetan bananduta egongo da: </w:t>
      </w:r>
      <w:r w:rsidRPr="00B855CB">
        <w:rPr>
          <w:b/>
          <w:bCs/>
          <w:lang w:val="eu-ES"/>
        </w:rPr>
        <w:t>ModelEditor</w:t>
      </w:r>
      <w:r w:rsidRPr="00B855CB">
        <w:rPr>
          <w:lang w:val="eu-ES"/>
        </w:rPr>
        <w:t xml:space="preserve"> eta </w:t>
      </w:r>
      <w:r w:rsidRPr="00B855CB">
        <w:rPr>
          <w:b/>
          <w:bCs/>
          <w:lang w:val="eu-ES"/>
        </w:rPr>
        <w:t>IO-System</w:t>
      </w:r>
      <w:r w:rsidRPr="00B855CB">
        <w:rPr>
          <w:lang w:val="eu-ES"/>
        </w:rPr>
        <w:t>.</w:t>
      </w:r>
    </w:p>
    <w:p w14:paraId="2C266E6E" w14:textId="2E62D6BE" w:rsidR="00452888" w:rsidRPr="00B855CB" w:rsidRDefault="00452888" w:rsidP="00452888">
      <w:pPr>
        <w:pStyle w:val="Prrafodelista"/>
        <w:numPr>
          <w:ilvl w:val="0"/>
          <w:numId w:val="37"/>
        </w:numPr>
        <w:jc w:val="both"/>
        <w:rPr>
          <w:lang w:val="eu-ES"/>
        </w:rPr>
      </w:pPr>
      <w:r w:rsidRPr="00B855CB">
        <w:rPr>
          <w:b/>
          <w:bCs/>
          <w:lang w:val="eu-ES"/>
        </w:rPr>
        <w:t>ModelEditor</w:t>
      </w:r>
      <w:r w:rsidRPr="00B855CB">
        <w:rPr>
          <w:lang w:val="eu-ES"/>
        </w:rPr>
        <w:t>:</w:t>
      </w:r>
      <w:r w:rsidRPr="00B855CB">
        <w:rPr>
          <w:b/>
          <w:bCs/>
          <w:lang w:val="eu-ES"/>
        </w:rPr>
        <w:t xml:space="preserve"> </w:t>
      </w:r>
      <w:r w:rsidRPr="00B855CB">
        <w:rPr>
          <w:lang w:val="eu-ES"/>
        </w:rPr>
        <w:t>sortutako editore grafikoa eta testu editorea erabiliz prozesuaren eredua sortzeko eta editatzekoa aukera emango du. Sistema honen ardura prozesu ingeni</w:t>
      </w:r>
      <w:r w:rsidR="00417119" w:rsidRPr="00B855CB">
        <w:rPr>
          <w:lang w:val="eu-ES"/>
        </w:rPr>
        <w:t>a</w:t>
      </w:r>
      <w:r w:rsidRPr="00B855CB">
        <w:rPr>
          <w:lang w:val="eu-ES"/>
        </w:rPr>
        <w:t>ri rolak izango du.</w:t>
      </w:r>
    </w:p>
    <w:p w14:paraId="71242FBF" w14:textId="77777777" w:rsidR="00452888" w:rsidRPr="00B855CB" w:rsidRDefault="00452888" w:rsidP="00452888">
      <w:pPr>
        <w:pStyle w:val="Prrafodelista"/>
        <w:jc w:val="both"/>
        <w:rPr>
          <w:lang w:val="eu-ES"/>
        </w:rPr>
      </w:pPr>
    </w:p>
    <w:p w14:paraId="3D098640" w14:textId="7B651878" w:rsidR="00452888" w:rsidRPr="00B855CB" w:rsidRDefault="00452888" w:rsidP="00452888">
      <w:pPr>
        <w:pStyle w:val="Prrafodelista"/>
        <w:numPr>
          <w:ilvl w:val="0"/>
          <w:numId w:val="37"/>
        </w:numPr>
        <w:jc w:val="both"/>
        <w:rPr>
          <w:lang w:val="eu-ES"/>
        </w:rPr>
      </w:pPr>
      <w:r w:rsidRPr="00B855CB">
        <w:rPr>
          <w:b/>
          <w:bCs/>
          <w:lang w:val="eu-ES"/>
        </w:rPr>
        <w:t>IO-System</w:t>
      </w:r>
      <w:r w:rsidRPr="00B855CB">
        <w:rPr>
          <w:lang w:val="eu-ES"/>
        </w:rPr>
        <w:t>: CMS baten bitartez kudeatutako web-aplikazioa izango da. Helburua metodologia jarraitzen duten proiektuen informazioa gordetzea da. Rol bakoitzak metodologian dituen ataza berdinak bete beharko ditu.</w:t>
      </w:r>
    </w:p>
    <w:p w14:paraId="7CCEDEF4" w14:textId="3AA56FD0" w:rsidR="009A10D5" w:rsidRPr="00B855CB" w:rsidRDefault="009A10D5" w:rsidP="009A10D5">
      <w:pPr>
        <w:jc w:val="both"/>
        <w:rPr>
          <w:lang w:val="eu-ES"/>
        </w:rPr>
      </w:pPr>
      <w:r w:rsidRPr="00B855CB">
        <w:rPr>
          <w:lang w:val="eu-ES"/>
        </w:rPr>
        <w:t xml:space="preserve">Ideia orokor bat egiteko, </w:t>
      </w:r>
      <w:r w:rsidRPr="00B855CB">
        <w:rPr>
          <w:lang w:val="eu-ES"/>
        </w:rPr>
        <w:fldChar w:fldCharType="begin"/>
      </w:r>
      <w:r w:rsidRPr="00B855CB">
        <w:rPr>
          <w:lang w:val="eu-ES"/>
        </w:rPr>
        <w:instrText xml:space="preserve"> REF _Ref74841368 \h </w:instrText>
      </w:r>
      <w:r w:rsidRPr="00B855CB">
        <w:rPr>
          <w:lang w:val="eu-ES"/>
        </w:rPr>
      </w:r>
      <w:r w:rsidRPr="00B855CB">
        <w:rPr>
          <w:lang w:val="eu-ES"/>
        </w:rPr>
        <w:fldChar w:fldCharType="separate"/>
      </w:r>
      <w:ins w:id="475" w:author="Julen Etxaniz Aragoneses" w:date="2021-08-23T12:18:00Z">
        <w:r w:rsidR="006F125A">
          <w:rPr>
            <w:noProof/>
            <w:lang w:val="eu-ES"/>
          </w:rPr>
          <w:t>11</w:t>
        </w:r>
        <w:r w:rsidR="006F125A" w:rsidRPr="00B855CB">
          <w:rPr>
            <w:lang w:val="eu-ES"/>
          </w:rPr>
          <w:t>.</w:t>
        </w:r>
        <w:r w:rsidR="006F125A">
          <w:rPr>
            <w:noProof/>
            <w:lang w:val="eu-ES"/>
          </w:rPr>
          <w:t>1</w:t>
        </w:r>
        <w:r w:rsidR="006F125A" w:rsidRPr="00B855CB">
          <w:rPr>
            <w:lang w:val="eu-ES"/>
          </w:rPr>
          <w:t>. Irudia</w:t>
        </w:r>
      </w:ins>
      <w:del w:id="476" w:author="Julen Etxaniz Aragoneses" w:date="2021-08-23T12:16:00Z">
        <w:r w:rsidR="00B94161" w:rsidDel="006B278F">
          <w:rPr>
            <w:noProof/>
            <w:lang w:val="eu-ES"/>
          </w:rPr>
          <w:delText>11</w:delText>
        </w:r>
        <w:r w:rsidR="00B94161" w:rsidRPr="00B855CB" w:rsidDel="006B278F">
          <w:rPr>
            <w:lang w:val="eu-ES"/>
          </w:rPr>
          <w:delText>.</w:delText>
        </w:r>
        <w:r w:rsidR="00B94161" w:rsidDel="006B278F">
          <w:rPr>
            <w:noProof/>
            <w:lang w:val="eu-ES"/>
          </w:rPr>
          <w:delText>1</w:delText>
        </w:r>
        <w:r w:rsidR="00B94161" w:rsidRPr="00B855CB" w:rsidDel="006B278F">
          <w:rPr>
            <w:lang w:val="eu-ES"/>
          </w:rPr>
          <w:delText>. Irudia</w:delText>
        </w:r>
      </w:del>
      <w:r w:rsidRPr="00B855CB">
        <w:rPr>
          <w:lang w:val="eu-ES"/>
        </w:rPr>
        <w:fldChar w:fldCharType="end"/>
      </w:r>
      <w:r w:rsidRPr="00B855CB">
        <w:rPr>
          <w:lang w:val="eu-ES"/>
        </w:rPr>
        <w:t>n sistema osoaren arkitektura ikus daiteke, azpisistematan banatuta.</w:t>
      </w:r>
    </w:p>
    <w:p w14:paraId="2C24F921" w14:textId="77777777" w:rsidR="009A10D5" w:rsidRPr="00B855CB" w:rsidRDefault="009A10D5" w:rsidP="009A10D5">
      <w:pPr>
        <w:keepNext/>
        <w:jc w:val="center"/>
        <w:rPr>
          <w:lang w:val="eu-ES"/>
        </w:rPr>
      </w:pPr>
      <w:r w:rsidRPr="00B855CB">
        <w:rPr>
          <w:noProof/>
          <w:lang w:val="eu-ES" w:eastAsia="eu-ES"/>
        </w:rPr>
        <w:drawing>
          <wp:inline distT="0" distB="0" distL="0" distR="0" wp14:anchorId="2BBEDCDB" wp14:editId="781368DD">
            <wp:extent cx="4997450" cy="232771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00104" cy="2328952"/>
                    </a:xfrm>
                    <a:prstGeom prst="rect">
                      <a:avLst/>
                    </a:prstGeom>
                    <a:noFill/>
                    <a:ln>
                      <a:noFill/>
                    </a:ln>
                  </pic:spPr>
                </pic:pic>
              </a:graphicData>
            </a:graphic>
          </wp:inline>
        </w:drawing>
      </w:r>
    </w:p>
    <w:bookmarkStart w:id="477" w:name="_Ref74841368"/>
    <w:p w14:paraId="7068BAB0" w14:textId="19BC6B45" w:rsidR="009A10D5" w:rsidRPr="00B855CB" w:rsidRDefault="00B855CB" w:rsidP="009A10D5">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478" w:name="_Toc74928444"/>
      <w:r w:rsidR="006F125A">
        <w:rPr>
          <w:noProof/>
          <w:lang w:val="eu-ES"/>
        </w:rPr>
        <w:t>11</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6F125A">
        <w:rPr>
          <w:noProof/>
          <w:lang w:val="eu-ES"/>
        </w:rPr>
        <w:t>1</w:t>
      </w:r>
      <w:r w:rsidRPr="00B855CB">
        <w:rPr>
          <w:lang w:val="eu-ES"/>
        </w:rPr>
        <w:fldChar w:fldCharType="end"/>
      </w:r>
      <w:r w:rsidR="009A10D5" w:rsidRPr="00B855CB">
        <w:rPr>
          <w:lang w:val="eu-ES"/>
        </w:rPr>
        <w:t>. Irudia</w:t>
      </w:r>
      <w:bookmarkEnd w:id="477"/>
      <w:r w:rsidR="009A10D5" w:rsidRPr="00B855CB">
        <w:rPr>
          <w:lang w:val="eu-ES"/>
        </w:rPr>
        <w:t>. ModelEditor eta IO-System azpisistemen arkitektura.</w:t>
      </w:r>
      <w:bookmarkEnd w:id="478"/>
    </w:p>
    <w:p w14:paraId="4D401650" w14:textId="349828EC" w:rsidR="00A15ECF" w:rsidRPr="00B855CB" w:rsidRDefault="00A15ECF" w:rsidP="00A15ECF">
      <w:pPr>
        <w:jc w:val="both"/>
        <w:rPr>
          <w:lang w:val="eu-ES"/>
        </w:rPr>
      </w:pPr>
      <w:r w:rsidRPr="00B855CB">
        <w:rPr>
          <w:lang w:val="eu-ES"/>
        </w:rPr>
        <w:t>Ondoren, azpisistema bakoitzaren hainbat aspektua azalduko ditugu: arkitektura, analisia, diseinua, garapena, proba eta hedapena.</w:t>
      </w:r>
    </w:p>
    <w:p w14:paraId="4C66A952" w14:textId="4479F6E1" w:rsidR="00A15ECF" w:rsidRPr="00B855CB" w:rsidRDefault="00A15ECF" w:rsidP="00A15ECF">
      <w:pPr>
        <w:jc w:val="both"/>
        <w:rPr>
          <w:lang w:val="eu-ES"/>
        </w:rPr>
      </w:pPr>
      <w:r w:rsidRPr="00B855CB">
        <w:rPr>
          <w:lang w:val="eu-ES"/>
        </w:rPr>
        <w:t>Bukatzeko, etorkizunerako hobekuntza posibleak aurkeztuko dira. Horrela, proiektu honi jarraipena ematea erraztuko da.</w:t>
      </w:r>
    </w:p>
    <w:p w14:paraId="13827262" w14:textId="42537747" w:rsidR="00452888" w:rsidRPr="00B855CB" w:rsidRDefault="00452888" w:rsidP="00452888">
      <w:pPr>
        <w:pStyle w:val="Ttulo2"/>
        <w:rPr>
          <w:lang w:val="eu-ES"/>
        </w:rPr>
      </w:pPr>
      <w:bookmarkStart w:id="479" w:name="_Toc74928340"/>
      <w:r w:rsidRPr="00B855CB">
        <w:rPr>
          <w:lang w:val="eu-ES"/>
        </w:rPr>
        <w:t>ModelEditor</w:t>
      </w:r>
      <w:bookmarkEnd w:id="479"/>
    </w:p>
    <w:p w14:paraId="35FB3F50" w14:textId="171226E3" w:rsidR="00466D14" w:rsidRPr="00B855CB" w:rsidRDefault="00466D14" w:rsidP="0073339D">
      <w:pPr>
        <w:pStyle w:val="Ttulo3"/>
        <w:rPr>
          <w:lang w:val="eu-ES"/>
        </w:rPr>
      </w:pPr>
      <w:bookmarkStart w:id="480" w:name="_Toc74928341"/>
      <w:r w:rsidRPr="00B855CB">
        <w:rPr>
          <w:lang w:val="eu-ES"/>
        </w:rPr>
        <w:t>Betekizunak</w:t>
      </w:r>
      <w:bookmarkEnd w:id="480"/>
    </w:p>
    <w:p w14:paraId="4BA651EC" w14:textId="6AF8CEED" w:rsidR="00466D14" w:rsidRPr="00B855CB" w:rsidRDefault="00466D14" w:rsidP="00466D14">
      <w:pPr>
        <w:rPr>
          <w:lang w:val="eu-ES"/>
        </w:rPr>
      </w:pPr>
      <w:r w:rsidRPr="00B855CB">
        <w:rPr>
          <w:lang w:val="eu-ES"/>
        </w:rPr>
        <w:fldChar w:fldCharType="begin"/>
      </w:r>
      <w:r w:rsidRPr="00B855CB">
        <w:rPr>
          <w:lang w:val="eu-ES"/>
        </w:rPr>
        <w:instrText xml:space="preserve"> REF _Ref74842361 \h </w:instrText>
      </w:r>
      <w:r w:rsidRPr="00B855CB">
        <w:rPr>
          <w:lang w:val="eu-ES"/>
        </w:rPr>
      </w:r>
      <w:r w:rsidRPr="00B855CB">
        <w:rPr>
          <w:lang w:val="eu-ES"/>
        </w:rPr>
        <w:fldChar w:fldCharType="separate"/>
      </w:r>
      <w:ins w:id="481" w:author="Julen Etxaniz Aragoneses" w:date="2021-08-23T12:18:00Z">
        <w:r w:rsidR="006F125A">
          <w:rPr>
            <w:noProof/>
            <w:lang w:val="eu-ES"/>
          </w:rPr>
          <w:t>11</w:t>
        </w:r>
        <w:r w:rsidR="006F125A" w:rsidRPr="00B855CB">
          <w:rPr>
            <w:lang w:val="eu-ES"/>
          </w:rPr>
          <w:t>.</w:t>
        </w:r>
        <w:r w:rsidR="006F125A">
          <w:rPr>
            <w:noProof/>
            <w:lang w:val="eu-ES"/>
          </w:rPr>
          <w:t>2</w:t>
        </w:r>
        <w:r w:rsidR="006F125A" w:rsidRPr="00B855CB">
          <w:rPr>
            <w:lang w:val="eu-ES"/>
          </w:rPr>
          <w:t>. Irudia</w:t>
        </w:r>
      </w:ins>
      <w:del w:id="482" w:author="Julen Etxaniz Aragoneses" w:date="2021-08-23T12:16:00Z">
        <w:r w:rsidR="00B94161" w:rsidDel="006B278F">
          <w:rPr>
            <w:noProof/>
            <w:lang w:val="eu-ES"/>
          </w:rPr>
          <w:delText>11</w:delText>
        </w:r>
        <w:r w:rsidR="00B94161" w:rsidRPr="00B855CB" w:rsidDel="006B278F">
          <w:rPr>
            <w:lang w:val="eu-ES"/>
          </w:rPr>
          <w:delText>.</w:delText>
        </w:r>
        <w:r w:rsidR="00B94161" w:rsidDel="006B278F">
          <w:rPr>
            <w:noProof/>
            <w:lang w:val="eu-ES"/>
          </w:rPr>
          <w:delText>2</w:delText>
        </w:r>
        <w:r w:rsidR="00B94161" w:rsidRPr="00B855CB" w:rsidDel="006B278F">
          <w:rPr>
            <w:lang w:val="eu-ES"/>
          </w:rPr>
          <w:delText>. Irudia</w:delText>
        </w:r>
      </w:del>
      <w:r w:rsidRPr="00B855CB">
        <w:rPr>
          <w:lang w:val="eu-ES"/>
        </w:rPr>
        <w:fldChar w:fldCharType="end"/>
      </w:r>
      <w:r w:rsidRPr="00B855CB">
        <w:rPr>
          <w:lang w:val="eu-ES"/>
        </w:rPr>
        <w:t>n ModelEditor azpisistemako erabilpen kasuen eredua ikus daiteke.</w:t>
      </w:r>
    </w:p>
    <w:p w14:paraId="46A1B8F4" w14:textId="77777777" w:rsidR="00466D14" w:rsidRPr="00B855CB" w:rsidRDefault="00466D14" w:rsidP="00466D14">
      <w:pPr>
        <w:keepNext/>
        <w:jc w:val="center"/>
        <w:rPr>
          <w:lang w:val="eu-ES"/>
        </w:rPr>
      </w:pPr>
      <w:r w:rsidRPr="00B855CB">
        <w:rPr>
          <w:noProof/>
          <w:lang w:val="eu-ES" w:eastAsia="eu-ES"/>
        </w:rPr>
        <w:lastRenderedPageBreak/>
        <w:drawing>
          <wp:inline distT="0" distB="0" distL="0" distR="0" wp14:anchorId="74BCCD8D" wp14:editId="0A2681A1">
            <wp:extent cx="3600450" cy="4836728"/>
            <wp:effectExtent l="0" t="0" r="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3632" cy="4841003"/>
                    </a:xfrm>
                    <a:prstGeom prst="rect">
                      <a:avLst/>
                    </a:prstGeom>
                    <a:noFill/>
                    <a:ln>
                      <a:noFill/>
                    </a:ln>
                  </pic:spPr>
                </pic:pic>
              </a:graphicData>
            </a:graphic>
          </wp:inline>
        </w:drawing>
      </w:r>
    </w:p>
    <w:bookmarkStart w:id="483" w:name="_Ref74842361"/>
    <w:p w14:paraId="2E6AA0C4" w14:textId="3B248E46" w:rsidR="00466D14" w:rsidRPr="00B855CB" w:rsidRDefault="00B855CB" w:rsidP="00466D14">
      <w:pPr>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484" w:name="_Toc74928445"/>
      <w:r w:rsidR="006F125A">
        <w:rPr>
          <w:noProof/>
          <w:lang w:val="eu-ES"/>
        </w:rPr>
        <w:t>11</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6F125A">
        <w:rPr>
          <w:noProof/>
          <w:lang w:val="eu-ES"/>
        </w:rPr>
        <w:t>2</w:t>
      </w:r>
      <w:r w:rsidRPr="00B855CB">
        <w:rPr>
          <w:lang w:val="eu-ES"/>
        </w:rPr>
        <w:fldChar w:fldCharType="end"/>
      </w:r>
      <w:r w:rsidR="00466D14" w:rsidRPr="00B855CB">
        <w:rPr>
          <w:lang w:val="eu-ES"/>
        </w:rPr>
        <w:t>. Irudia</w:t>
      </w:r>
      <w:bookmarkEnd w:id="483"/>
      <w:r w:rsidR="00466D14" w:rsidRPr="00B855CB">
        <w:rPr>
          <w:lang w:val="eu-ES"/>
        </w:rPr>
        <w:t>. ModelEditor azpisistemako erabilpen kasuen eredua.</w:t>
      </w:r>
      <w:bookmarkEnd w:id="484"/>
    </w:p>
    <w:p w14:paraId="021220CB" w14:textId="71970A1C" w:rsidR="00C971D6" w:rsidRPr="00B855CB" w:rsidRDefault="0073339D" w:rsidP="00A764F4">
      <w:pPr>
        <w:pStyle w:val="Ttulo3"/>
        <w:rPr>
          <w:lang w:val="eu-ES"/>
        </w:rPr>
      </w:pPr>
      <w:bookmarkStart w:id="485" w:name="_Toc74928342"/>
      <w:r w:rsidRPr="00B855CB">
        <w:rPr>
          <w:lang w:val="eu-ES"/>
        </w:rPr>
        <w:t>Analisia</w:t>
      </w:r>
      <w:bookmarkEnd w:id="485"/>
    </w:p>
    <w:p w14:paraId="25713871" w14:textId="1F5E1326" w:rsidR="00A36033" w:rsidRPr="00B855CB" w:rsidRDefault="009E2D21" w:rsidP="00A36033">
      <w:pPr>
        <w:pStyle w:val="Ttulo3"/>
        <w:rPr>
          <w:lang w:val="eu-ES"/>
        </w:rPr>
      </w:pPr>
      <w:bookmarkStart w:id="486" w:name="_Toc74928343"/>
      <w:r w:rsidRPr="00B855CB">
        <w:rPr>
          <w:lang w:val="eu-ES"/>
        </w:rPr>
        <w:t>Arkitektura</w:t>
      </w:r>
      <w:bookmarkEnd w:id="486"/>
    </w:p>
    <w:p w14:paraId="469E2C05" w14:textId="7899091B" w:rsidR="00A36033" w:rsidRPr="00B855CB" w:rsidRDefault="00A36033" w:rsidP="00A36033">
      <w:pPr>
        <w:jc w:val="both"/>
        <w:rPr>
          <w:lang w:val="eu-ES"/>
        </w:rPr>
      </w:pPr>
      <w:r w:rsidRPr="00B855CB">
        <w:rPr>
          <w:lang w:val="eu-ES"/>
        </w:rPr>
        <w:t>ModelEditor azpisistemak honako osagaiak izango ditu</w:t>
      </w:r>
      <w:r w:rsidR="009A10D5" w:rsidRPr="00B855CB">
        <w:rPr>
          <w:lang w:val="eu-ES"/>
        </w:rPr>
        <w:t xml:space="preserve">. </w:t>
      </w:r>
      <w:r w:rsidR="009A10D5" w:rsidRPr="00B855CB">
        <w:rPr>
          <w:b/>
          <w:bCs/>
          <w:lang w:val="eu-ES"/>
        </w:rPr>
        <w:fldChar w:fldCharType="begin"/>
      </w:r>
      <w:r w:rsidR="009A10D5" w:rsidRPr="00B855CB">
        <w:rPr>
          <w:b/>
          <w:bCs/>
          <w:lang w:val="eu-ES"/>
        </w:rPr>
        <w:instrText xml:space="preserve"> REF _Ref74841501 \h </w:instrText>
      </w:r>
      <w:r w:rsidR="009A10D5" w:rsidRPr="00B855CB">
        <w:rPr>
          <w:b/>
          <w:bCs/>
          <w:lang w:val="eu-ES"/>
        </w:rPr>
      </w:r>
      <w:r w:rsidR="009A10D5" w:rsidRPr="00B855CB">
        <w:rPr>
          <w:b/>
          <w:bCs/>
          <w:lang w:val="eu-ES"/>
        </w:rPr>
        <w:fldChar w:fldCharType="separate"/>
      </w:r>
      <w:ins w:id="487" w:author="Julen Etxaniz Aragoneses" w:date="2021-08-23T12:18:00Z">
        <w:r w:rsidR="006F125A">
          <w:rPr>
            <w:noProof/>
            <w:lang w:val="eu-ES"/>
          </w:rPr>
          <w:t>11</w:t>
        </w:r>
        <w:r w:rsidR="006F125A" w:rsidRPr="00B855CB">
          <w:rPr>
            <w:lang w:val="eu-ES"/>
          </w:rPr>
          <w:t>.</w:t>
        </w:r>
        <w:r w:rsidR="006F125A">
          <w:rPr>
            <w:noProof/>
            <w:lang w:val="eu-ES"/>
          </w:rPr>
          <w:t>3</w:t>
        </w:r>
        <w:r w:rsidR="006F125A" w:rsidRPr="00B855CB">
          <w:rPr>
            <w:lang w:val="eu-ES"/>
          </w:rPr>
          <w:t>. Irudia</w:t>
        </w:r>
      </w:ins>
      <w:del w:id="488" w:author="Julen Etxaniz Aragoneses" w:date="2021-08-23T12:16:00Z">
        <w:r w:rsidR="00B94161" w:rsidDel="006B278F">
          <w:rPr>
            <w:noProof/>
            <w:lang w:val="eu-ES"/>
          </w:rPr>
          <w:delText>11</w:delText>
        </w:r>
        <w:r w:rsidR="00B94161" w:rsidRPr="00B855CB" w:rsidDel="006B278F">
          <w:rPr>
            <w:lang w:val="eu-ES"/>
          </w:rPr>
          <w:delText>.</w:delText>
        </w:r>
        <w:r w:rsidR="00B94161" w:rsidDel="006B278F">
          <w:rPr>
            <w:noProof/>
            <w:lang w:val="eu-ES"/>
          </w:rPr>
          <w:delText>3</w:delText>
        </w:r>
        <w:r w:rsidR="00B94161" w:rsidRPr="00B855CB" w:rsidDel="006B278F">
          <w:rPr>
            <w:lang w:val="eu-ES"/>
          </w:rPr>
          <w:delText>. Irudia</w:delText>
        </w:r>
      </w:del>
      <w:r w:rsidR="009A10D5" w:rsidRPr="00B855CB">
        <w:rPr>
          <w:b/>
          <w:bCs/>
          <w:lang w:val="eu-ES"/>
        </w:rPr>
        <w:fldChar w:fldCharType="end"/>
      </w:r>
      <w:r w:rsidR="009A10D5" w:rsidRPr="00B855CB">
        <w:rPr>
          <w:lang w:val="eu-ES"/>
        </w:rPr>
        <w:t>n ikus daitezke osagaia hauen arteko erlazioak.</w:t>
      </w:r>
    </w:p>
    <w:p w14:paraId="3A5EAAC3" w14:textId="77777777" w:rsidR="00EE0CDF" w:rsidRPr="00B855CB" w:rsidRDefault="00EE0CDF" w:rsidP="00EE0CDF">
      <w:pPr>
        <w:numPr>
          <w:ilvl w:val="0"/>
          <w:numId w:val="38"/>
        </w:numPr>
        <w:jc w:val="both"/>
        <w:rPr>
          <w:b/>
          <w:bCs/>
          <w:lang w:val="eu-ES"/>
        </w:rPr>
      </w:pPr>
      <w:bookmarkStart w:id="489" w:name="_Hlk73632246"/>
      <w:r w:rsidRPr="00B855CB">
        <w:rPr>
          <w:b/>
          <w:bCs/>
          <w:lang w:val="eu-ES"/>
        </w:rPr>
        <w:t xml:space="preserve">EPF Composer: </w:t>
      </w:r>
      <w:r w:rsidRPr="00B855CB">
        <w:rPr>
          <w:lang w:val="eu-ES"/>
        </w:rPr>
        <w:t>Metodologiak modu grafikoan editatzeko aukera ematen du. Metodologiaren webgunea sortu daiteke bertatik.</w:t>
      </w:r>
    </w:p>
    <w:p w14:paraId="5CC9E071" w14:textId="77777777" w:rsidR="00EE0CDF" w:rsidRPr="00B855CB" w:rsidRDefault="00EE0CDF" w:rsidP="00EE0CDF">
      <w:pPr>
        <w:numPr>
          <w:ilvl w:val="0"/>
          <w:numId w:val="38"/>
        </w:numPr>
        <w:jc w:val="both"/>
        <w:rPr>
          <w:b/>
          <w:bCs/>
          <w:lang w:val="eu-ES"/>
        </w:rPr>
      </w:pPr>
      <w:r w:rsidRPr="00B855CB">
        <w:rPr>
          <w:b/>
          <w:bCs/>
          <w:lang w:val="eu-ES"/>
        </w:rPr>
        <w:t xml:space="preserve">Formatu Aldatzailea: </w:t>
      </w:r>
      <w:r w:rsidRPr="00B855CB">
        <w:rPr>
          <w:lang w:val="eu-ES"/>
        </w:rPr>
        <w:t>Metodologiaren formatua aldatzen du XMItik UMAra editore grafikoak erabili ahal izan dezan.</w:t>
      </w:r>
    </w:p>
    <w:p w14:paraId="47B43494" w14:textId="77777777" w:rsidR="00EE0CDF" w:rsidRPr="00B855CB" w:rsidRDefault="00EE0CDF" w:rsidP="00EE0CDF">
      <w:pPr>
        <w:numPr>
          <w:ilvl w:val="0"/>
          <w:numId w:val="38"/>
        </w:numPr>
        <w:jc w:val="both"/>
        <w:rPr>
          <w:b/>
          <w:bCs/>
          <w:lang w:val="eu-ES"/>
        </w:rPr>
      </w:pPr>
      <w:r w:rsidRPr="00B855CB">
        <w:rPr>
          <w:b/>
          <w:bCs/>
          <w:lang w:val="eu-ES"/>
        </w:rPr>
        <w:t xml:space="preserve">Editore Grafikoa: </w:t>
      </w:r>
      <w:r w:rsidRPr="00B855CB">
        <w:rPr>
          <w:lang w:val="eu-ES"/>
        </w:rPr>
        <w:t>Metodologiak modu grafikoan editatzeko aukera ematen du, metodologiaren jatorrizko ikonoak erabiliz.</w:t>
      </w:r>
    </w:p>
    <w:p w14:paraId="6751F053" w14:textId="77777777" w:rsidR="00EE0CDF" w:rsidRPr="00B855CB" w:rsidRDefault="00EE0CDF" w:rsidP="00EE0CDF">
      <w:pPr>
        <w:numPr>
          <w:ilvl w:val="0"/>
          <w:numId w:val="38"/>
        </w:numPr>
        <w:jc w:val="both"/>
        <w:rPr>
          <w:b/>
          <w:bCs/>
          <w:lang w:val="eu-ES"/>
        </w:rPr>
      </w:pPr>
      <w:r w:rsidRPr="00B855CB">
        <w:rPr>
          <w:b/>
          <w:bCs/>
          <w:lang w:val="eu-ES"/>
        </w:rPr>
        <w:t>Testu Editorea:</w:t>
      </w:r>
      <w:r w:rsidRPr="00B855CB">
        <w:rPr>
          <w:lang w:val="eu-ES"/>
        </w:rPr>
        <w:t xml:space="preserve"> Metodologiak testu bidez editatzeko aukera ematen du, metaeredutik sortutako gramatika erabiliz.</w:t>
      </w:r>
    </w:p>
    <w:p w14:paraId="4D7D82D5" w14:textId="77777777" w:rsidR="00EE0CDF" w:rsidRPr="00B855CB" w:rsidRDefault="00EE0CDF" w:rsidP="00EE0CDF">
      <w:pPr>
        <w:numPr>
          <w:ilvl w:val="0"/>
          <w:numId w:val="38"/>
        </w:numPr>
        <w:jc w:val="both"/>
        <w:rPr>
          <w:b/>
          <w:bCs/>
          <w:lang w:val="eu-ES"/>
        </w:rPr>
      </w:pPr>
      <w:r w:rsidRPr="00B855CB">
        <w:rPr>
          <w:b/>
          <w:bCs/>
          <w:lang w:val="eu-ES"/>
        </w:rPr>
        <w:t xml:space="preserve">Editore Sinkronizatzailea: </w:t>
      </w:r>
      <w:r w:rsidRPr="00B855CB">
        <w:rPr>
          <w:lang w:val="eu-ES"/>
        </w:rPr>
        <w:t>Metodologiaren informazioa editore batekin aldatutakoan bestea ere aldatzeaz arduratzen da.</w:t>
      </w:r>
    </w:p>
    <w:p w14:paraId="308AD961" w14:textId="32370C70" w:rsidR="00EE0CDF" w:rsidRPr="00B855CB" w:rsidRDefault="00EE0CDF" w:rsidP="00A36033">
      <w:pPr>
        <w:numPr>
          <w:ilvl w:val="0"/>
          <w:numId w:val="38"/>
        </w:numPr>
        <w:jc w:val="both"/>
        <w:rPr>
          <w:b/>
          <w:bCs/>
          <w:lang w:val="eu-ES"/>
        </w:rPr>
      </w:pPr>
      <w:r w:rsidRPr="00B855CB">
        <w:rPr>
          <w:b/>
          <w:bCs/>
          <w:lang w:val="eu-ES"/>
        </w:rPr>
        <w:lastRenderedPageBreak/>
        <w:t xml:space="preserve">Kode Sortzailea: </w:t>
      </w:r>
      <w:r w:rsidRPr="00B855CB">
        <w:rPr>
          <w:lang w:val="eu-ES"/>
        </w:rPr>
        <w:t>Metodologien informazioa datu-basean gorde ahal izateko SQL kodea sortzen du.</w:t>
      </w:r>
      <w:bookmarkEnd w:id="489"/>
    </w:p>
    <w:p w14:paraId="320415D5" w14:textId="77777777" w:rsidR="009A10D5" w:rsidRPr="00B855CB" w:rsidRDefault="009A10D5" w:rsidP="009A10D5">
      <w:pPr>
        <w:keepNext/>
        <w:jc w:val="center"/>
        <w:rPr>
          <w:lang w:val="eu-ES"/>
        </w:rPr>
      </w:pPr>
      <w:r w:rsidRPr="00B855CB">
        <w:rPr>
          <w:noProof/>
          <w:lang w:val="eu-ES" w:eastAsia="eu-ES"/>
        </w:rPr>
        <w:drawing>
          <wp:inline distT="0" distB="0" distL="0" distR="0" wp14:anchorId="28BCBBF6" wp14:editId="227B2575">
            <wp:extent cx="4679950" cy="892625"/>
            <wp:effectExtent l="0" t="0" r="635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90121" cy="894565"/>
                    </a:xfrm>
                    <a:prstGeom prst="rect">
                      <a:avLst/>
                    </a:prstGeom>
                    <a:noFill/>
                    <a:ln>
                      <a:noFill/>
                    </a:ln>
                  </pic:spPr>
                </pic:pic>
              </a:graphicData>
            </a:graphic>
          </wp:inline>
        </w:drawing>
      </w:r>
    </w:p>
    <w:bookmarkStart w:id="490" w:name="_Ref74841501"/>
    <w:p w14:paraId="11430727" w14:textId="5FBD0902" w:rsidR="00F56DFD" w:rsidRPr="00B855CB" w:rsidRDefault="00B855CB" w:rsidP="00DE447B">
      <w:pPr>
        <w:pStyle w:val="Descripcin"/>
        <w:jc w:val="center"/>
        <w:rPr>
          <w:b/>
          <w:bCs/>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491" w:name="_Toc74928446"/>
      <w:r w:rsidR="006F125A">
        <w:rPr>
          <w:noProof/>
          <w:lang w:val="eu-ES"/>
        </w:rPr>
        <w:t>11</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6F125A">
        <w:rPr>
          <w:noProof/>
          <w:lang w:val="eu-ES"/>
        </w:rPr>
        <w:t>3</w:t>
      </w:r>
      <w:r w:rsidRPr="00B855CB">
        <w:rPr>
          <w:lang w:val="eu-ES"/>
        </w:rPr>
        <w:fldChar w:fldCharType="end"/>
      </w:r>
      <w:r w:rsidR="009A10D5" w:rsidRPr="00B855CB">
        <w:rPr>
          <w:lang w:val="eu-ES"/>
        </w:rPr>
        <w:t>. Irudia</w:t>
      </w:r>
      <w:bookmarkEnd w:id="490"/>
      <w:r w:rsidR="009A10D5" w:rsidRPr="00B855CB">
        <w:rPr>
          <w:lang w:val="eu-ES"/>
        </w:rPr>
        <w:t>. ModelEditor azpisistemaren arkitektura.</w:t>
      </w:r>
      <w:bookmarkEnd w:id="491"/>
    </w:p>
    <w:p w14:paraId="0295CAF4" w14:textId="2FFEAC67" w:rsidR="009E2D21" w:rsidRPr="00B855CB" w:rsidRDefault="009E2D21" w:rsidP="00452888">
      <w:pPr>
        <w:pStyle w:val="Ttulo3"/>
        <w:rPr>
          <w:lang w:val="eu-ES"/>
        </w:rPr>
      </w:pPr>
      <w:bookmarkStart w:id="492" w:name="_Toc74928344"/>
      <w:r w:rsidRPr="00B855CB">
        <w:rPr>
          <w:lang w:val="eu-ES"/>
        </w:rPr>
        <w:t>Diseinua</w:t>
      </w:r>
      <w:bookmarkEnd w:id="492"/>
    </w:p>
    <w:p w14:paraId="5828BC1D" w14:textId="764E3474" w:rsidR="00731FF6" w:rsidRPr="00B855CB" w:rsidRDefault="00731FF6" w:rsidP="00731FF6">
      <w:pPr>
        <w:rPr>
          <w:lang w:val="eu-ES"/>
        </w:rPr>
      </w:pPr>
      <w:r w:rsidRPr="00B855CB">
        <w:rPr>
          <w:lang w:val="eu-ES"/>
        </w:rPr>
        <w:t>Diagrama proiektuaren webgunean ikus daiteke.</w:t>
      </w:r>
    </w:p>
    <w:p w14:paraId="4B801D1E" w14:textId="34EBA7F9" w:rsidR="00081A8D" w:rsidRPr="00B855CB" w:rsidRDefault="00081A8D" w:rsidP="00081A8D">
      <w:pPr>
        <w:rPr>
          <w:lang w:val="eu-ES"/>
        </w:rPr>
      </w:pPr>
      <w:commentRangeStart w:id="493"/>
      <w:commentRangeStart w:id="494"/>
      <w:r w:rsidRPr="00B855CB">
        <w:rPr>
          <w:noProof/>
          <w:lang w:val="eu-ES" w:eastAsia="eu-ES"/>
        </w:rPr>
        <w:lastRenderedPageBreak/>
        <w:drawing>
          <wp:inline distT="0" distB="0" distL="0" distR="0" wp14:anchorId="15B97464" wp14:editId="5CC00B68">
            <wp:extent cx="5400040" cy="669607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00040" cy="6696075"/>
                    </a:xfrm>
                    <a:prstGeom prst="rect">
                      <a:avLst/>
                    </a:prstGeom>
                    <a:noFill/>
                    <a:ln>
                      <a:noFill/>
                    </a:ln>
                  </pic:spPr>
                </pic:pic>
              </a:graphicData>
            </a:graphic>
          </wp:inline>
        </w:drawing>
      </w:r>
      <w:commentRangeEnd w:id="493"/>
      <w:r w:rsidR="004D6B8D">
        <w:rPr>
          <w:rStyle w:val="Refdecomentario"/>
        </w:rPr>
        <w:commentReference w:id="493"/>
      </w:r>
      <w:commentRangeEnd w:id="494"/>
      <w:r w:rsidR="00194369">
        <w:rPr>
          <w:rStyle w:val="Refdecomentario"/>
        </w:rPr>
        <w:commentReference w:id="494"/>
      </w:r>
    </w:p>
    <w:p w14:paraId="4FE718AA" w14:textId="13BB7ED4" w:rsidR="009E2D21" w:rsidRPr="00B855CB" w:rsidRDefault="009E2D21" w:rsidP="00452888">
      <w:pPr>
        <w:pStyle w:val="Ttulo3"/>
        <w:rPr>
          <w:lang w:val="eu-ES"/>
        </w:rPr>
      </w:pPr>
      <w:bookmarkStart w:id="495" w:name="_Toc74928345"/>
      <w:r w:rsidRPr="00B855CB">
        <w:rPr>
          <w:lang w:val="eu-ES"/>
        </w:rPr>
        <w:t>Garapena</w:t>
      </w:r>
      <w:bookmarkEnd w:id="495"/>
    </w:p>
    <w:p w14:paraId="1AFD4BAE" w14:textId="70B85A17" w:rsidR="00464F66" w:rsidRPr="00B855CB" w:rsidRDefault="00464F66" w:rsidP="00464F66">
      <w:pPr>
        <w:jc w:val="both"/>
        <w:rPr>
          <w:lang w:val="eu-ES"/>
        </w:rPr>
      </w:pPr>
      <w:r w:rsidRPr="00B855CB">
        <w:rPr>
          <w:lang w:val="eu-ES"/>
        </w:rPr>
        <w:t>UMLDoclet tresnak Javadoc metadatuak erabiltzen ditu PlantUML diagramak automatikoki sortzeko eta HTML dokumentazioan txertatzeko. Diagramak irudi klikagarri gisa txertatzen dira eta pakete eta klaseko dokumentaziora estekatzen dira eskuragarri dagoenean. Pakete dependentzia, pakete eta klase diagramak sortzen ditu elementu guztietarako.</w:t>
      </w:r>
    </w:p>
    <w:p w14:paraId="6B65141C" w14:textId="0A6CAAA8" w:rsidR="002F6F47" w:rsidRPr="00B855CB" w:rsidRDefault="002F6F47" w:rsidP="00464F66">
      <w:pPr>
        <w:jc w:val="both"/>
        <w:rPr>
          <w:lang w:val="eu-ES"/>
        </w:rPr>
      </w:pPr>
      <w:r w:rsidRPr="00B855CB">
        <w:rPr>
          <w:lang w:val="eu-ES"/>
        </w:rPr>
        <w:fldChar w:fldCharType="begin"/>
      </w:r>
      <w:r w:rsidRPr="00B855CB">
        <w:rPr>
          <w:lang w:val="eu-ES"/>
        </w:rPr>
        <w:instrText xml:space="preserve"> REF _Ref74843631 \h </w:instrText>
      </w:r>
      <w:r w:rsidRPr="00B855CB">
        <w:rPr>
          <w:lang w:val="eu-ES"/>
        </w:rPr>
      </w:r>
      <w:r w:rsidRPr="00B855CB">
        <w:rPr>
          <w:lang w:val="eu-ES"/>
        </w:rPr>
        <w:fldChar w:fldCharType="separate"/>
      </w:r>
      <w:ins w:id="496" w:author="Julen Etxaniz Aragoneses" w:date="2021-08-23T12:18:00Z">
        <w:r w:rsidR="006F125A">
          <w:rPr>
            <w:noProof/>
            <w:lang w:val="eu-ES"/>
          </w:rPr>
          <w:t>11</w:t>
        </w:r>
        <w:r w:rsidR="006F125A" w:rsidRPr="00B855CB">
          <w:rPr>
            <w:lang w:val="eu-ES"/>
          </w:rPr>
          <w:t>.</w:t>
        </w:r>
        <w:r w:rsidR="006F125A">
          <w:rPr>
            <w:noProof/>
            <w:lang w:val="eu-ES"/>
          </w:rPr>
          <w:t>4</w:t>
        </w:r>
        <w:r w:rsidR="006F125A" w:rsidRPr="00B855CB">
          <w:rPr>
            <w:lang w:val="eu-ES"/>
          </w:rPr>
          <w:t>. Irudia</w:t>
        </w:r>
      </w:ins>
      <w:del w:id="497" w:author="Julen Etxaniz Aragoneses" w:date="2021-08-23T12:16:00Z">
        <w:r w:rsidR="00B94161" w:rsidDel="006B278F">
          <w:rPr>
            <w:noProof/>
            <w:lang w:val="eu-ES"/>
          </w:rPr>
          <w:delText>11</w:delText>
        </w:r>
        <w:r w:rsidR="00B94161" w:rsidRPr="00B855CB" w:rsidDel="006B278F">
          <w:rPr>
            <w:lang w:val="eu-ES"/>
          </w:rPr>
          <w:delText>.</w:delText>
        </w:r>
        <w:r w:rsidR="00B94161" w:rsidDel="006B278F">
          <w:rPr>
            <w:noProof/>
            <w:lang w:val="eu-ES"/>
          </w:rPr>
          <w:delText>4</w:delText>
        </w:r>
        <w:r w:rsidR="00B94161" w:rsidRPr="00B855CB" w:rsidDel="006B278F">
          <w:rPr>
            <w:lang w:val="eu-ES"/>
          </w:rPr>
          <w:delText>. Irudia</w:delText>
        </w:r>
      </w:del>
      <w:r w:rsidRPr="00B855CB">
        <w:rPr>
          <w:lang w:val="eu-ES"/>
        </w:rPr>
        <w:fldChar w:fldCharType="end"/>
      </w:r>
      <w:r w:rsidRPr="00B855CB">
        <w:rPr>
          <w:lang w:val="eu-ES"/>
        </w:rPr>
        <w:t>n ModelEditor azpisistemako dokumentazio webgunearen hasierako orria agertzen da. Bertan paketeak zerrendatzen dira eta goiko aldean paketeen arteko dependentzia diagrama ikus daiteke.</w:t>
      </w:r>
    </w:p>
    <w:p w14:paraId="7728E7AF" w14:textId="51794D9A" w:rsidR="00464F66" w:rsidRPr="00B855CB" w:rsidRDefault="00DE447B" w:rsidP="00464F66">
      <w:pPr>
        <w:keepNext/>
        <w:jc w:val="center"/>
        <w:rPr>
          <w:lang w:val="eu-ES"/>
        </w:rPr>
      </w:pPr>
      <w:r w:rsidRPr="00B855CB">
        <w:rPr>
          <w:noProof/>
          <w:lang w:val="eu-ES" w:eastAsia="eu-ES"/>
        </w:rPr>
        <w:lastRenderedPageBreak/>
        <w:drawing>
          <wp:inline distT="0" distB="0" distL="0" distR="0" wp14:anchorId="2A890BB1" wp14:editId="4D5DDD56">
            <wp:extent cx="4976446" cy="2798958"/>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79176" cy="2800493"/>
                    </a:xfrm>
                    <a:prstGeom prst="rect">
                      <a:avLst/>
                    </a:prstGeom>
                  </pic:spPr>
                </pic:pic>
              </a:graphicData>
            </a:graphic>
          </wp:inline>
        </w:drawing>
      </w:r>
    </w:p>
    <w:p w14:paraId="35A2F818" w14:textId="15692155" w:rsidR="00422871" w:rsidRPr="00B855CB" w:rsidRDefault="00422871" w:rsidP="00422871">
      <w:pPr>
        <w:keepNext/>
        <w:jc w:val="both"/>
        <w:rPr>
          <w:lang w:val="eu-ES"/>
        </w:rPr>
      </w:pPr>
      <w:r w:rsidRPr="00B855CB">
        <w:rPr>
          <w:lang w:val="eu-ES"/>
        </w:rPr>
        <w:t xml:space="preserve">Pakete bat aukeratzen badugu, diagrama eta klaseak bistaratuko dira. </w:t>
      </w:r>
      <w:r w:rsidRPr="00B855CB">
        <w:rPr>
          <w:lang w:val="eu-ES"/>
        </w:rPr>
        <w:fldChar w:fldCharType="begin"/>
      </w:r>
      <w:r w:rsidRPr="00B855CB">
        <w:rPr>
          <w:lang w:val="eu-ES"/>
        </w:rPr>
        <w:instrText xml:space="preserve"> REF _Ref74844382 \h </w:instrText>
      </w:r>
      <w:r w:rsidRPr="00B855CB">
        <w:rPr>
          <w:lang w:val="eu-ES"/>
        </w:rPr>
      </w:r>
      <w:r w:rsidRPr="00B855CB">
        <w:rPr>
          <w:lang w:val="eu-ES"/>
        </w:rPr>
        <w:fldChar w:fldCharType="separate"/>
      </w:r>
      <w:ins w:id="498" w:author="Julen Etxaniz Aragoneses" w:date="2021-08-23T12:18:00Z">
        <w:r w:rsidR="006F125A">
          <w:rPr>
            <w:noProof/>
            <w:lang w:val="eu-ES"/>
          </w:rPr>
          <w:t>11</w:t>
        </w:r>
        <w:r w:rsidR="006F125A" w:rsidRPr="00B855CB">
          <w:rPr>
            <w:lang w:val="eu-ES"/>
          </w:rPr>
          <w:t>.</w:t>
        </w:r>
        <w:r w:rsidR="006F125A">
          <w:rPr>
            <w:noProof/>
            <w:lang w:val="eu-ES"/>
          </w:rPr>
          <w:t>5</w:t>
        </w:r>
        <w:r w:rsidR="006F125A" w:rsidRPr="00B855CB">
          <w:rPr>
            <w:lang w:val="eu-ES"/>
          </w:rPr>
          <w:t>. Irudia</w:t>
        </w:r>
      </w:ins>
      <w:del w:id="499" w:author="Julen Etxaniz Aragoneses" w:date="2021-08-23T12:16:00Z">
        <w:r w:rsidR="00B94161" w:rsidDel="006B278F">
          <w:rPr>
            <w:noProof/>
            <w:lang w:val="eu-ES"/>
          </w:rPr>
          <w:delText>11</w:delText>
        </w:r>
        <w:r w:rsidR="00B94161" w:rsidRPr="00B855CB" w:rsidDel="006B278F">
          <w:rPr>
            <w:lang w:val="eu-ES"/>
          </w:rPr>
          <w:delText>.</w:delText>
        </w:r>
        <w:r w:rsidR="00B94161" w:rsidDel="006B278F">
          <w:rPr>
            <w:noProof/>
            <w:lang w:val="eu-ES"/>
          </w:rPr>
          <w:delText>5</w:delText>
        </w:r>
        <w:r w:rsidR="00B94161" w:rsidRPr="00B855CB" w:rsidDel="006B278F">
          <w:rPr>
            <w:lang w:val="eu-ES"/>
          </w:rPr>
          <w:delText>. Irudia</w:delText>
        </w:r>
      </w:del>
      <w:r w:rsidRPr="00B855CB">
        <w:rPr>
          <w:lang w:val="eu-ES"/>
        </w:rPr>
        <w:fldChar w:fldCharType="end"/>
      </w:r>
      <w:r w:rsidRPr="00B855CB">
        <w:rPr>
          <w:lang w:val="eu-ES"/>
        </w:rPr>
        <w:t>n adibide bat ikus daiteke.</w:t>
      </w:r>
    </w:p>
    <w:bookmarkStart w:id="500" w:name="_Ref74843631"/>
    <w:p w14:paraId="3499A90D" w14:textId="6238E9FF" w:rsidR="00DE447B" w:rsidRPr="00B855CB" w:rsidRDefault="00B855CB" w:rsidP="00464F66">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501" w:name="_Toc74928447"/>
      <w:r w:rsidR="006F125A">
        <w:rPr>
          <w:noProof/>
          <w:lang w:val="eu-ES"/>
        </w:rPr>
        <w:t>11</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6F125A">
        <w:rPr>
          <w:noProof/>
          <w:lang w:val="eu-ES"/>
        </w:rPr>
        <w:t>4</w:t>
      </w:r>
      <w:r w:rsidRPr="00B855CB">
        <w:rPr>
          <w:lang w:val="eu-ES"/>
        </w:rPr>
        <w:fldChar w:fldCharType="end"/>
      </w:r>
      <w:r w:rsidR="00464F66" w:rsidRPr="00B855CB">
        <w:rPr>
          <w:lang w:val="eu-ES"/>
        </w:rPr>
        <w:t>. Irudia</w:t>
      </w:r>
      <w:bookmarkEnd w:id="500"/>
      <w:r w:rsidR="00464F66" w:rsidRPr="00B855CB">
        <w:rPr>
          <w:lang w:val="eu-ES"/>
        </w:rPr>
        <w:t>. ModelEditor-en paketeak eta paketeen arteko dependentziak.</w:t>
      </w:r>
      <w:bookmarkEnd w:id="501"/>
    </w:p>
    <w:p w14:paraId="5C56F929" w14:textId="5558D1AC" w:rsidR="00464F66" w:rsidRPr="00B855CB" w:rsidRDefault="00DE7F8B" w:rsidP="00464F66">
      <w:pPr>
        <w:keepNext/>
        <w:jc w:val="center"/>
        <w:rPr>
          <w:lang w:val="eu-ES"/>
        </w:rPr>
      </w:pPr>
      <w:r w:rsidRPr="00B855CB">
        <w:rPr>
          <w:noProof/>
          <w:lang w:val="eu-ES" w:eastAsia="eu-ES"/>
        </w:rPr>
        <w:drawing>
          <wp:inline distT="0" distB="0" distL="0" distR="0" wp14:anchorId="0B030818" wp14:editId="7366AAF3">
            <wp:extent cx="4622800" cy="2544445"/>
            <wp:effectExtent l="0" t="0" r="635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2066" b="4161"/>
                    <a:stretch/>
                  </pic:blipFill>
                  <pic:spPr bwMode="auto">
                    <a:xfrm>
                      <a:off x="0" y="0"/>
                      <a:ext cx="4628416" cy="2547536"/>
                    </a:xfrm>
                    <a:prstGeom prst="rect">
                      <a:avLst/>
                    </a:prstGeom>
                    <a:ln>
                      <a:noFill/>
                    </a:ln>
                    <a:extLst>
                      <a:ext uri="{53640926-AAD7-44D8-BBD7-CCE9431645EC}">
                        <a14:shadowObscured xmlns:a14="http://schemas.microsoft.com/office/drawing/2010/main"/>
                      </a:ext>
                    </a:extLst>
                  </pic:spPr>
                </pic:pic>
              </a:graphicData>
            </a:graphic>
          </wp:inline>
        </w:drawing>
      </w:r>
    </w:p>
    <w:bookmarkStart w:id="502" w:name="_Ref74844382"/>
    <w:p w14:paraId="75E4E21D" w14:textId="4C028A1C" w:rsidR="00DE447B" w:rsidRPr="00B855CB" w:rsidRDefault="00B855CB" w:rsidP="00464F66">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503" w:name="_Toc74928448"/>
      <w:r w:rsidR="006F125A">
        <w:rPr>
          <w:noProof/>
          <w:lang w:val="eu-ES"/>
        </w:rPr>
        <w:t>11</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6F125A">
        <w:rPr>
          <w:noProof/>
          <w:lang w:val="eu-ES"/>
        </w:rPr>
        <w:t>5</w:t>
      </w:r>
      <w:r w:rsidRPr="00B855CB">
        <w:rPr>
          <w:lang w:val="eu-ES"/>
        </w:rPr>
        <w:fldChar w:fldCharType="end"/>
      </w:r>
      <w:r w:rsidR="00464F66" w:rsidRPr="00B855CB">
        <w:rPr>
          <w:lang w:val="eu-ES"/>
        </w:rPr>
        <w:t>. Irudia</w:t>
      </w:r>
      <w:bookmarkEnd w:id="502"/>
      <w:r w:rsidR="00464F66" w:rsidRPr="00B855CB">
        <w:rPr>
          <w:lang w:val="eu-ES"/>
        </w:rPr>
        <w:t>. Pakete diagrama adibidea.</w:t>
      </w:r>
      <w:bookmarkEnd w:id="503"/>
    </w:p>
    <w:p w14:paraId="0B0D938C" w14:textId="17DB7CD2" w:rsidR="00422871" w:rsidRPr="00B855CB" w:rsidRDefault="00422871" w:rsidP="00422871">
      <w:pPr>
        <w:jc w:val="both"/>
        <w:rPr>
          <w:lang w:val="eu-ES"/>
        </w:rPr>
      </w:pPr>
      <w:r w:rsidRPr="00B855CB">
        <w:rPr>
          <w:lang w:val="eu-ES"/>
        </w:rPr>
        <w:t xml:space="preserve">Klase bat aukeratzen badugu, bere diagrama eta metodoak bistaratuko dira. </w:t>
      </w:r>
      <w:r w:rsidRPr="00B855CB">
        <w:rPr>
          <w:lang w:val="eu-ES"/>
        </w:rPr>
        <w:fldChar w:fldCharType="begin"/>
      </w:r>
      <w:r w:rsidRPr="00B855CB">
        <w:rPr>
          <w:lang w:val="eu-ES"/>
        </w:rPr>
        <w:instrText xml:space="preserve"> REF _Ref74844484 \h </w:instrText>
      </w:r>
      <w:r w:rsidRPr="00B855CB">
        <w:rPr>
          <w:lang w:val="eu-ES"/>
        </w:rPr>
      </w:r>
      <w:r w:rsidRPr="00B855CB">
        <w:rPr>
          <w:lang w:val="eu-ES"/>
        </w:rPr>
        <w:fldChar w:fldCharType="separate"/>
      </w:r>
      <w:ins w:id="504" w:author="Julen Etxaniz Aragoneses" w:date="2021-08-23T12:18:00Z">
        <w:r w:rsidR="006F125A">
          <w:rPr>
            <w:noProof/>
            <w:lang w:val="eu-ES"/>
          </w:rPr>
          <w:t>11</w:t>
        </w:r>
        <w:r w:rsidR="006F125A" w:rsidRPr="00B855CB">
          <w:rPr>
            <w:lang w:val="eu-ES"/>
          </w:rPr>
          <w:t>.</w:t>
        </w:r>
        <w:r w:rsidR="006F125A">
          <w:rPr>
            <w:noProof/>
            <w:lang w:val="eu-ES"/>
          </w:rPr>
          <w:t>6</w:t>
        </w:r>
        <w:r w:rsidR="006F125A" w:rsidRPr="00B855CB">
          <w:rPr>
            <w:lang w:val="eu-ES"/>
          </w:rPr>
          <w:t>. Irudia</w:t>
        </w:r>
      </w:ins>
      <w:del w:id="505" w:author="Julen Etxaniz Aragoneses" w:date="2021-08-23T12:16:00Z">
        <w:r w:rsidR="00B94161" w:rsidDel="006B278F">
          <w:rPr>
            <w:noProof/>
            <w:lang w:val="eu-ES"/>
          </w:rPr>
          <w:delText>11</w:delText>
        </w:r>
        <w:r w:rsidR="00B94161" w:rsidRPr="00B855CB" w:rsidDel="006B278F">
          <w:rPr>
            <w:lang w:val="eu-ES"/>
          </w:rPr>
          <w:delText>.</w:delText>
        </w:r>
        <w:r w:rsidR="00B94161" w:rsidDel="006B278F">
          <w:rPr>
            <w:noProof/>
            <w:lang w:val="eu-ES"/>
          </w:rPr>
          <w:delText>6</w:delText>
        </w:r>
        <w:r w:rsidR="00B94161" w:rsidRPr="00B855CB" w:rsidDel="006B278F">
          <w:rPr>
            <w:lang w:val="eu-ES"/>
          </w:rPr>
          <w:delText>. Irudia</w:delText>
        </w:r>
      </w:del>
      <w:r w:rsidRPr="00B855CB">
        <w:rPr>
          <w:lang w:val="eu-ES"/>
        </w:rPr>
        <w:fldChar w:fldCharType="end"/>
      </w:r>
      <w:r w:rsidRPr="00B855CB">
        <w:rPr>
          <w:lang w:val="eu-ES"/>
        </w:rPr>
        <w:t>n ikus daiteke klase diagrama baten adibidea.</w:t>
      </w:r>
    </w:p>
    <w:p w14:paraId="44919F99" w14:textId="6738C5FE" w:rsidR="002F6F47" w:rsidRPr="00B855CB" w:rsidRDefault="0063594A" w:rsidP="002F6F47">
      <w:pPr>
        <w:keepNext/>
        <w:jc w:val="center"/>
        <w:rPr>
          <w:lang w:val="eu-ES"/>
        </w:rPr>
      </w:pPr>
      <w:r w:rsidRPr="00B855CB">
        <w:rPr>
          <w:noProof/>
          <w:lang w:val="eu-ES" w:eastAsia="eu-ES"/>
        </w:rPr>
        <w:lastRenderedPageBreak/>
        <w:drawing>
          <wp:inline distT="0" distB="0" distL="0" distR="0" wp14:anchorId="0810968A" wp14:editId="518C0208">
            <wp:extent cx="4196080" cy="2399665"/>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 r="1651"/>
                    <a:stretch/>
                  </pic:blipFill>
                  <pic:spPr bwMode="auto">
                    <a:xfrm>
                      <a:off x="0" y="0"/>
                      <a:ext cx="4198846" cy="2401247"/>
                    </a:xfrm>
                    <a:prstGeom prst="rect">
                      <a:avLst/>
                    </a:prstGeom>
                    <a:ln>
                      <a:noFill/>
                    </a:ln>
                    <a:extLst>
                      <a:ext uri="{53640926-AAD7-44D8-BBD7-CCE9431645EC}">
                        <a14:shadowObscured xmlns:a14="http://schemas.microsoft.com/office/drawing/2010/main"/>
                      </a:ext>
                    </a:extLst>
                  </pic:spPr>
                </pic:pic>
              </a:graphicData>
            </a:graphic>
          </wp:inline>
        </w:drawing>
      </w:r>
    </w:p>
    <w:bookmarkStart w:id="506" w:name="_Ref74844484"/>
    <w:p w14:paraId="2BDDCFE2" w14:textId="39482669" w:rsidR="00DE447B" w:rsidRPr="00B855CB" w:rsidRDefault="00B855CB" w:rsidP="002F6F47">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507" w:name="_Toc74928449"/>
      <w:r w:rsidR="006F125A">
        <w:rPr>
          <w:noProof/>
          <w:lang w:val="eu-ES"/>
        </w:rPr>
        <w:t>11</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6F125A">
        <w:rPr>
          <w:noProof/>
          <w:lang w:val="eu-ES"/>
        </w:rPr>
        <w:t>6</w:t>
      </w:r>
      <w:r w:rsidRPr="00B855CB">
        <w:rPr>
          <w:lang w:val="eu-ES"/>
        </w:rPr>
        <w:fldChar w:fldCharType="end"/>
      </w:r>
      <w:r w:rsidR="002F6F47" w:rsidRPr="00B855CB">
        <w:rPr>
          <w:lang w:val="eu-ES"/>
        </w:rPr>
        <w:t>. Irudia</w:t>
      </w:r>
      <w:bookmarkEnd w:id="506"/>
      <w:r w:rsidR="002F6F47" w:rsidRPr="00B855CB">
        <w:rPr>
          <w:lang w:val="eu-ES"/>
        </w:rPr>
        <w:t>. Klase diagrama adibidea.</w:t>
      </w:r>
      <w:bookmarkEnd w:id="507"/>
    </w:p>
    <w:p w14:paraId="70F5159D" w14:textId="21D5002D" w:rsidR="009E2D21" w:rsidRPr="00B855CB" w:rsidRDefault="009E2D21" w:rsidP="00452888">
      <w:pPr>
        <w:pStyle w:val="Ttulo3"/>
        <w:rPr>
          <w:lang w:val="eu-ES"/>
        </w:rPr>
      </w:pPr>
      <w:bookmarkStart w:id="508" w:name="_Toc74928346"/>
      <w:r w:rsidRPr="00B855CB">
        <w:rPr>
          <w:lang w:val="eu-ES"/>
        </w:rPr>
        <w:t>Proba</w:t>
      </w:r>
      <w:bookmarkEnd w:id="508"/>
    </w:p>
    <w:p w14:paraId="03747486" w14:textId="656DF1F7" w:rsidR="00452888" w:rsidRPr="00B855CB" w:rsidRDefault="00452888" w:rsidP="00452888">
      <w:pPr>
        <w:pStyle w:val="Ttulo2"/>
        <w:rPr>
          <w:lang w:val="eu-ES"/>
        </w:rPr>
      </w:pPr>
      <w:bookmarkStart w:id="509" w:name="_Toc74928347"/>
      <w:r w:rsidRPr="00B855CB">
        <w:rPr>
          <w:lang w:val="eu-ES"/>
        </w:rPr>
        <w:t>IO-System</w:t>
      </w:r>
      <w:bookmarkEnd w:id="509"/>
    </w:p>
    <w:p w14:paraId="6F2040EF" w14:textId="74FE6121" w:rsidR="00466D14" w:rsidRPr="00B855CB" w:rsidRDefault="00466D14" w:rsidP="0073339D">
      <w:pPr>
        <w:pStyle w:val="Ttulo3"/>
        <w:rPr>
          <w:lang w:val="eu-ES"/>
        </w:rPr>
      </w:pPr>
      <w:bookmarkStart w:id="510" w:name="_Toc74928348"/>
      <w:r w:rsidRPr="00B855CB">
        <w:rPr>
          <w:lang w:val="eu-ES"/>
        </w:rPr>
        <w:t>Betekizunak</w:t>
      </w:r>
      <w:bookmarkEnd w:id="510"/>
    </w:p>
    <w:p w14:paraId="2426CDC1" w14:textId="4699CE6A" w:rsidR="00466D14" w:rsidRPr="00B855CB" w:rsidRDefault="00466D14" w:rsidP="00466D14">
      <w:pPr>
        <w:rPr>
          <w:lang w:val="eu-ES"/>
        </w:rPr>
      </w:pPr>
      <w:r w:rsidRPr="00B855CB">
        <w:rPr>
          <w:lang w:val="eu-ES"/>
        </w:rPr>
        <w:fldChar w:fldCharType="begin"/>
      </w:r>
      <w:r w:rsidRPr="00B855CB">
        <w:rPr>
          <w:lang w:val="eu-ES"/>
        </w:rPr>
        <w:instrText xml:space="preserve"> REF _Ref74842572 \h </w:instrText>
      </w:r>
      <w:r w:rsidRPr="00B855CB">
        <w:rPr>
          <w:lang w:val="eu-ES"/>
        </w:rPr>
      </w:r>
      <w:r w:rsidRPr="00B855CB">
        <w:rPr>
          <w:lang w:val="eu-ES"/>
        </w:rPr>
        <w:fldChar w:fldCharType="separate"/>
      </w:r>
      <w:ins w:id="511" w:author="Julen Etxaniz Aragoneses" w:date="2021-08-23T12:18:00Z">
        <w:r w:rsidR="006F125A">
          <w:rPr>
            <w:noProof/>
            <w:lang w:val="eu-ES"/>
          </w:rPr>
          <w:t>11</w:t>
        </w:r>
        <w:r w:rsidR="006F125A" w:rsidRPr="00B855CB">
          <w:rPr>
            <w:lang w:val="eu-ES"/>
          </w:rPr>
          <w:t>.</w:t>
        </w:r>
        <w:r w:rsidR="006F125A">
          <w:rPr>
            <w:noProof/>
            <w:lang w:val="eu-ES"/>
          </w:rPr>
          <w:t>7</w:t>
        </w:r>
        <w:r w:rsidR="006F125A" w:rsidRPr="00B855CB">
          <w:rPr>
            <w:lang w:val="eu-ES"/>
          </w:rPr>
          <w:t>. Irudia</w:t>
        </w:r>
      </w:ins>
      <w:del w:id="512" w:author="Julen Etxaniz Aragoneses" w:date="2021-08-23T12:16:00Z">
        <w:r w:rsidR="00B94161" w:rsidDel="006B278F">
          <w:rPr>
            <w:noProof/>
            <w:lang w:val="eu-ES"/>
          </w:rPr>
          <w:delText>11</w:delText>
        </w:r>
        <w:r w:rsidR="00B94161" w:rsidRPr="00B855CB" w:rsidDel="006B278F">
          <w:rPr>
            <w:lang w:val="eu-ES"/>
          </w:rPr>
          <w:delText>.</w:delText>
        </w:r>
        <w:r w:rsidR="00B94161" w:rsidDel="006B278F">
          <w:rPr>
            <w:noProof/>
            <w:lang w:val="eu-ES"/>
          </w:rPr>
          <w:delText>7</w:delText>
        </w:r>
        <w:r w:rsidR="00B94161" w:rsidRPr="00B855CB" w:rsidDel="006B278F">
          <w:rPr>
            <w:lang w:val="eu-ES"/>
          </w:rPr>
          <w:delText>. Irudia</w:delText>
        </w:r>
      </w:del>
      <w:r w:rsidRPr="00B855CB">
        <w:rPr>
          <w:lang w:val="eu-ES"/>
        </w:rPr>
        <w:fldChar w:fldCharType="end"/>
      </w:r>
      <w:r w:rsidRPr="00B855CB">
        <w:rPr>
          <w:lang w:val="eu-ES"/>
        </w:rPr>
        <w:t>n IO-System azpisistemako erabilpen kasuen eredua agertzen da.</w:t>
      </w:r>
    </w:p>
    <w:p w14:paraId="7FB01883" w14:textId="77777777" w:rsidR="00466D14" w:rsidRPr="00B855CB" w:rsidRDefault="00466D14" w:rsidP="00466D14">
      <w:pPr>
        <w:keepNext/>
        <w:jc w:val="center"/>
        <w:rPr>
          <w:lang w:val="eu-ES"/>
        </w:rPr>
      </w:pPr>
      <w:r w:rsidRPr="00B855CB">
        <w:rPr>
          <w:noProof/>
          <w:lang w:val="eu-ES" w:eastAsia="eu-ES"/>
        </w:rPr>
        <w:lastRenderedPageBreak/>
        <w:drawing>
          <wp:inline distT="0" distB="0" distL="0" distR="0" wp14:anchorId="76A1EC9D" wp14:editId="3CFF3E38">
            <wp:extent cx="1637399" cy="5219700"/>
            <wp:effectExtent l="0" t="0" r="127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639342" cy="5225895"/>
                    </a:xfrm>
                    <a:prstGeom prst="rect">
                      <a:avLst/>
                    </a:prstGeom>
                    <a:noFill/>
                    <a:ln>
                      <a:noFill/>
                    </a:ln>
                  </pic:spPr>
                </pic:pic>
              </a:graphicData>
            </a:graphic>
          </wp:inline>
        </w:drawing>
      </w:r>
    </w:p>
    <w:bookmarkStart w:id="513" w:name="_Ref74842572"/>
    <w:p w14:paraId="5DE137CE" w14:textId="3D14194C" w:rsidR="00466D14" w:rsidRPr="00B855CB" w:rsidRDefault="00B855CB" w:rsidP="00466D14">
      <w:pPr>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514" w:name="_Toc74928450"/>
      <w:r w:rsidR="006F125A">
        <w:rPr>
          <w:noProof/>
          <w:lang w:val="eu-ES"/>
        </w:rPr>
        <w:t>11</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6F125A">
        <w:rPr>
          <w:noProof/>
          <w:lang w:val="eu-ES"/>
        </w:rPr>
        <w:t>7</w:t>
      </w:r>
      <w:r w:rsidRPr="00B855CB">
        <w:rPr>
          <w:lang w:val="eu-ES"/>
        </w:rPr>
        <w:fldChar w:fldCharType="end"/>
      </w:r>
      <w:r w:rsidR="00466D14" w:rsidRPr="00B855CB">
        <w:rPr>
          <w:lang w:val="eu-ES"/>
        </w:rPr>
        <w:t>. Irudia</w:t>
      </w:r>
      <w:bookmarkEnd w:id="513"/>
      <w:r w:rsidR="00466D14" w:rsidRPr="00B855CB">
        <w:rPr>
          <w:lang w:val="eu-ES"/>
        </w:rPr>
        <w:t>. IO-System azpisistemako erabilpen kasuen eredua.</w:t>
      </w:r>
      <w:bookmarkEnd w:id="514"/>
    </w:p>
    <w:p w14:paraId="2FEACC91" w14:textId="6D77AC2B" w:rsidR="00C971D6" w:rsidRPr="00B855CB" w:rsidRDefault="0073339D" w:rsidP="00466D14">
      <w:pPr>
        <w:pStyle w:val="Ttulo3"/>
        <w:rPr>
          <w:lang w:val="eu-ES"/>
        </w:rPr>
      </w:pPr>
      <w:bookmarkStart w:id="515" w:name="_Toc74928349"/>
      <w:r w:rsidRPr="00B855CB">
        <w:rPr>
          <w:lang w:val="eu-ES"/>
        </w:rPr>
        <w:t>Analisia</w:t>
      </w:r>
      <w:bookmarkEnd w:id="515"/>
    </w:p>
    <w:p w14:paraId="05F313AA" w14:textId="452A28B4" w:rsidR="00452888" w:rsidRPr="00B855CB" w:rsidRDefault="00452888" w:rsidP="00452888">
      <w:pPr>
        <w:pStyle w:val="Ttulo3"/>
        <w:rPr>
          <w:lang w:val="eu-ES"/>
        </w:rPr>
      </w:pPr>
      <w:bookmarkStart w:id="516" w:name="_Toc74928350"/>
      <w:r w:rsidRPr="00B855CB">
        <w:rPr>
          <w:lang w:val="eu-ES"/>
        </w:rPr>
        <w:t>Arkitektura</w:t>
      </w:r>
      <w:bookmarkEnd w:id="516"/>
    </w:p>
    <w:p w14:paraId="277AF85E" w14:textId="40D94451" w:rsidR="00A36033" w:rsidRPr="00B855CB" w:rsidRDefault="00A36033" w:rsidP="00A36033">
      <w:pPr>
        <w:jc w:val="both"/>
        <w:rPr>
          <w:lang w:val="eu-ES"/>
        </w:rPr>
      </w:pPr>
      <w:r w:rsidRPr="00B855CB">
        <w:rPr>
          <w:lang w:val="eu-ES"/>
        </w:rPr>
        <w:t>IO-System azpisistemak honako osagaiak izango ditu</w:t>
      </w:r>
      <w:r w:rsidR="009A10D5" w:rsidRPr="00B855CB">
        <w:rPr>
          <w:lang w:val="eu-ES"/>
        </w:rPr>
        <w:t xml:space="preserve">. </w:t>
      </w:r>
      <w:r w:rsidR="009A10D5" w:rsidRPr="00B855CB">
        <w:rPr>
          <w:lang w:val="eu-ES"/>
        </w:rPr>
        <w:fldChar w:fldCharType="begin"/>
      </w:r>
      <w:r w:rsidR="009A10D5" w:rsidRPr="00B855CB">
        <w:rPr>
          <w:lang w:val="eu-ES"/>
        </w:rPr>
        <w:instrText xml:space="preserve"> REF _Ref74841632 \h </w:instrText>
      </w:r>
      <w:r w:rsidR="009A10D5" w:rsidRPr="00B855CB">
        <w:rPr>
          <w:lang w:val="eu-ES"/>
        </w:rPr>
      </w:r>
      <w:r w:rsidR="009A10D5" w:rsidRPr="00B855CB">
        <w:rPr>
          <w:lang w:val="eu-ES"/>
        </w:rPr>
        <w:fldChar w:fldCharType="separate"/>
      </w:r>
      <w:ins w:id="517" w:author="Julen Etxaniz Aragoneses" w:date="2021-08-23T12:18:00Z">
        <w:r w:rsidR="006F125A">
          <w:rPr>
            <w:noProof/>
            <w:lang w:val="eu-ES"/>
          </w:rPr>
          <w:t>11</w:t>
        </w:r>
        <w:r w:rsidR="006F125A" w:rsidRPr="00B855CB">
          <w:rPr>
            <w:lang w:val="eu-ES"/>
          </w:rPr>
          <w:t>.</w:t>
        </w:r>
        <w:r w:rsidR="006F125A">
          <w:rPr>
            <w:noProof/>
            <w:lang w:val="eu-ES"/>
          </w:rPr>
          <w:t>8</w:t>
        </w:r>
        <w:r w:rsidR="006F125A" w:rsidRPr="00B855CB">
          <w:rPr>
            <w:lang w:val="eu-ES"/>
          </w:rPr>
          <w:t>. Irudia</w:t>
        </w:r>
      </w:ins>
      <w:del w:id="518" w:author="Julen Etxaniz Aragoneses" w:date="2021-08-23T12:16:00Z">
        <w:r w:rsidR="00B94161" w:rsidDel="006B278F">
          <w:rPr>
            <w:noProof/>
            <w:lang w:val="eu-ES"/>
          </w:rPr>
          <w:delText>11</w:delText>
        </w:r>
        <w:r w:rsidR="00B94161" w:rsidRPr="00B855CB" w:rsidDel="006B278F">
          <w:rPr>
            <w:lang w:val="eu-ES"/>
          </w:rPr>
          <w:delText>.</w:delText>
        </w:r>
        <w:r w:rsidR="00B94161" w:rsidDel="006B278F">
          <w:rPr>
            <w:noProof/>
            <w:lang w:val="eu-ES"/>
          </w:rPr>
          <w:delText>8</w:delText>
        </w:r>
        <w:r w:rsidR="00B94161" w:rsidRPr="00B855CB" w:rsidDel="006B278F">
          <w:rPr>
            <w:lang w:val="eu-ES"/>
          </w:rPr>
          <w:delText>. Irudia</w:delText>
        </w:r>
      </w:del>
      <w:r w:rsidR="009A10D5" w:rsidRPr="00B855CB">
        <w:rPr>
          <w:lang w:val="eu-ES"/>
        </w:rPr>
        <w:fldChar w:fldCharType="end"/>
      </w:r>
      <w:r w:rsidR="009A10D5" w:rsidRPr="00B855CB">
        <w:rPr>
          <w:lang w:val="eu-ES"/>
        </w:rPr>
        <w:t>n osagaien arteko loturak ikus daitezke.</w:t>
      </w:r>
    </w:p>
    <w:p w14:paraId="1F0FB837" w14:textId="77777777" w:rsidR="007740E7" w:rsidRPr="00B855CB" w:rsidRDefault="007740E7" w:rsidP="007740E7">
      <w:pPr>
        <w:pStyle w:val="Prrafodelista"/>
        <w:numPr>
          <w:ilvl w:val="0"/>
          <w:numId w:val="39"/>
        </w:numPr>
        <w:jc w:val="both"/>
        <w:rPr>
          <w:lang w:val="eu-ES"/>
        </w:rPr>
      </w:pPr>
      <w:bookmarkStart w:id="519" w:name="_Hlk73630498"/>
      <w:r w:rsidRPr="00B855CB">
        <w:rPr>
          <w:b/>
          <w:bCs/>
          <w:lang w:val="eu-ES"/>
        </w:rPr>
        <w:t>Datu-basea:</w:t>
      </w:r>
      <w:r w:rsidRPr="00B855CB">
        <w:rPr>
          <w:lang w:val="eu-ES"/>
        </w:rPr>
        <w:t xml:space="preserve"> Datu-base erlazionalak ereduaren informazio garrantzitsuena gordeko du, Drupal webgunerako beharrezkoa izan daitekeena. Hau da, OpenUP eta ABRD metodologien faseak, iterazioak, jarduerak, atazak, artefaktuak, rolak, etab.</w:t>
      </w:r>
    </w:p>
    <w:p w14:paraId="391AE1A9" w14:textId="77777777" w:rsidR="007740E7" w:rsidRPr="00B855CB" w:rsidRDefault="007740E7" w:rsidP="007740E7">
      <w:pPr>
        <w:pStyle w:val="Prrafodelista"/>
        <w:jc w:val="both"/>
        <w:rPr>
          <w:lang w:val="eu-ES"/>
        </w:rPr>
      </w:pPr>
    </w:p>
    <w:p w14:paraId="574FD567" w14:textId="77777777" w:rsidR="007740E7" w:rsidRPr="00B855CB" w:rsidRDefault="007740E7" w:rsidP="007740E7">
      <w:pPr>
        <w:pStyle w:val="Prrafodelista"/>
        <w:numPr>
          <w:ilvl w:val="0"/>
          <w:numId w:val="39"/>
        </w:numPr>
        <w:jc w:val="both"/>
        <w:rPr>
          <w:lang w:val="eu-ES"/>
        </w:rPr>
      </w:pPr>
      <w:r w:rsidRPr="00B855CB">
        <w:rPr>
          <w:b/>
          <w:bCs/>
          <w:lang w:val="eu-ES"/>
        </w:rPr>
        <w:t>Drupal datu-basea:</w:t>
      </w:r>
      <w:r w:rsidRPr="00B855CB">
        <w:rPr>
          <w:lang w:val="eu-ES"/>
        </w:rPr>
        <w:t xml:space="preserve"> Drupal sistemaren datu-basea eduki guztia gordetzeaz arduratzen da, fitxategiak izan ezik. Adibidez, erabiltzaileak, rolak, baimenak eta eduki motak gordetzean dira.</w:t>
      </w:r>
    </w:p>
    <w:p w14:paraId="2CBAB56C" w14:textId="77777777" w:rsidR="007740E7" w:rsidRPr="00B855CB" w:rsidRDefault="007740E7" w:rsidP="007740E7">
      <w:pPr>
        <w:pStyle w:val="Prrafodelista"/>
        <w:jc w:val="both"/>
        <w:rPr>
          <w:lang w:val="eu-ES"/>
        </w:rPr>
      </w:pPr>
    </w:p>
    <w:p w14:paraId="11CEC462" w14:textId="77777777" w:rsidR="007740E7" w:rsidRPr="00B855CB" w:rsidRDefault="007740E7" w:rsidP="007740E7">
      <w:pPr>
        <w:pStyle w:val="Prrafodelista"/>
        <w:numPr>
          <w:ilvl w:val="0"/>
          <w:numId w:val="39"/>
        </w:numPr>
        <w:jc w:val="both"/>
        <w:rPr>
          <w:lang w:val="eu-ES"/>
        </w:rPr>
      </w:pPr>
      <w:r w:rsidRPr="00B855CB">
        <w:rPr>
          <w:b/>
          <w:bCs/>
          <w:lang w:val="eu-ES"/>
        </w:rPr>
        <w:t>Drupal datu inportatzailea:</w:t>
      </w:r>
      <w:r w:rsidRPr="00B855CB">
        <w:rPr>
          <w:lang w:val="eu-ES"/>
        </w:rPr>
        <w:t xml:space="preserve"> Datu-inportatzailea Drupal modulu multzo bat izango da. Hauen ardura aurretik aipatutako lehenengodatu-basetik Drupal datu-basera edukia inportatzea da. Horretarako, nodoak sortu beharko dira, eta Drupal arduratuko da edukia gordetzeaz.</w:t>
      </w:r>
    </w:p>
    <w:p w14:paraId="44509667" w14:textId="77777777" w:rsidR="007740E7" w:rsidRPr="00B855CB" w:rsidRDefault="007740E7" w:rsidP="007740E7">
      <w:pPr>
        <w:pStyle w:val="Prrafodelista"/>
        <w:jc w:val="both"/>
        <w:rPr>
          <w:lang w:val="eu-ES"/>
        </w:rPr>
      </w:pPr>
    </w:p>
    <w:p w14:paraId="62A6CD19" w14:textId="77777777" w:rsidR="007740E7" w:rsidRPr="00B855CB" w:rsidRDefault="007740E7" w:rsidP="007740E7">
      <w:pPr>
        <w:pStyle w:val="Prrafodelista"/>
        <w:numPr>
          <w:ilvl w:val="0"/>
          <w:numId w:val="39"/>
        </w:numPr>
        <w:jc w:val="both"/>
        <w:rPr>
          <w:lang w:val="eu-ES"/>
        </w:rPr>
      </w:pPr>
      <w:r w:rsidRPr="00B855CB">
        <w:rPr>
          <w:b/>
          <w:bCs/>
          <w:lang w:val="eu-ES"/>
        </w:rPr>
        <w:lastRenderedPageBreak/>
        <w:t>Drupal fitxategiak:</w:t>
      </w:r>
      <w:r w:rsidRPr="00B855CB">
        <w:rPr>
          <w:lang w:val="eu-ES"/>
        </w:rPr>
        <w:t xml:space="preserve"> Fitxategiak datu-basetik kanpo gordeko dira. Gure kasuan fitxategi gehienak artefaktuei dagozkienak izango dira, DOC eta PDF dokumentuak.</w:t>
      </w:r>
    </w:p>
    <w:p w14:paraId="34173690" w14:textId="77777777" w:rsidR="007740E7" w:rsidRPr="00B855CB" w:rsidRDefault="007740E7" w:rsidP="007740E7">
      <w:pPr>
        <w:pStyle w:val="Prrafodelista"/>
        <w:jc w:val="both"/>
        <w:rPr>
          <w:lang w:val="eu-ES"/>
        </w:rPr>
      </w:pPr>
    </w:p>
    <w:p w14:paraId="7994FD2A" w14:textId="715BC626" w:rsidR="007740E7" w:rsidRPr="00B855CB" w:rsidRDefault="007740E7" w:rsidP="007740E7">
      <w:pPr>
        <w:pStyle w:val="Prrafodelista"/>
        <w:numPr>
          <w:ilvl w:val="0"/>
          <w:numId w:val="39"/>
        </w:numPr>
        <w:jc w:val="both"/>
        <w:rPr>
          <w:lang w:val="eu-ES"/>
        </w:rPr>
      </w:pPr>
      <w:r w:rsidRPr="00B855CB">
        <w:rPr>
          <w:b/>
          <w:bCs/>
          <w:lang w:val="eu-ES"/>
        </w:rPr>
        <w:t>Drupal interfazea:</w:t>
      </w:r>
      <w:r w:rsidRPr="00B855CB">
        <w:rPr>
          <w:lang w:val="eu-ES"/>
        </w:rPr>
        <w:t xml:space="preserve"> Interfazean edukia bistaratu eta aldatzeko aukera guztiak egongo dira. Esan bezala, edukia Drupal datu-basean gordeko da. Gainera, erabiltzailearen kontuekin zerikusia duten aukerak ere egongo dira. Horrez gain, administratzaileak aukera gehiagarri asko izango ditu webgunea kudeatzeko interfaze bidez.</w:t>
      </w:r>
    </w:p>
    <w:p w14:paraId="12CCA0F8" w14:textId="77777777" w:rsidR="009A10D5" w:rsidRPr="00B855CB" w:rsidRDefault="009A10D5" w:rsidP="009A10D5">
      <w:pPr>
        <w:keepNext/>
        <w:jc w:val="center"/>
        <w:rPr>
          <w:lang w:val="eu-ES"/>
        </w:rPr>
      </w:pPr>
      <w:r w:rsidRPr="00B855CB">
        <w:rPr>
          <w:noProof/>
          <w:lang w:val="eu-ES" w:eastAsia="eu-ES"/>
        </w:rPr>
        <w:drawing>
          <wp:inline distT="0" distB="0" distL="0" distR="0" wp14:anchorId="7A9F36BA" wp14:editId="567C9C92">
            <wp:extent cx="4883150" cy="62934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94037" cy="630746"/>
                    </a:xfrm>
                    <a:prstGeom prst="rect">
                      <a:avLst/>
                    </a:prstGeom>
                    <a:noFill/>
                    <a:ln>
                      <a:noFill/>
                    </a:ln>
                  </pic:spPr>
                </pic:pic>
              </a:graphicData>
            </a:graphic>
          </wp:inline>
        </w:drawing>
      </w:r>
    </w:p>
    <w:bookmarkStart w:id="520" w:name="_Ref74841632"/>
    <w:p w14:paraId="68CD9C69" w14:textId="6F7D022F" w:rsidR="009A10D5" w:rsidRPr="00B855CB" w:rsidRDefault="00B855CB" w:rsidP="009A10D5">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521" w:name="_Toc74928451"/>
      <w:r w:rsidR="006F125A">
        <w:rPr>
          <w:noProof/>
          <w:lang w:val="eu-ES"/>
        </w:rPr>
        <w:t>11</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6F125A">
        <w:rPr>
          <w:noProof/>
          <w:lang w:val="eu-ES"/>
        </w:rPr>
        <w:t>8</w:t>
      </w:r>
      <w:r w:rsidRPr="00B855CB">
        <w:rPr>
          <w:lang w:val="eu-ES"/>
        </w:rPr>
        <w:fldChar w:fldCharType="end"/>
      </w:r>
      <w:r w:rsidR="009A10D5" w:rsidRPr="00B855CB">
        <w:rPr>
          <w:lang w:val="eu-ES"/>
        </w:rPr>
        <w:t>. Irudia</w:t>
      </w:r>
      <w:bookmarkEnd w:id="520"/>
      <w:r w:rsidR="009A10D5" w:rsidRPr="00B855CB">
        <w:rPr>
          <w:lang w:val="eu-ES"/>
        </w:rPr>
        <w:t>. IO-System azpisistemaren arkitektura.</w:t>
      </w:r>
      <w:bookmarkEnd w:id="521"/>
    </w:p>
    <w:p w14:paraId="67FB8141" w14:textId="4E828C97" w:rsidR="00452888" w:rsidRPr="00B855CB" w:rsidRDefault="00452888" w:rsidP="00452888">
      <w:pPr>
        <w:pStyle w:val="Ttulo3"/>
        <w:rPr>
          <w:lang w:val="eu-ES"/>
        </w:rPr>
      </w:pPr>
      <w:bookmarkStart w:id="522" w:name="_Toc74928351"/>
      <w:bookmarkEnd w:id="519"/>
      <w:r w:rsidRPr="00B855CB">
        <w:rPr>
          <w:lang w:val="eu-ES"/>
        </w:rPr>
        <w:t>Diseinua</w:t>
      </w:r>
      <w:bookmarkEnd w:id="522"/>
    </w:p>
    <w:p w14:paraId="015867B5" w14:textId="0AF464CB" w:rsidR="00081A8D" w:rsidRPr="00B855CB" w:rsidRDefault="00081A8D" w:rsidP="00081A8D">
      <w:pPr>
        <w:rPr>
          <w:lang w:val="eu-ES"/>
        </w:rPr>
      </w:pPr>
      <w:r w:rsidRPr="00B855CB">
        <w:rPr>
          <w:noProof/>
          <w:lang w:val="eu-ES" w:eastAsia="eu-ES"/>
        </w:rPr>
        <w:drawing>
          <wp:inline distT="0" distB="0" distL="0" distR="0" wp14:anchorId="05EB78FF" wp14:editId="0815E79D">
            <wp:extent cx="5400040" cy="258064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2580640"/>
                    </a:xfrm>
                    <a:prstGeom prst="rect">
                      <a:avLst/>
                    </a:prstGeom>
                    <a:noFill/>
                    <a:ln>
                      <a:noFill/>
                    </a:ln>
                  </pic:spPr>
                </pic:pic>
              </a:graphicData>
            </a:graphic>
          </wp:inline>
        </w:drawing>
      </w:r>
    </w:p>
    <w:p w14:paraId="369A9040" w14:textId="77777777" w:rsidR="00452888" w:rsidRPr="00B855CB" w:rsidRDefault="00452888" w:rsidP="00452888">
      <w:pPr>
        <w:pStyle w:val="Ttulo3"/>
        <w:rPr>
          <w:lang w:val="eu-ES"/>
        </w:rPr>
      </w:pPr>
      <w:bookmarkStart w:id="523" w:name="_Toc74928352"/>
      <w:r w:rsidRPr="00B855CB">
        <w:rPr>
          <w:lang w:val="eu-ES"/>
        </w:rPr>
        <w:t>Garapena</w:t>
      </w:r>
      <w:bookmarkEnd w:id="523"/>
    </w:p>
    <w:p w14:paraId="22832F45" w14:textId="21051C45" w:rsidR="00452888" w:rsidRPr="00B855CB" w:rsidRDefault="00452888" w:rsidP="00452888">
      <w:pPr>
        <w:pStyle w:val="Ttulo3"/>
        <w:rPr>
          <w:lang w:val="eu-ES"/>
        </w:rPr>
      </w:pPr>
      <w:bookmarkStart w:id="524" w:name="_Toc74928353"/>
      <w:r w:rsidRPr="00B855CB">
        <w:rPr>
          <w:lang w:val="eu-ES"/>
        </w:rPr>
        <w:t>Proba</w:t>
      </w:r>
      <w:bookmarkEnd w:id="524"/>
    </w:p>
    <w:p w14:paraId="7CA88E59" w14:textId="370656AC" w:rsidR="00223A0C" w:rsidRPr="00B855CB" w:rsidRDefault="00223A0C" w:rsidP="00223A0C">
      <w:pPr>
        <w:pStyle w:val="Ttulo2"/>
        <w:rPr>
          <w:lang w:val="eu-ES"/>
        </w:rPr>
      </w:pPr>
      <w:bookmarkStart w:id="525" w:name="_Toc74928354"/>
      <w:r w:rsidRPr="00B855CB">
        <w:rPr>
          <w:lang w:val="eu-ES"/>
        </w:rPr>
        <w:t>Hedapena</w:t>
      </w:r>
      <w:bookmarkEnd w:id="525"/>
    </w:p>
    <w:p w14:paraId="0314E4E7" w14:textId="4B8B6BC8" w:rsidR="00223A0C" w:rsidRPr="00B855CB" w:rsidRDefault="00223A0C" w:rsidP="00223A0C">
      <w:pPr>
        <w:pStyle w:val="Textoindependiente"/>
        <w:ind w:left="0"/>
        <w:jc w:val="both"/>
        <w:rPr>
          <w:rFonts w:asciiTheme="minorHAnsi" w:hAnsiTheme="minorHAnsi" w:cstheme="minorHAnsi"/>
          <w:lang w:val="eu-ES"/>
        </w:rPr>
      </w:pPr>
      <w:r w:rsidRPr="00B855CB">
        <w:rPr>
          <w:rFonts w:asciiTheme="minorHAnsi" w:hAnsiTheme="minorHAnsi" w:cstheme="minorHAnsi"/>
          <w:lang w:val="eu-ES"/>
        </w:rPr>
        <w:t>Proiektuaren dokumentazioa eta inplementazioa publikoki eskuragarri egongo dira GitHub bidez eta webguneetan. Printzipioz, lana bukatu ondoren ere eskuragarri jarraituko dute, edozeinek kontsultatu ahal izan ditzan.</w:t>
      </w:r>
    </w:p>
    <w:p w14:paraId="539E1150" w14:textId="1BDB2AC7" w:rsidR="00223A0C" w:rsidRPr="00B855CB" w:rsidRDefault="00223A0C" w:rsidP="00223A0C">
      <w:pPr>
        <w:pStyle w:val="Textoindependiente"/>
        <w:ind w:left="0"/>
        <w:jc w:val="both"/>
        <w:rPr>
          <w:rFonts w:asciiTheme="minorHAnsi" w:hAnsiTheme="minorHAnsi" w:cstheme="minorHAnsi"/>
          <w:lang w:val="eu-ES"/>
        </w:rPr>
      </w:pPr>
      <w:r w:rsidRPr="00B855CB">
        <w:rPr>
          <w:rFonts w:asciiTheme="minorHAnsi" w:hAnsiTheme="minorHAnsi" w:cstheme="minorHAnsi"/>
          <w:lang w:val="eu-ES"/>
        </w:rPr>
        <w:t xml:space="preserve">Proiektuaren dokumentazioaren kodea GitHub-en egongo da eskuragarri: </w:t>
      </w:r>
      <w:r w:rsidR="00D800B8">
        <w:fldChar w:fldCharType="begin"/>
      </w:r>
      <w:r w:rsidR="00D800B8" w:rsidRPr="006B278F">
        <w:rPr>
          <w:lang w:val="es-ES"/>
          <w:rPrChange w:id="526" w:author="Julen Etxaniz Aragoneses" w:date="2021-08-23T12:17:00Z">
            <w:rPr/>
          </w:rPrChange>
        </w:rPr>
        <w:instrText xml:space="preserve"> HYPERLINK "https://github.com/juletx/ProMeta" </w:instrText>
      </w:r>
      <w:r w:rsidR="00D800B8">
        <w:fldChar w:fldCharType="separate"/>
      </w:r>
      <w:r w:rsidRPr="00B855CB">
        <w:rPr>
          <w:rStyle w:val="Hipervnculo"/>
          <w:rFonts w:asciiTheme="minorHAnsi" w:hAnsiTheme="minorHAnsi" w:cstheme="minorHAnsi"/>
          <w:lang w:val="eu-ES"/>
        </w:rPr>
        <w:t>https://github.com/juletx/ProMeta</w:t>
      </w:r>
      <w:r w:rsidR="00D800B8">
        <w:rPr>
          <w:rStyle w:val="Hipervnculo"/>
          <w:rFonts w:asciiTheme="minorHAnsi" w:hAnsiTheme="minorHAnsi" w:cstheme="minorHAnsi"/>
          <w:lang w:val="eu-ES"/>
        </w:rPr>
        <w:fldChar w:fldCharType="end"/>
      </w:r>
      <w:r w:rsidRPr="00B855CB">
        <w:rPr>
          <w:rFonts w:asciiTheme="minorHAnsi" w:hAnsiTheme="minorHAnsi" w:cstheme="minorHAnsi"/>
          <w:lang w:val="eu-ES"/>
        </w:rPr>
        <w:t xml:space="preserve">. Webgune hori automatikoki eraikiko da aldaketa bakoitzarekin </w:t>
      </w:r>
      <w:r w:rsidR="00D800B8">
        <w:fldChar w:fldCharType="begin"/>
      </w:r>
      <w:r w:rsidR="00D800B8" w:rsidRPr="006B278F">
        <w:rPr>
          <w:lang w:val="es-ES"/>
          <w:rPrChange w:id="527" w:author="Julen Etxaniz Aragoneses" w:date="2021-08-23T12:17:00Z">
            <w:rPr/>
          </w:rPrChange>
        </w:rPr>
        <w:instrText xml:space="preserve"> HYPERLINK "https://juletx.github.io/ProMeta" </w:instrText>
      </w:r>
      <w:r w:rsidR="00D800B8">
        <w:fldChar w:fldCharType="separate"/>
      </w:r>
      <w:r w:rsidRPr="00B855CB">
        <w:rPr>
          <w:rStyle w:val="Hipervnculo"/>
          <w:rFonts w:asciiTheme="minorHAnsi" w:hAnsiTheme="minorHAnsi" w:cstheme="minorHAnsi"/>
          <w:lang w:val="eu-ES"/>
        </w:rPr>
        <w:t>https://juletx.github.io/ProMeta</w:t>
      </w:r>
      <w:r w:rsidR="00D800B8">
        <w:rPr>
          <w:rStyle w:val="Hipervnculo"/>
          <w:rFonts w:asciiTheme="minorHAnsi" w:hAnsiTheme="minorHAnsi" w:cstheme="minorHAnsi"/>
          <w:lang w:val="eu-ES"/>
        </w:rPr>
        <w:fldChar w:fldCharType="end"/>
      </w:r>
      <w:r w:rsidRPr="00B855CB">
        <w:rPr>
          <w:rFonts w:asciiTheme="minorHAnsi" w:hAnsiTheme="minorHAnsi" w:cstheme="minorHAnsi"/>
          <w:lang w:val="eu-ES"/>
        </w:rPr>
        <w:t xml:space="preserve"> GitHub Pages erabiliz. GitHub Pages aukera ona da kasu honetan webgunea estatikoa delako.</w:t>
      </w:r>
    </w:p>
    <w:p w14:paraId="720B0806" w14:textId="562C03F5" w:rsidR="00223A0C" w:rsidRPr="00B855CB" w:rsidRDefault="00223A0C" w:rsidP="00223A0C">
      <w:pPr>
        <w:pStyle w:val="Textoindependiente"/>
        <w:ind w:left="0"/>
        <w:jc w:val="both"/>
        <w:rPr>
          <w:rFonts w:asciiTheme="minorHAnsi" w:hAnsiTheme="minorHAnsi" w:cstheme="minorHAnsi"/>
          <w:lang w:val="eu-ES"/>
        </w:rPr>
      </w:pPr>
      <w:r w:rsidRPr="00B855CB">
        <w:rPr>
          <w:rFonts w:asciiTheme="minorHAnsi" w:hAnsiTheme="minorHAnsi" w:cstheme="minorHAnsi"/>
          <w:lang w:val="eu-ES"/>
        </w:rPr>
        <w:t xml:space="preserve">Aurreko bi proiekturen webguneekin ere berdina egin dut, ProWF eta BETRADOK. ProWF proiektu honen aurrekaria denez kontsultatzeko behar dut. Eta BETRADOK proiektua antzekoa denez ongi etorriko zait ideiak hartzeko. ProWF  proiektuaren errepositorioa </w:t>
      </w:r>
      <w:r w:rsidR="00D800B8">
        <w:fldChar w:fldCharType="begin"/>
      </w:r>
      <w:r w:rsidR="00D800B8" w:rsidRPr="006B278F">
        <w:rPr>
          <w:lang w:val="es-ES"/>
          <w:rPrChange w:id="528" w:author="Julen Etxaniz Aragoneses" w:date="2021-08-23T12:17:00Z">
            <w:rPr/>
          </w:rPrChange>
        </w:rPr>
        <w:instrText xml:space="preserve"> HYPERLINK "https://github.com/juletx/BETRADOK" </w:instrText>
      </w:r>
      <w:r w:rsidR="00D800B8">
        <w:fldChar w:fldCharType="separate"/>
      </w:r>
      <w:r w:rsidRPr="00B855CB">
        <w:rPr>
          <w:rStyle w:val="Hipervnculo"/>
          <w:rFonts w:asciiTheme="minorHAnsi" w:hAnsiTheme="minorHAnsi" w:cstheme="minorHAnsi"/>
          <w:lang w:val="eu-ES"/>
        </w:rPr>
        <w:t>https://github.com/juletx/BETRADOK</w:t>
      </w:r>
      <w:r w:rsidR="00D800B8">
        <w:rPr>
          <w:rStyle w:val="Hipervnculo"/>
          <w:rFonts w:asciiTheme="minorHAnsi" w:hAnsiTheme="minorHAnsi" w:cstheme="minorHAnsi"/>
          <w:lang w:val="eu-ES"/>
        </w:rPr>
        <w:fldChar w:fldCharType="end"/>
      </w:r>
      <w:r w:rsidRPr="00B855CB">
        <w:rPr>
          <w:rFonts w:asciiTheme="minorHAnsi" w:hAnsiTheme="minorHAnsi" w:cstheme="minorHAnsi"/>
          <w:lang w:val="eu-ES"/>
        </w:rPr>
        <w:t xml:space="preserve"> eta webgunea </w:t>
      </w:r>
      <w:r w:rsidR="00D800B8">
        <w:fldChar w:fldCharType="begin"/>
      </w:r>
      <w:r w:rsidR="00D800B8" w:rsidRPr="006B278F">
        <w:rPr>
          <w:lang w:val="es-ES"/>
          <w:rPrChange w:id="529" w:author="Julen Etxaniz Aragoneses" w:date="2021-08-23T12:17:00Z">
            <w:rPr/>
          </w:rPrChange>
        </w:rPr>
        <w:instrText xml:space="preserve"> HYPERLINK "https://juletx.github.io/ProWF/" </w:instrText>
      </w:r>
      <w:r w:rsidR="00D800B8">
        <w:fldChar w:fldCharType="separate"/>
      </w:r>
      <w:r w:rsidRPr="00B855CB">
        <w:rPr>
          <w:rStyle w:val="Hipervnculo"/>
          <w:rFonts w:asciiTheme="minorHAnsi" w:hAnsiTheme="minorHAnsi" w:cstheme="minorHAnsi"/>
          <w:lang w:val="eu-ES"/>
        </w:rPr>
        <w:t>https://juletx.github.io/ProWF/</w:t>
      </w:r>
      <w:r w:rsidR="00D800B8">
        <w:rPr>
          <w:rStyle w:val="Hipervnculo"/>
          <w:rFonts w:asciiTheme="minorHAnsi" w:hAnsiTheme="minorHAnsi" w:cstheme="minorHAnsi"/>
          <w:lang w:val="eu-ES"/>
        </w:rPr>
        <w:fldChar w:fldCharType="end"/>
      </w:r>
      <w:r w:rsidRPr="00B855CB">
        <w:rPr>
          <w:rFonts w:asciiTheme="minorHAnsi" w:hAnsiTheme="minorHAnsi" w:cstheme="minorHAnsi"/>
          <w:lang w:val="eu-ES"/>
        </w:rPr>
        <w:t xml:space="preserve">. BETRADOK proiektuaren GitHub errepositorioa </w:t>
      </w:r>
      <w:r w:rsidR="00D800B8">
        <w:fldChar w:fldCharType="begin"/>
      </w:r>
      <w:r w:rsidR="00D800B8" w:rsidRPr="006B278F">
        <w:rPr>
          <w:lang w:val="es-ES"/>
          <w:rPrChange w:id="530" w:author="Julen Etxaniz Aragoneses" w:date="2021-08-23T12:17:00Z">
            <w:rPr/>
          </w:rPrChange>
        </w:rPr>
        <w:instrText xml:space="preserve"> HYPERLINK "https://github.com/juletx/BETRADOK" </w:instrText>
      </w:r>
      <w:r w:rsidR="00D800B8">
        <w:fldChar w:fldCharType="separate"/>
      </w:r>
      <w:r w:rsidRPr="00B855CB">
        <w:rPr>
          <w:rStyle w:val="Hipervnculo"/>
          <w:rFonts w:asciiTheme="minorHAnsi" w:hAnsiTheme="minorHAnsi" w:cstheme="minorHAnsi"/>
          <w:lang w:val="eu-ES"/>
        </w:rPr>
        <w:t>https://github.com/juletx/BETRADOK</w:t>
      </w:r>
      <w:r w:rsidR="00D800B8">
        <w:rPr>
          <w:rStyle w:val="Hipervnculo"/>
          <w:rFonts w:asciiTheme="minorHAnsi" w:hAnsiTheme="minorHAnsi" w:cstheme="minorHAnsi"/>
          <w:lang w:val="eu-ES"/>
        </w:rPr>
        <w:fldChar w:fldCharType="end"/>
      </w:r>
      <w:r w:rsidRPr="00B855CB">
        <w:rPr>
          <w:rFonts w:asciiTheme="minorHAnsi" w:hAnsiTheme="minorHAnsi" w:cstheme="minorHAnsi"/>
          <w:lang w:val="eu-ES"/>
        </w:rPr>
        <w:t xml:space="preserve"> eta GitHub Pages webgunea </w:t>
      </w:r>
      <w:r w:rsidR="00D800B8">
        <w:fldChar w:fldCharType="begin"/>
      </w:r>
      <w:r w:rsidR="00D800B8" w:rsidRPr="006B278F">
        <w:rPr>
          <w:lang w:val="es-ES"/>
          <w:rPrChange w:id="531" w:author="Julen Etxaniz Aragoneses" w:date="2021-08-23T12:17:00Z">
            <w:rPr/>
          </w:rPrChange>
        </w:rPr>
        <w:instrText xml:space="preserve"> HYPERLINK "https://juletx.github.io/BETRADOK/" </w:instrText>
      </w:r>
      <w:r w:rsidR="00D800B8">
        <w:fldChar w:fldCharType="separate"/>
      </w:r>
      <w:r w:rsidRPr="00B855CB">
        <w:rPr>
          <w:rStyle w:val="Hipervnculo"/>
          <w:rFonts w:asciiTheme="minorHAnsi" w:hAnsiTheme="minorHAnsi" w:cstheme="minorHAnsi"/>
          <w:lang w:val="eu-ES"/>
        </w:rPr>
        <w:t>https://juletx.github.io/BETRADOK/</w:t>
      </w:r>
      <w:r w:rsidR="00D800B8">
        <w:rPr>
          <w:rStyle w:val="Hipervnculo"/>
          <w:rFonts w:asciiTheme="minorHAnsi" w:hAnsiTheme="minorHAnsi" w:cstheme="minorHAnsi"/>
          <w:lang w:val="eu-ES"/>
        </w:rPr>
        <w:fldChar w:fldCharType="end"/>
      </w:r>
      <w:r w:rsidRPr="00B855CB">
        <w:rPr>
          <w:rFonts w:asciiTheme="minorHAnsi" w:hAnsiTheme="minorHAnsi" w:cstheme="minorHAnsi"/>
          <w:lang w:val="eu-ES"/>
        </w:rPr>
        <w:t>.</w:t>
      </w:r>
    </w:p>
    <w:p w14:paraId="2C3FB67B" w14:textId="3E9B3561" w:rsidR="00223A0C" w:rsidRPr="00B855CB" w:rsidRDefault="00223A0C" w:rsidP="00223A0C">
      <w:pPr>
        <w:pStyle w:val="Textoindependiente"/>
        <w:ind w:left="0"/>
        <w:jc w:val="both"/>
        <w:rPr>
          <w:rFonts w:asciiTheme="minorHAnsi" w:hAnsiTheme="minorHAnsi" w:cstheme="minorHAnsi"/>
          <w:lang w:val="eu-ES"/>
        </w:rPr>
      </w:pPr>
      <w:r w:rsidRPr="00B855CB">
        <w:rPr>
          <w:rFonts w:asciiTheme="minorHAnsi" w:hAnsiTheme="minorHAnsi" w:cstheme="minorHAnsi"/>
          <w:lang w:val="eu-ES"/>
        </w:rPr>
        <w:t xml:space="preserve">Proiektuaren metaereduen atalaren inplementazioaren kodea ere GitHub-eko errepositorio batean dago: </w:t>
      </w:r>
      <w:r w:rsidR="00D800B8">
        <w:fldChar w:fldCharType="begin"/>
      </w:r>
      <w:r w:rsidR="00D800B8" w:rsidRPr="006B278F">
        <w:rPr>
          <w:lang w:val="es-ES"/>
          <w:rPrChange w:id="532" w:author="Julen Etxaniz Aragoneses" w:date="2021-08-23T12:17:00Z">
            <w:rPr/>
          </w:rPrChange>
        </w:rPr>
        <w:instrText xml:space="preserve"> HYPERLINK "https://github.com/juletx/ProMeta-ModelEditor" </w:instrText>
      </w:r>
      <w:r w:rsidR="00D800B8">
        <w:fldChar w:fldCharType="separate"/>
      </w:r>
      <w:r w:rsidRPr="00B855CB">
        <w:rPr>
          <w:rStyle w:val="Hipervnculo"/>
          <w:rFonts w:asciiTheme="minorHAnsi" w:hAnsiTheme="minorHAnsi" w:cstheme="minorHAnsi"/>
          <w:lang w:val="eu-ES"/>
        </w:rPr>
        <w:t>https://github.com/juletx/ProMeta-ModelEditor</w:t>
      </w:r>
      <w:r w:rsidR="00D800B8">
        <w:rPr>
          <w:rStyle w:val="Hipervnculo"/>
          <w:rFonts w:asciiTheme="minorHAnsi" w:hAnsiTheme="minorHAnsi" w:cstheme="minorHAnsi"/>
          <w:lang w:val="eu-ES"/>
        </w:rPr>
        <w:fldChar w:fldCharType="end"/>
      </w:r>
      <w:r w:rsidRPr="00B855CB">
        <w:rPr>
          <w:rFonts w:asciiTheme="minorHAnsi" w:hAnsiTheme="minorHAnsi" w:cstheme="minorHAnsi"/>
          <w:lang w:val="eu-ES"/>
        </w:rPr>
        <w:t xml:space="preserve">. Kodearen dokumentaziorako webgune bat erabiliko da, aurreko kasuetan bezala GitHub Pages erabiliz </w:t>
      </w:r>
      <w:r w:rsidR="00D800B8">
        <w:fldChar w:fldCharType="begin"/>
      </w:r>
      <w:r w:rsidR="00D800B8" w:rsidRPr="006B278F">
        <w:rPr>
          <w:lang w:val="es-ES"/>
          <w:rPrChange w:id="533" w:author="Julen Etxaniz Aragoneses" w:date="2021-08-23T12:17:00Z">
            <w:rPr/>
          </w:rPrChange>
        </w:rPr>
        <w:instrText xml:space="preserve"> HYPERLINK "https://juletx.github.io/ProMeta-ModelEditor" </w:instrText>
      </w:r>
      <w:r w:rsidR="00D800B8">
        <w:fldChar w:fldCharType="separate"/>
      </w:r>
      <w:r w:rsidRPr="00B855CB">
        <w:rPr>
          <w:rStyle w:val="Hipervnculo"/>
          <w:rFonts w:asciiTheme="minorHAnsi" w:hAnsiTheme="minorHAnsi" w:cstheme="minorHAnsi"/>
          <w:lang w:val="eu-ES"/>
        </w:rPr>
        <w:t>https://juletx.github.io/ProMeta-ModelEditor</w:t>
      </w:r>
      <w:r w:rsidR="00D800B8">
        <w:rPr>
          <w:rStyle w:val="Hipervnculo"/>
          <w:rFonts w:asciiTheme="minorHAnsi" w:hAnsiTheme="minorHAnsi" w:cstheme="minorHAnsi"/>
          <w:lang w:val="eu-ES"/>
        </w:rPr>
        <w:fldChar w:fldCharType="end"/>
      </w:r>
      <w:r w:rsidRPr="00B855CB">
        <w:rPr>
          <w:rFonts w:asciiTheme="minorHAnsi" w:hAnsiTheme="minorHAnsi" w:cstheme="minorHAnsi"/>
          <w:lang w:val="eu-ES"/>
        </w:rPr>
        <w:t>.</w:t>
      </w:r>
    </w:p>
    <w:p w14:paraId="23486088" w14:textId="4B8A7DC5" w:rsidR="00223A0C" w:rsidRPr="00B855CB" w:rsidRDefault="00223A0C" w:rsidP="00223A0C">
      <w:pPr>
        <w:pStyle w:val="Textoindependiente"/>
        <w:ind w:left="0"/>
        <w:jc w:val="both"/>
        <w:rPr>
          <w:rFonts w:asciiTheme="minorHAnsi" w:hAnsiTheme="minorHAnsi" w:cstheme="minorHAnsi"/>
          <w:lang w:val="eu-ES"/>
        </w:rPr>
      </w:pPr>
      <w:r w:rsidRPr="00B855CB">
        <w:rPr>
          <w:rFonts w:asciiTheme="minorHAnsi" w:hAnsiTheme="minorHAnsi" w:cstheme="minorHAnsi"/>
          <w:lang w:val="eu-ES"/>
        </w:rPr>
        <w:lastRenderedPageBreak/>
        <w:t xml:space="preserve">Prozesuaren webguneak ere aparteko GitHub errepositorioa edukiko du: </w:t>
      </w:r>
      <w:r w:rsidR="00D800B8">
        <w:fldChar w:fldCharType="begin"/>
      </w:r>
      <w:r w:rsidR="00D800B8" w:rsidRPr="006B278F">
        <w:rPr>
          <w:lang w:val="eu-ES"/>
          <w:rPrChange w:id="534" w:author="Julen Etxaniz Aragoneses" w:date="2021-08-23T12:17:00Z">
            <w:rPr/>
          </w:rPrChange>
        </w:rPr>
        <w:instrText xml:space="preserve"> HYPERLINK "https://github.com/juletx/ProMeta-IO-System" </w:instrText>
      </w:r>
      <w:r w:rsidR="00D800B8">
        <w:fldChar w:fldCharType="separate"/>
      </w:r>
      <w:r w:rsidRPr="00B855CB">
        <w:rPr>
          <w:rStyle w:val="Hipervnculo"/>
          <w:rFonts w:asciiTheme="minorHAnsi" w:hAnsiTheme="minorHAnsi" w:cstheme="minorHAnsi"/>
          <w:lang w:val="eu-ES"/>
        </w:rPr>
        <w:t>https://github.com/juletx/ProMeta-IO-System</w:t>
      </w:r>
      <w:r w:rsidR="00D800B8">
        <w:rPr>
          <w:rStyle w:val="Hipervnculo"/>
          <w:rFonts w:asciiTheme="minorHAnsi" w:hAnsiTheme="minorHAnsi" w:cstheme="minorHAnsi"/>
          <w:lang w:val="eu-ES"/>
        </w:rPr>
        <w:fldChar w:fldCharType="end"/>
      </w:r>
      <w:r w:rsidRPr="00B855CB">
        <w:rPr>
          <w:rFonts w:asciiTheme="minorHAnsi" w:hAnsiTheme="minorHAnsi" w:cstheme="minorHAnsi"/>
          <w:lang w:val="eu-ES"/>
        </w:rPr>
        <w:t xml:space="preserve">. ProWF proiektuaren IO-System ere errepositorio batean jarriko da: </w:t>
      </w:r>
      <w:r w:rsidR="00D800B8">
        <w:fldChar w:fldCharType="begin"/>
      </w:r>
      <w:r w:rsidR="00D800B8" w:rsidRPr="006B278F">
        <w:rPr>
          <w:lang w:val="eu-ES"/>
          <w:rPrChange w:id="535" w:author="Julen Etxaniz Aragoneses" w:date="2021-08-23T12:17:00Z">
            <w:rPr/>
          </w:rPrChange>
        </w:rPr>
        <w:instrText xml:space="preserve"> HYPERLINK "https://github.com/juletx/ProWF-IO-System" </w:instrText>
      </w:r>
      <w:r w:rsidR="00D800B8">
        <w:fldChar w:fldCharType="separate"/>
      </w:r>
      <w:r w:rsidRPr="00B855CB">
        <w:rPr>
          <w:rStyle w:val="Hipervnculo"/>
          <w:rFonts w:asciiTheme="minorHAnsi" w:hAnsiTheme="minorHAnsi" w:cstheme="minorHAnsi"/>
          <w:lang w:val="eu-ES"/>
        </w:rPr>
        <w:t>https://github.com/juletx/ProWF-IO-System</w:t>
      </w:r>
      <w:r w:rsidR="00D800B8">
        <w:rPr>
          <w:rStyle w:val="Hipervnculo"/>
          <w:rFonts w:asciiTheme="minorHAnsi" w:hAnsiTheme="minorHAnsi" w:cstheme="minorHAnsi"/>
          <w:lang w:val="eu-ES"/>
        </w:rPr>
        <w:fldChar w:fldCharType="end"/>
      </w:r>
      <w:r w:rsidRPr="00B855CB">
        <w:rPr>
          <w:rFonts w:asciiTheme="minorHAnsi" w:hAnsiTheme="minorHAnsi" w:cstheme="minorHAnsi"/>
          <w:lang w:val="eu-ES"/>
        </w:rPr>
        <w:t>.</w:t>
      </w:r>
    </w:p>
    <w:p w14:paraId="2AABFEB3" w14:textId="77777777" w:rsidR="00223A0C" w:rsidRPr="00B855CB" w:rsidRDefault="00223A0C" w:rsidP="00223A0C">
      <w:pPr>
        <w:pStyle w:val="Textoindependiente"/>
        <w:ind w:left="0"/>
        <w:jc w:val="both"/>
        <w:rPr>
          <w:rFonts w:asciiTheme="minorHAnsi" w:hAnsiTheme="minorHAnsi" w:cstheme="minorHAnsi"/>
          <w:lang w:val="eu-ES"/>
        </w:rPr>
      </w:pPr>
      <w:r w:rsidRPr="00B855CB">
        <w:rPr>
          <w:rFonts w:asciiTheme="minorHAnsi" w:hAnsiTheme="minorHAnsi" w:cstheme="minorHAnsi"/>
          <w:lang w:val="eu-ES"/>
        </w:rPr>
        <w:t xml:space="preserve">Dokumentazioarekin egiten den bezala, ondo egongo litzateke webgunea aldaketa bakoitzarekin automatikoki eraikitzea. Edo gutxienez Git-en bidez kontrolatu ahal izatea kode lokala eta zerbitzarikoa. Kasu honetan webgunea dinamikoa denez, beste hosting bat aurkitu beharko da, Drupal-erako balio duena. </w:t>
      </w:r>
    </w:p>
    <w:p w14:paraId="2356E2D5" w14:textId="72975D7B" w:rsidR="00223A0C" w:rsidRPr="00B855CB" w:rsidRDefault="00223A0C" w:rsidP="00223A0C">
      <w:pPr>
        <w:pStyle w:val="Textoindependiente"/>
        <w:ind w:left="0"/>
        <w:jc w:val="both"/>
        <w:rPr>
          <w:rFonts w:asciiTheme="minorHAnsi" w:hAnsiTheme="minorHAnsi" w:cstheme="minorHAnsi"/>
          <w:lang w:val="eu-ES"/>
        </w:rPr>
      </w:pPr>
      <w:r w:rsidRPr="00B855CB">
        <w:rPr>
          <w:rFonts w:asciiTheme="minorHAnsi" w:hAnsiTheme="minorHAnsi" w:cstheme="minorHAnsi"/>
          <w:lang w:val="eu-ES"/>
        </w:rPr>
        <w:t xml:space="preserve">Aukeren azterketa sakona egin eta gero, </w:t>
      </w:r>
      <w:r w:rsidR="00D800B8">
        <w:fldChar w:fldCharType="begin"/>
      </w:r>
      <w:r w:rsidR="00D800B8" w:rsidRPr="006B278F">
        <w:rPr>
          <w:lang w:val="es-ES"/>
          <w:rPrChange w:id="536" w:author="Julen Etxaniz Aragoneses" w:date="2021-08-23T12:17:00Z">
            <w:rPr/>
          </w:rPrChange>
        </w:rPr>
        <w:instrText xml:space="preserve"> HYPERLINK "https://pantheon.io/" </w:instrText>
      </w:r>
      <w:r w:rsidR="00D800B8">
        <w:fldChar w:fldCharType="separate"/>
      </w:r>
      <w:r w:rsidRPr="00B855CB">
        <w:rPr>
          <w:rStyle w:val="Hipervnculo"/>
          <w:rFonts w:asciiTheme="minorHAnsi" w:hAnsiTheme="minorHAnsi" w:cstheme="minorHAnsi"/>
          <w:lang w:val="eu-ES"/>
        </w:rPr>
        <w:t>Pantheon</w:t>
      </w:r>
      <w:r w:rsidR="00D800B8">
        <w:rPr>
          <w:rStyle w:val="Hipervnculo"/>
          <w:rFonts w:asciiTheme="minorHAnsi" w:hAnsiTheme="minorHAnsi" w:cstheme="minorHAnsi"/>
          <w:lang w:val="eu-ES"/>
        </w:rPr>
        <w:fldChar w:fldCharType="end"/>
      </w:r>
      <w:r w:rsidRPr="00B855CB">
        <w:rPr>
          <w:rFonts w:asciiTheme="minorHAnsi" w:hAnsiTheme="minorHAnsi" w:cstheme="minorHAnsi"/>
          <w:lang w:val="eu-ES"/>
        </w:rPr>
        <w:t xml:space="preserve"> erabiltzea erabaki dut. Honek 3 webgune sortzeko aukera ematen du garapena errazteko: Development </w:t>
      </w:r>
      <w:hyperlink r:id="rId74" w:history="1">
        <w:r w:rsidRPr="00B855CB">
          <w:rPr>
            <w:rStyle w:val="Hipervnculo"/>
            <w:rFonts w:asciiTheme="minorHAnsi" w:hAnsiTheme="minorHAnsi" w:cstheme="minorHAnsi"/>
            <w:lang w:val="eu-ES"/>
          </w:rPr>
          <w:t>https://dev-prometa.pantheonsite.io/</w:t>
        </w:r>
      </w:hyperlink>
      <w:r w:rsidRPr="00B855CB">
        <w:rPr>
          <w:rFonts w:asciiTheme="minorHAnsi" w:hAnsiTheme="minorHAnsi" w:cstheme="minorHAnsi"/>
          <w:lang w:val="eu-ES"/>
        </w:rPr>
        <w:t xml:space="preserve">, Test </w:t>
      </w:r>
      <w:hyperlink r:id="rId75" w:history="1">
        <w:r w:rsidRPr="00B855CB">
          <w:rPr>
            <w:rStyle w:val="Hipervnculo"/>
            <w:rFonts w:asciiTheme="minorHAnsi" w:hAnsiTheme="minorHAnsi" w:cstheme="minorHAnsi"/>
            <w:lang w:val="eu-ES"/>
          </w:rPr>
          <w:t>https://test-prometa.pantheonsite.io/</w:t>
        </w:r>
      </w:hyperlink>
      <w:r w:rsidRPr="00B855CB">
        <w:rPr>
          <w:rFonts w:asciiTheme="minorHAnsi" w:hAnsiTheme="minorHAnsi" w:cstheme="minorHAnsi"/>
          <w:lang w:val="eu-ES"/>
        </w:rPr>
        <w:t xml:space="preserve"> eta Live </w:t>
      </w:r>
      <w:hyperlink r:id="rId76" w:history="1">
        <w:r w:rsidRPr="00B855CB">
          <w:rPr>
            <w:rStyle w:val="Hipervnculo"/>
            <w:rFonts w:asciiTheme="minorHAnsi" w:hAnsiTheme="minorHAnsi" w:cstheme="minorHAnsi"/>
            <w:lang w:val="eu-ES"/>
          </w:rPr>
          <w:t>https://live-prometa.pantheonsite.io/</w:t>
        </w:r>
      </w:hyperlink>
      <w:r w:rsidRPr="00B855CB">
        <w:rPr>
          <w:rFonts w:asciiTheme="minorHAnsi" w:hAnsiTheme="minorHAnsi" w:cstheme="minorHAnsi"/>
          <w:lang w:val="eu-ES"/>
        </w:rPr>
        <w:t>. Development webgunea garapenerako erabiltzen da. Live webgunea erabiltzaileek edukia gehitzeko da. Test webgunea Development-eko hobekuntzak probatzeko erabiltzen da, Live webguneko edukiarekin. Webguneak Test-en funtzionatzen badu, Live-n ere funtzionatuko du.</w:t>
      </w:r>
    </w:p>
    <w:p w14:paraId="5748DBFF" w14:textId="77777777" w:rsidR="00223A0C" w:rsidRPr="00B855CB" w:rsidRDefault="00223A0C" w:rsidP="00223A0C">
      <w:pPr>
        <w:pStyle w:val="Textoindependiente"/>
        <w:ind w:left="0"/>
        <w:jc w:val="both"/>
        <w:rPr>
          <w:rFonts w:asciiTheme="minorHAnsi" w:hAnsiTheme="minorHAnsi" w:cstheme="minorHAnsi"/>
          <w:lang w:val="eu-ES"/>
        </w:rPr>
      </w:pPr>
      <w:r w:rsidRPr="00B855CB">
        <w:rPr>
          <w:rFonts w:asciiTheme="minorHAnsi" w:hAnsiTheme="minorHAnsi" w:cstheme="minorHAnsi"/>
          <w:lang w:val="eu-ES"/>
        </w:rPr>
        <w:t>Estrategia honekin ziurtatzen da nik eta tutoreak uneoro atal bakoitzaren azkenengo bertsioa kontsultatu dezakegula. Honek tutorearekin errebisioak egitea errazten du. Gainera, git bertsio kontrolari esker egindako aldaketa guztiak ikus daitezke. Horrez gain, webguneak automatikoki eraikitzeak lana errazten du, ez baitaukat zerbitzari batera igotzen ibili beharrik aldaketak dauden bakoitzean.</w:t>
      </w:r>
    </w:p>
    <w:p w14:paraId="212C9E94" w14:textId="6E685BB0" w:rsidR="00223A0C" w:rsidRPr="00B855CB" w:rsidRDefault="00223A0C" w:rsidP="00223A0C">
      <w:pPr>
        <w:pStyle w:val="Textoindependiente"/>
        <w:ind w:left="0"/>
        <w:jc w:val="both"/>
        <w:rPr>
          <w:rFonts w:asciiTheme="minorHAnsi" w:hAnsiTheme="minorHAnsi" w:cstheme="minorHAnsi"/>
          <w:lang w:val="eu-ES"/>
        </w:rPr>
      </w:pPr>
      <w:r w:rsidRPr="00B855CB">
        <w:rPr>
          <w:rFonts w:asciiTheme="minorHAnsi" w:hAnsiTheme="minorHAnsi" w:cstheme="minorHAnsi"/>
          <w:lang w:val="eu-ES"/>
        </w:rPr>
        <w:t xml:space="preserve">Proiektua amaitutakoan, lana </w:t>
      </w:r>
      <w:r w:rsidR="00D800B8">
        <w:fldChar w:fldCharType="begin"/>
      </w:r>
      <w:r w:rsidR="00D800B8" w:rsidRPr="006B278F">
        <w:rPr>
          <w:lang w:val="es-ES"/>
          <w:rPrChange w:id="537" w:author="Julen Etxaniz Aragoneses" w:date="2021-08-23T12:17:00Z">
            <w:rPr/>
          </w:rPrChange>
        </w:rPr>
        <w:instrText xml:space="preserve"> HYPERLINK "https://gestion.ehu.es/gaur" </w:instrText>
      </w:r>
      <w:r w:rsidR="00D800B8">
        <w:fldChar w:fldCharType="separate"/>
      </w:r>
      <w:r w:rsidRPr="00B855CB">
        <w:rPr>
          <w:rStyle w:val="Hipervnculo"/>
          <w:rFonts w:asciiTheme="minorHAnsi" w:hAnsiTheme="minorHAnsi" w:cstheme="minorHAnsi"/>
          <w:lang w:val="eu-ES"/>
        </w:rPr>
        <w:t>GAUR</w:t>
      </w:r>
      <w:r w:rsidR="00D800B8">
        <w:rPr>
          <w:rStyle w:val="Hipervnculo"/>
          <w:rFonts w:asciiTheme="minorHAnsi" w:hAnsiTheme="minorHAnsi" w:cstheme="minorHAnsi"/>
          <w:lang w:val="eu-ES"/>
        </w:rPr>
        <w:fldChar w:fldCharType="end"/>
      </w:r>
      <w:r w:rsidRPr="00B855CB">
        <w:rPr>
          <w:rFonts w:asciiTheme="minorHAnsi" w:hAnsiTheme="minorHAnsi" w:cstheme="minorHAnsi"/>
          <w:lang w:val="eu-ES"/>
        </w:rPr>
        <w:t xml:space="preserve">en matrikulatu behar da eta zuzendariak oniritzia eman behar du. Ondoren, ikasleak lana </w:t>
      </w:r>
      <w:r w:rsidR="00D800B8">
        <w:fldChar w:fldCharType="begin"/>
      </w:r>
      <w:r w:rsidR="00D800B8" w:rsidRPr="006B278F">
        <w:rPr>
          <w:lang w:val="eu-ES"/>
          <w:rPrChange w:id="538" w:author="Julen Etxaniz Aragoneses" w:date="2021-08-23T12:17:00Z">
            <w:rPr/>
          </w:rPrChange>
        </w:rPr>
        <w:instrText xml:space="preserve"> HYPERLINK "https://www.ehu.eus/documents/340468/2334264/ADDI_gida.pdf" </w:instrText>
      </w:r>
      <w:r w:rsidR="00D800B8">
        <w:fldChar w:fldCharType="separate"/>
      </w:r>
      <w:r w:rsidRPr="00B855CB">
        <w:rPr>
          <w:rStyle w:val="Hipervnculo"/>
          <w:rFonts w:asciiTheme="minorHAnsi" w:hAnsiTheme="minorHAnsi" w:cstheme="minorHAnsi"/>
          <w:lang w:val="eu-ES"/>
        </w:rPr>
        <w:t>ADDI</w:t>
      </w:r>
      <w:r w:rsidR="00D800B8">
        <w:rPr>
          <w:rStyle w:val="Hipervnculo"/>
          <w:rFonts w:asciiTheme="minorHAnsi" w:hAnsiTheme="minorHAnsi" w:cstheme="minorHAnsi"/>
          <w:lang w:val="eu-ES"/>
        </w:rPr>
        <w:fldChar w:fldCharType="end"/>
      </w:r>
      <w:r w:rsidRPr="00B855CB">
        <w:rPr>
          <w:rFonts w:asciiTheme="minorHAnsi" w:hAnsiTheme="minorHAnsi" w:cstheme="minorHAnsi"/>
          <w:lang w:val="eu-ES"/>
        </w:rPr>
        <w:t xml:space="preserve"> plataformara igoko du. Horrez gain, ikasleak bere lanaren posterra bidali behar du </w:t>
      </w:r>
      <w:r w:rsidR="00D800B8">
        <w:fldChar w:fldCharType="begin"/>
      </w:r>
      <w:r w:rsidR="00D800B8" w:rsidRPr="006B278F">
        <w:rPr>
          <w:lang w:val="eu-ES"/>
          <w:rPrChange w:id="539" w:author="Julen Etxaniz Aragoneses" w:date="2021-08-23T12:17:00Z">
            <w:rPr/>
          </w:rPrChange>
        </w:rPr>
        <w:instrText xml:space="preserve"> HYPERLINK "mailto:dif.gral@ehu.eus" </w:instrText>
      </w:r>
      <w:r w:rsidR="00D800B8">
        <w:fldChar w:fldCharType="separate"/>
      </w:r>
      <w:r w:rsidRPr="00B855CB">
        <w:rPr>
          <w:rStyle w:val="Hipervnculo"/>
          <w:rFonts w:asciiTheme="minorHAnsi" w:hAnsiTheme="minorHAnsi" w:cstheme="minorHAnsi"/>
          <w:lang w:val="eu-ES"/>
        </w:rPr>
        <w:t>dif.gral@ehu.eus</w:t>
      </w:r>
      <w:r w:rsidR="00D800B8">
        <w:rPr>
          <w:rStyle w:val="Hipervnculo"/>
          <w:rFonts w:asciiTheme="minorHAnsi" w:hAnsiTheme="minorHAnsi" w:cstheme="minorHAnsi"/>
          <w:lang w:val="eu-ES"/>
        </w:rPr>
        <w:fldChar w:fldCharType="end"/>
      </w:r>
      <w:r w:rsidRPr="00B855CB">
        <w:rPr>
          <w:rFonts w:asciiTheme="minorHAnsi" w:hAnsiTheme="minorHAnsi" w:cstheme="minorHAnsi"/>
          <w:lang w:val="eu-ES"/>
        </w:rPr>
        <w:t xml:space="preserve"> helbidera.</w:t>
      </w:r>
      <w:r w:rsidR="00191222" w:rsidRPr="00B855CB">
        <w:rPr>
          <w:rFonts w:asciiTheme="minorHAnsi" w:hAnsiTheme="minorHAnsi" w:cstheme="minorHAnsi"/>
          <w:lang w:val="eu-ES"/>
        </w:rPr>
        <w:t xml:space="preserve"> </w:t>
      </w:r>
      <w:bookmarkStart w:id="540" w:name="_Hlk72752442"/>
      <w:r w:rsidR="00191222" w:rsidRPr="00B855CB">
        <w:rPr>
          <w:rFonts w:asciiTheme="minorHAnsi" w:hAnsiTheme="minorHAnsi" w:cstheme="minorHAnsi"/>
          <w:lang w:val="eu-ES"/>
        </w:rPr>
        <w:t>Gainera, zuzendariak emandako makinara igoko da lana, proiektu honi jarraipena emateko eskuragarri egon dadin.</w:t>
      </w:r>
      <w:bookmarkEnd w:id="540"/>
    </w:p>
    <w:p w14:paraId="29F7512E" w14:textId="0E274319" w:rsidR="00512629" w:rsidRPr="00B855CB" w:rsidRDefault="00223A0C">
      <w:pPr>
        <w:rPr>
          <w:rFonts w:cstheme="minorHAnsi"/>
          <w:lang w:val="eu-ES"/>
        </w:rPr>
      </w:pPr>
      <w:r w:rsidRPr="00B855CB">
        <w:rPr>
          <w:rFonts w:cstheme="minorHAnsi"/>
          <w:lang w:val="eu-ES"/>
        </w:rPr>
        <w:t xml:space="preserve">Proiektu berriekin domeinu honetan sakondu eta emaitza hobeak lortu ahal izateko, orain arte bezala, proiektu honen emaitzen </w:t>
      </w:r>
      <w:r w:rsidRPr="00B855CB">
        <w:rPr>
          <w:rFonts w:cstheme="minorHAnsi"/>
          <w:b/>
          <w:lang w:val="eu-ES"/>
        </w:rPr>
        <w:t>jabetza intelektuala</w:t>
      </w:r>
      <w:r w:rsidRPr="00B855CB">
        <w:rPr>
          <w:rFonts w:cstheme="minorHAnsi"/>
          <w:lang w:val="eu-ES"/>
        </w:rPr>
        <w:t xml:space="preserve"> partekatua izango da egile eta tutorearen artean.</w:t>
      </w:r>
    </w:p>
    <w:p w14:paraId="1345DD1E" w14:textId="032E8F20" w:rsidR="00895CE2" w:rsidRPr="00B855CB" w:rsidRDefault="00895CE2" w:rsidP="00895CE2">
      <w:pPr>
        <w:pStyle w:val="Ttulo2"/>
        <w:rPr>
          <w:lang w:val="eu-ES"/>
        </w:rPr>
      </w:pPr>
      <w:bookmarkStart w:id="541" w:name="_Toc74928355"/>
      <w:r w:rsidRPr="00B855CB">
        <w:rPr>
          <w:lang w:val="eu-ES"/>
        </w:rPr>
        <w:t>Etorkizunerako Hobekuntzak</w:t>
      </w:r>
      <w:bookmarkEnd w:id="541"/>
    </w:p>
    <w:p w14:paraId="2D7040EC" w14:textId="3F973FEB" w:rsidR="00E85370" w:rsidRPr="00B855CB" w:rsidRDefault="001400EC" w:rsidP="00E85370">
      <w:pPr>
        <w:pStyle w:val="Ttulo1"/>
        <w:jc w:val="both"/>
        <w:rPr>
          <w:lang w:val="eu-ES"/>
        </w:rPr>
      </w:pPr>
      <w:bookmarkStart w:id="542" w:name="_Toc74928356"/>
      <w:r w:rsidRPr="00B855CB">
        <w:rPr>
          <w:lang w:val="eu-ES"/>
        </w:rPr>
        <w:t>Arriskuen Analisia</w:t>
      </w:r>
      <w:bookmarkEnd w:id="542"/>
    </w:p>
    <w:p w14:paraId="1FE1DA35" w14:textId="5AE79417" w:rsidR="00E85370" w:rsidRPr="00B855CB" w:rsidRDefault="00E77658" w:rsidP="00E77658">
      <w:pPr>
        <w:jc w:val="both"/>
        <w:rPr>
          <w:lang w:val="eu-ES"/>
        </w:rPr>
      </w:pPr>
      <w:r w:rsidRPr="00B855CB">
        <w:rPr>
          <w:lang w:val="eu-ES"/>
        </w:rPr>
        <w:t>Atal honetan proiektuan zehar identifikatutako arriskuen inguruko analisia egiten da</w:t>
      </w:r>
      <w:r w:rsidR="00504496" w:rsidRPr="00B855CB">
        <w:rPr>
          <w:lang w:val="eu-ES"/>
        </w:rPr>
        <w:t>.</w:t>
      </w:r>
    </w:p>
    <w:p w14:paraId="4CBD360A" w14:textId="5134F9C8" w:rsidR="00EE0C4E" w:rsidRPr="00B855CB" w:rsidRDefault="00EE0C4E" w:rsidP="00EE0C4E">
      <w:pPr>
        <w:pStyle w:val="Ttulo2"/>
        <w:rPr>
          <w:lang w:val="eu-ES"/>
        </w:rPr>
      </w:pPr>
      <w:bookmarkStart w:id="543" w:name="_Toc74928357"/>
      <w:r w:rsidRPr="00B855CB">
        <w:rPr>
          <w:lang w:val="eu-ES"/>
        </w:rPr>
        <w:t>Arriskuak</w:t>
      </w:r>
      <w:bookmarkEnd w:id="543"/>
    </w:p>
    <w:p w14:paraId="785F48FE" w14:textId="58B0EDDC" w:rsidR="00515074" w:rsidRPr="00B855CB" w:rsidRDefault="00515074" w:rsidP="00515074">
      <w:pPr>
        <w:jc w:val="both"/>
        <w:rPr>
          <w:lang w:val="eu-ES"/>
        </w:rPr>
      </w:pPr>
      <w:r w:rsidRPr="00B855CB">
        <w:rPr>
          <w:lang w:val="eu-ES"/>
        </w:rPr>
        <w:fldChar w:fldCharType="begin"/>
      </w:r>
      <w:r w:rsidRPr="00B855CB">
        <w:rPr>
          <w:lang w:val="eu-ES"/>
        </w:rPr>
        <w:instrText xml:space="preserve"> REF _Ref73281261 \h </w:instrText>
      </w:r>
      <w:r w:rsidRPr="00B855CB">
        <w:rPr>
          <w:lang w:val="eu-ES"/>
        </w:rPr>
      </w:r>
      <w:r w:rsidRPr="00B855CB">
        <w:rPr>
          <w:lang w:val="eu-ES"/>
        </w:rPr>
        <w:fldChar w:fldCharType="separate"/>
      </w:r>
      <w:ins w:id="544" w:author="Julen Etxaniz Aragoneses" w:date="2021-08-23T12:18:00Z">
        <w:r w:rsidR="006F125A">
          <w:rPr>
            <w:noProof/>
            <w:lang w:val="eu-ES"/>
          </w:rPr>
          <w:t>12</w:t>
        </w:r>
        <w:r w:rsidR="006F125A" w:rsidRPr="00B855CB">
          <w:rPr>
            <w:lang w:val="eu-ES"/>
          </w:rPr>
          <w:t>.</w:t>
        </w:r>
        <w:r w:rsidR="006F125A">
          <w:rPr>
            <w:noProof/>
            <w:lang w:val="eu-ES"/>
          </w:rPr>
          <w:t>1</w:t>
        </w:r>
        <w:r w:rsidR="006F125A" w:rsidRPr="00B855CB">
          <w:rPr>
            <w:lang w:val="eu-ES"/>
          </w:rPr>
          <w:t>. Taula</w:t>
        </w:r>
      </w:ins>
      <w:del w:id="545" w:author="Julen Etxaniz Aragoneses" w:date="2021-08-23T12:16:00Z">
        <w:r w:rsidR="00B94161" w:rsidDel="006B278F">
          <w:rPr>
            <w:noProof/>
            <w:lang w:val="eu-ES"/>
          </w:rPr>
          <w:delText>12</w:delText>
        </w:r>
        <w:r w:rsidR="00B94161" w:rsidRPr="00B855CB" w:rsidDel="006B278F">
          <w:rPr>
            <w:lang w:val="eu-ES"/>
          </w:rPr>
          <w:delText>.</w:delText>
        </w:r>
        <w:r w:rsidR="00B94161" w:rsidDel="006B278F">
          <w:rPr>
            <w:noProof/>
            <w:lang w:val="eu-ES"/>
          </w:rPr>
          <w:delText>1</w:delText>
        </w:r>
        <w:r w:rsidR="00B94161" w:rsidRPr="00B855CB" w:rsidDel="006B278F">
          <w:rPr>
            <w:lang w:val="eu-ES"/>
          </w:rPr>
          <w:delText>. Taula</w:delText>
        </w:r>
      </w:del>
      <w:r w:rsidRPr="00B855CB">
        <w:rPr>
          <w:lang w:val="eu-ES"/>
        </w:rPr>
        <w:fldChar w:fldCharType="end"/>
      </w:r>
      <w:r w:rsidRPr="00B855CB">
        <w:rPr>
          <w:lang w:val="eu-ES"/>
        </w:rPr>
        <w:t>n identifikatutako arriskuen zehaztasunak agertzen dira. Proiektuaren fase guztietan identifikatutako arriskuak zerrendatzen dira eta horien probabilitatea eta inpaktua zehazten da, arazoen magnitudea neurtzeko. Gainera, arriskuei aurre egiteko mitigazio estrategiak definitzen dira.</w:t>
      </w:r>
    </w:p>
    <w:tbl>
      <w:tblPr>
        <w:tblStyle w:val="Tablaconcuadrcula"/>
        <w:tblW w:w="0" w:type="auto"/>
        <w:tblLayout w:type="fixed"/>
        <w:tblLook w:val="04A0" w:firstRow="1" w:lastRow="0" w:firstColumn="1" w:lastColumn="0" w:noHBand="0" w:noVBand="1"/>
      </w:tblPr>
      <w:tblGrid>
        <w:gridCol w:w="421"/>
        <w:gridCol w:w="1134"/>
        <w:gridCol w:w="1275"/>
        <w:gridCol w:w="2127"/>
        <w:gridCol w:w="425"/>
        <w:gridCol w:w="567"/>
        <w:gridCol w:w="567"/>
        <w:gridCol w:w="1978"/>
      </w:tblGrid>
      <w:tr w:rsidR="00F369E3" w:rsidRPr="00B855CB" w14:paraId="16B86CD9" w14:textId="77777777" w:rsidTr="00F369E3">
        <w:trPr>
          <w:trHeight w:val="1536"/>
        </w:trPr>
        <w:tc>
          <w:tcPr>
            <w:tcW w:w="421" w:type="dxa"/>
            <w:shd w:val="clear" w:color="auto" w:fill="AEAAAA" w:themeFill="background2" w:themeFillShade="BF"/>
            <w:hideMark/>
          </w:tcPr>
          <w:p w14:paraId="367CD95A" w14:textId="77777777" w:rsidR="00E85370" w:rsidRPr="00B855CB" w:rsidRDefault="00E85370">
            <w:pPr>
              <w:rPr>
                <w:b/>
                <w:bCs/>
                <w:sz w:val="18"/>
                <w:szCs w:val="20"/>
                <w:lang w:val="eu-ES"/>
              </w:rPr>
            </w:pPr>
            <w:r w:rsidRPr="00B855CB">
              <w:rPr>
                <w:b/>
                <w:bCs/>
                <w:sz w:val="18"/>
                <w:szCs w:val="20"/>
                <w:lang w:val="eu-ES"/>
              </w:rPr>
              <w:t>ID</w:t>
            </w:r>
          </w:p>
        </w:tc>
        <w:tc>
          <w:tcPr>
            <w:tcW w:w="1134" w:type="dxa"/>
            <w:shd w:val="clear" w:color="auto" w:fill="AEAAAA" w:themeFill="background2" w:themeFillShade="BF"/>
            <w:hideMark/>
          </w:tcPr>
          <w:p w14:paraId="6EAB3114" w14:textId="77777777" w:rsidR="00E85370" w:rsidRPr="00B855CB" w:rsidRDefault="00E85370">
            <w:pPr>
              <w:rPr>
                <w:b/>
                <w:bCs/>
                <w:sz w:val="18"/>
                <w:szCs w:val="20"/>
                <w:lang w:val="eu-ES"/>
              </w:rPr>
            </w:pPr>
            <w:r w:rsidRPr="00B855CB">
              <w:rPr>
                <w:b/>
                <w:bCs/>
                <w:sz w:val="18"/>
                <w:szCs w:val="20"/>
                <w:lang w:val="eu-ES"/>
              </w:rPr>
              <w:t>Data</w:t>
            </w:r>
          </w:p>
        </w:tc>
        <w:tc>
          <w:tcPr>
            <w:tcW w:w="1275" w:type="dxa"/>
            <w:shd w:val="clear" w:color="auto" w:fill="AEAAAA" w:themeFill="background2" w:themeFillShade="BF"/>
            <w:hideMark/>
          </w:tcPr>
          <w:p w14:paraId="3886AEDF" w14:textId="77777777" w:rsidR="00E85370" w:rsidRPr="00B855CB" w:rsidRDefault="00E85370">
            <w:pPr>
              <w:rPr>
                <w:b/>
                <w:bCs/>
                <w:sz w:val="18"/>
                <w:szCs w:val="20"/>
                <w:lang w:val="eu-ES"/>
              </w:rPr>
            </w:pPr>
            <w:r w:rsidRPr="00B855CB">
              <w:rPr>
                <w:b/>
                <w:bCs/>
                <w:sz w:val="18"/>
                <w:szCs w:val="20"/>
                <w:lang w:val="eu-ES"/>
              </w:rPr>
              <w:t>Izena</w:t>
            </w:r>
          </w:p>
        </w:tc>
        <w:tc>
          <w:tcPr>
            <w:tcW w:w="2127" w:type="dxa"/>
            <w:shd w:val="clear" w:color="auto" w:fill="AEAAAA" w:themeFill="background2" w:themeFillShade="BF"/>
            <w:hideMark/>
          </w:tcPr>
          <w:p w14:paraId="21EF7C5A" w14:textId="77777777" w:rsidR="00E85370" w:rsidRPr="00B855CB" w:rsidRDefault="00E85370">
            <w:pPr>
              <w:rPr>
                <w:b/>
                <w:bCs/>
                <w:sz w:val="18"/>
                <w:szCs w:val="20"/>
                <w:lang w:val="eu-ES"/>
              </w:rPr>
            </w:pPr>
            <w:r w:rsidRPr="00B855CB">
              <w:rPr>
                <w:b/>
                <w:bCs/>
                <w:sz w:val="18"/>
                <w:szCs w:val="20"/>
                <w:lang w:val="eu-ES"/>
              </w:rPr>
              <w:t>Deskribapena</w:t>
            </w:r>
          </w:p>
        </w:tc>
        <w:tc>
          <w:tcPr>
            <w:tcW w:w="425" w:type="dxa"/>
            <w:shd w:val="clear" w:color="auto" w:fill="AEAAAA" w:themeFill="background2" w:themeFillShade="BF"/>
            <w:textDirection w:val="btLr"/>
            <w:hideMark/>
          </w:tcPr>
          <w:p w14:paraId="7B824C47" w14:textId="0ECC1BCB" w:rsidR="00E85370" w:rsidRPr="00B855CB" w:rsidRDefault="00E85370" w:rsidP="00F369E3">
            <w:pPr>
              <w:rPr>
                <w:b/>
                <w:bCs/>
                <w:sz w:val="18"/>
                <w:szCs w:val="20"/>
                <w:lang w:val="eu-ES"/>
              </w:rPr>
            </w:pPr>
            <w:r w:rsidRPr="00B855CB">
              <w:rPr>
                <w:b/>
                <w:bCs/>
                <w:sz w:val="18"/>
                <w:szCs w:val="20"/>
                <w:lang w:val="eu-ES"/>
              </w:rPr>
              <w:t>Inpaktua</w:t>
            </w:r>
          </w:p>
        </w:tc>
        <w:tc>
          <w:tcPr>
            <w:tcW w:w="567" w:type="dxa"/>
            <w:shd w:val="clear" w:color="auto" w:fill="AEAAAA" w:themeFill="background2" w:themeFillShade="BF"/>
            <w:textDirection w:val="btLr"/>
            <w:hideMark/>
          </w:tcPr>
          <w:p w14:paraId="50B539DA" w14:textId="77777777" w:rsidR="00E85370" w:rsidRPr="00B855CB" w:rsidRDefault="00E85370" w:rsidP="00E85370">
            <w:pPr>
              <w:rPr>
                <w:b/>
                <w:bCs/>
                <w:sz w:val="18"/>
                <w:szCs w:val="20"/>
                <w:lang w:val="eu-ES"/>
              </w:rPr>
            </w:pPr>
            <w:r w:rsidRPr="00B855CB">
              <w:rPr>
                <w:b/>
                <w:bCs/>
                <w:sz w:val="18"/>
                <w:szCs w:val="20"/>
                <w:lang w:val="eu-ES"/>
              </w:rPr>
              <w:t>Probabilitatea</w:t>
            </w:r>
          </w:p>
        </w:tc>
        <w:tc>
          <w:tcPr>
            <w:tcW w:w="567" w:type="dxa"/>
            <w:shd w:val="clear" w:color="auto" w:fill="AEAAAA" w:themeFill="background2" w:themeFillShade="BF"/>
            <w:textDirection w:val="btLr"/>
            <w:hideMark/>
          </w:tcPr>
          <w:p w14:paraId="537935FD" w14:textId="77777777" w:rsidR="00E85370" w:rsidRPr="00B855CB" w:rsidRDefault="00E85370" w:rsidP="00E85370">
            <w:pPr>
              <w:rPr>
                <w:b/>
                <w:bCs/>
                <w:sz w:val="18"/>
                <w:szCs w:val="20"/>
                <w:lang w:val="eu-ES"/>
              </w:rPr>
            </w:pPr>
            <w:r w:rsidRPr="00B855CB">
              <w:rPr>
                <w:b/>
                <w:bCs/>
                <w:sz w:val="18"/>
                <w:szCs w:val="20"/>
                <w:lang w:val="eu-ES"/>
              </w:rPr>
              <w:t>Magnitudea</w:t>
            </w:r>
          </w:p>
        </w:tc>
        <w:tc>
          <w:tcPr>
            <w:tcW w:w="1978" w:type="dxa"/>
            <w:shd w:val="clear" w:color="auto" w:fill="AEAAAA" w:themeFill="background2" w:themeFillShade="BF"/>
            <w:hideMark/>
          </w:tcPr>
          <w:p w14:paraId="6C1903EC" w14:textId="77777777" w:rsidR="00E85370" w:rsidRPr="00B855CB" w:rsidRDefault="00E85370">
            <w:pPr>
              <w:rPr>
                <w:b/>
                <w:bCs/>
                <w:sz w:val="18"/>
                <w:szCs w:val="20"/>
                <w:lang w:val="eu-ES"/>
              </w:rPr>
            </w:pPr>
            <w:r w:rsidRPr="00B855CB">
              <w:rPr>
                <w:b/>
                <w:bCs/>
                <w:sz w:val="18"/>
                <w:szCs w:val="20"/>
                <w:lang w:val="eu-ES"/>
              </w:rPr>
              <w:t>Mitigazio Estrategia</w:t>
            </w:r>
          </w:p>
        </w:tc>
      </w:tr>
      <w:tr w:rsidR="00F369E3" w:rsidRPr="006B278F" w14:paraId="6D909050" w14:textId="77777777" w:rsidTr="00F369E3">
        <w:trPr>
          <w:trHeight w:val="828"/>
        </w:trPr>
        <w:tc>
          <w:tcPr>
            <w:tcW w:w="421" w:type="dxa"/>
            <w:hideMark/>
          </w:tcPr>
          <w:p w14:paraId="3C347AE7" w14:textId="77777777" w:rsidR="00E85370" w:rsidRPr="00B855CB" w:rsidRDefault="00E85370" w:rsidP="00E85370">
            <w:pPr>
              <w:rPr>
                <w:sz w:val="18"/>
                <w:szCs w:val="20"/>
                <w:lang w:val="eu-ES"/>
              </w:rPr>
            </w:pPr>
            <w:r w:rsidRPr="00B855CB">
              <w:rPr>
                <w:sz w:val="18"/>
                <w:szCs w:val="20"/>
                <w:lang w:val="eu-ES"/>
              </w:rPr>
              <w:t>1</w:t>
            </w:r>
          </w:p>
        </w:tc>
        <w:tc>
          <w:tcPr>
            <w:tcW w:w="1134" w:type="dxa"/>
            <w:hideMark/>
          </w:tcPr>
          <w:p w14:paraId="445BC0FE" w14:textId="77777777" w:rsidR="00E85370" w:rsidRPr="00B855CB" w:rsidRDefault="00E85370" w:rsidP="00E85370">
            <w:pPr>
              <w:rPr>
                <w:sz w:val="18"/>
                <w:szCs w:val="20"/>
                <w:lang w:val="eu-ES"/>
              </w:rPr>
            </w:pPr>
            <w:r w:rsidRPr="00B855CB">
              <w:rPr>
                <w:sz w:val="18"/>
                <w:szCs w:val="20"/>
                <w:lang w:val="eu-ES"/>
              </w:rPr>
              <w:t>25/02/2021</w:t>
            </w:r>
          </w:p>
        </w:tc>
        <w:tc>
          <w:tcPr>
            <w:tcW w:w="1275" w:type="dxa"/>
            <w:hideMark/>
          </w:tcPr>
          <w:p w14:paraId="0F079848" w14:textId="77777777" w:rsidR="00E85370" w:rsidRPr="00B855CB" w:rsidRDefault="00E85370">
            <w:pPr>
              <w:rPr>
                <w:sz w:val="18"/>
                <w:szCs w:val="20"/>
                <w:lang w:val="eu-ES"/>
              </w:rPr>
            </w:pPr>
            <w:r w:rsidRPr="00B855CB">
              <w:rPr>
                <w:sz w:val="18"/>
                <w:szCs w:val="20"/>
                <w:lang w:val="eu-ES"/>
              </w:rPr>
              <w:t>Lan ingurunearen prestakuntza</w:t>
            </w:r>
          </w:p>
        </w:tc>
        <w:tc>
          <w:tcPr>
            <w:tcW w:w="2127" w:type="dxa"/>
            <w:hideMark/>
          </w:tcPr>
          <w:p w14:paraId="3169CAFD" w14:textId="77777777" w:rsidR="00E85370" w:rsidRPr="00B855CB" w:rsidRDefault="00E85370">
            <w:pPr>
              <w:rPr>
                <w:sz w:val="18"/>
                <w:szCs w:val="20"/>
                <w:lang w:val="eu-ES"/>
              </w:rPr>
            </w:pPr>
            <w:r w:rsidRPr="00B855CB">
              <w:rPr>
                <w:sz w:val="18"/>
                <w:szCs w:val="20"/>
                <w:lang w:val="eu-ES"/>
              </w:rPr>
              <w:t>Lan ingurunearen instalazioan eta prestakuntzan agertu daitezken arazoak eta denbora galerak.</w:t>
            </w:r>
          </w:p>
        </w:tc>
        <w:tc>
          <w:tcPr>
            <w:tcW w:w="425" w:type="dxa"/>
            <w:hideMark/>
          </w:tcPr>
          <w:p w14:paraId="429D14AA" w14:textId="77777777" w:rsidR="00E85370" w:rsidRPr="00B855CB" w:rsidRDefault="00E85370" w:rsidP="00E85370">
            <w:pPr>
              <w:rPr>
                <w:sz w:val="18"/>
                <w:szCs w:val="20"/>
                <w:lang w:val="eu-ES"/>
              </w:rPr>
            </w:pPr>
            <w:r w:rsidRPr="00B855CB">
              <w:rPr>
                <w:sz w:val="18"/>
                <w:szCs w:val="20"/>
                <w:lang w:val="eu-ES"/>
              </w:rPr>
              <w:t>2</w:t>
            </w:r>
          </w:p>
        </w:tc>
        <w:tc>
          <w:tcPr>
            <w:tcW w:w="567" w:type="dxa"/>
            <w:hideMark/>
          </w:tcPr>
          <w:p w14:paraId="1F2EA5E9" w14:textId="77777777" w:rsidR="00E85370" w:rsidRPr="00B855CB" w:rsidRDefault="00E85370" w:rsidP="00E85370">
            <w:pPr>
              <w:rPr>
                <w:sz w:val="18"/>
                <w:szCs w:val="20"/>
                <w:lang w:val="eu-ES"/>
              </w:rPr>
            </w:pPr>
            <w:r w:rsidRPr="00B855CB">
              <w:rPr>
                <w:sz w:val="18"/>
                <w:szCs w:val="20"/>
                <w:lang w:val="eu-ES"/>
              </w:rPr>
              <w:t>50%</w:t>
            </w:r>
          </w:p>
        </w:tc>
        <w:tc>
          <w:tcPr>
            <w:tcW w:w="567" w:type="dxa"/>
            <w:hideMark/>
          </w:tcPr>
          <w:p w14:paraId="5B9FA18D" w14:textId="77777777" w:rsidR="00E85370" w:rsidRPr="00B855CB" w:rsidRDefault="00E85370" w:rsidP="00E85370">
            <w:pPr>
              <w:rPr>
                <w:sz w:val="18"/>
                <w:szCs w:val="20"/>
                <w:lang w:val="eu-ES"/>
              </w:rPr>
            </w:pPr>
            <w:r w:rsidRPr="00B855CB">
              <w:rPr>
                <w:sz w:val="18"/>
                <w:szCs w:val="20"/>
                <w:lang w:val="eu-ES"/>
              </w:rPr>
              <w:t>1,0</w:t>
            </w:r>
          </w:p>
        </w:tc>
        <w:tc>
          <w:tcPr>
            <w:tcW w:w="1978" w:type="dxa"/>
            <w:hideMark/>
          </w:tcPr>
          <w:p w14:paraId="16058A1F" w14:textId="77777777" w:rsidR="00E85370" w:rsidRPr="00B855CB" w:rsidRDefault="00E85370">
            <w:pPr>
              <w:rPr>
                <w:sz w:val="18"/>
                <w:szCs w:val="20"/>
                <w:lang w:val="eu-ES"/>
              </w:rPr>
            </w:pPr>
            <w:r w:rsidRPr="00B855CB">
              <w:rPr>
                <w:sz w:val="18"/>
                <w:szCs w:val="20"/>
                <w:lang w:val="eu-ES"/>
              </w:rPr>
              <w:t>Instalazioan zehar egindakoa dokumentu batean idatzi, instalatuko dudan softwarearen espezifikazioak ondo irakurri.</w:t>
            </w:r>
          </w:p>
        </w:tc>
      </w:tr>
      <w:tr w:rsidR="00F369E3" w:rsidRPr="006B278F" w14:paraId="4CCEDDBA" w14:textId="77777777" w:rsidTr="00F369E3">
        <w:trPr>
          <w:trHeight w:val="792"/>
        </w:trPr>
        <w:tc>
          <w:tcPr>
            <w:tcW w:w="421" w:type="dxa"/>
            <w:hideMark/>
          </w:tcPr>
          <w:p w14:paraId="5DFD5116" w14:textId="77777777" w:rsidR="00E85370" w:rsidRPr="00B855CB" w:rsidRDefault="00E85370" w:rsidP="00E85370">
            <w:pPr>
              <w:rPr>
                <w:sz w:val="18"/>
                <w:szCs w:val="20"/>
                <w:lang w:val="eu-ES"/>
              </w:rPr>
            </w:pPr>
            <w:r w:rsidRPr="00B855CB">
              <w:rPr>
                <w:sz w:val="18"/>
                <w:szCs w:val="20"/>
                <w:lang w:val="eu-ES"/>
              </w:rPr>
              <w:t>2</w:t>
            </w:r>
          </w:p>
        </w:tc>
        <w:tc>
          <w:tcPr>
            <w:tcW w:w="1134" w:type="dxa"/>
            <w:hideMark/>
          </w:tcPr>
          <w:p w14:paraId="5A1C94EE" w14:textId="77777777" w:rsidR="00E85370" w:rsidRPr="00B855CB" w:rsidRDefault="00E85370" w:rsidP="00E85370">
            <w:pPr>
              <w:rPr>
                <w:sz w:val="18"/>
                <w:szCs w:val="20"/>
                <w:lang w:val="eu-ES"/>
              </w:rPr>
            </w:pPr>
            <w:r w:rsidRPr="00B855CB">
              <w:rPr>
                <w:sz w:val="18"/>
                <w:szCs w:val="20"/>
                <w:lang w:val="eu-ES"/>
              </w:rPr>
              <w:t>25/02/2021</w:t>
            </w:r>
          </w:p>
        </w:tc>
        <w:tc>
          <w:tcPr>
            <w:tcW w:w="1275" w:type="dxa"/>
            <w:hideMark/>
          </w:tcPr>
          <w:p w14:paraId="158A436F" w14:textId="77777777" w:rsidR="00E85370" w:rsidRPr="00B855CB" w:rsidRDefault="00E85370">
            <w:pPr>
              <w:rPr>
                <w:sz w:val="18"/>
                <w:szCs w:val="20"/>
                <w:lang w:val="eu-ES"/>
              </w:rPr>
            </w:pPr>
            <w:r w:rsidRPr="00B855CB">
              <w:rPr>
                <w:sz w:val="18"/>
                <w:szCs w:val="20"/>
                <w:lang w:val="eu-ES"/>
              </w:rPr>
              <w:t>Lan tresnekin arazoak</w:t>
            </w:r>
          </w:p>
        </w:tc>
        <w:tc>
          <w:tcPr>
            <w:tcW w:w="2127" w:type="dxa"/>
            <w:hideMark/>
          </w:tcPr>
          <w:p w14:paraId="7449AC0C" w14:textId="77777777" w:rsidR="00E85370" w:rsidRPr="00B855CB" w:rsidRDefault="00E85370">
            <w:pPr>
              <w:rPr>
                <w:sz w:val="18"/>
                <w:szCs w:val="20"/>
                <w:lang w:val="eu-ES"/>
              </w:rPr>
            </w:pPr>
            <w:r w:rsidRPr="00B855CB">
              <w:rPr>
                <w:sz w:val="18"/>
                <w:szCs w:val="20"/>
                <w:lang w:val="eu-ES"/>
              </w:rPr>
              <w:t xml:space="preserve">Lan tresnak erabiltzerakoan ager daitezkeen arazoak: bertsio </w:t>
            </w:r>
            <w:r w:rsidRPr="00B855CB">
              <w:rPr>
                <w:sz w:val="18"/>
                <w:szCs w:val="20"/>
                <w:lang w:val="eu-ES"/>
              </w:rPr>
              <w:lastRenderedPageBreak/>
              <w:t>bateraezintasunak, pluginak, erroreak…</w:t>
            </w:r>
          </w:p>
        </w:tc>
        <w:tc>
          <w:tcPr>
            <w:tcW w:w="425" w:type="dxa"/>
            <w:hideMark/>
          </w:tcPr>
          <w:p w14:paraId="495A4770" w14:textId="77777777" w:rsidR="00E85370" w:rsidRPr="00B855CB" w:rsidRDefault="00E85370" w:rsidP="00E85370">
            <w:pPr>
              <w:rPr>
                <w:sz w:val="18"/>
                <w:szCs w:val="20"/>
                <w:lang w:val="eu-ES"/>
              </w:rPr>
            </w:pPr>
            <w:r w:rsidRPr="00B855CB">
              <w:rPr>
                <w:sz w:val="18"/>
                <w:szCs w:val="20"/>
                <w:lang w:val="eu-ES"/>
              </w:rPr>
              <w:lastRenderedPageBreak/>
              <w:t>4</w:t>
            </w:r>
          </w:p>
        </w:tc>
        <w:tc>
          <w:tcPr>
            <w:tcW w:w="567" w:type="dxa"/>
            <w:hideMark/>
          </w:tcPr>
          <w:p w14:paraId="27736FED" w14:textId="77777777" w:rsidR="00E85370" w:rsidRPr="00B855CB" w:rsidRDefault="00E85370" w:rsidP="00E85370">
            <w:pPr>
              <w:rPr>
                <w:sz w:val="18"/>
                <w:szCs w:val="20"/>
                <w:lang w:val="eu-ES"/>
              </w:rPr>
            </w:pPr>
            <w:r w:rsidRPr="00B855CB">
              <w:rPr>
                <w:sz w:val="18"/>
                <w:szCs w:val="20"/>
                <w:lang w:val="eu-ES"/>
              </w:rPr>
              <w:t>40%</w:t>
            </w:r>
          </w:p>
        </w:tc>
        <w:tc>
          <w:tcPr>
            <w:tcW w:w="567" w:type="dxa"/>
            <w:hideMark/>
          </w:tcPr>
          <w:p w14:paraId="1299A194" w14:textId="77777777" w:rsidR="00E85370" w:rsidRPr="00B855CB" w:rsidRDefault="00E85370" w:rsidP="00E85370">
            <w:pPr>
              <w:rPr>
                <w:sz w:val="18"/>
                <w:szCs w:val="20"/>
                <w:lang w:val="eu-ES"/>
              </w:rPr>
            </w:pPr>
            <w:r w:rsidRPr="00B855CB">
              <w:rPr>
                <w:sz w:val="18"/>
                <w:szCs w:val="20"/>
                <w:lang w:val="eu-ES"/>
              </w:rPr>
              <w:t>1,6</w:t>
            </w:r>
          </w:p>
        </w:tc>
        <w:tc>
          <w:tcPr>
            <w:tcW w:w="1978" w:type="dxa"/>
            <w:hideMark/>
          </w:tcPr>
          <w:p w14:paraId="2AD8735F" w14:textId="77777777" w:rsidR="00E85370" w:rsidRPr="00B855CB" w:rsidRDefault="00E85370">
            <w:pPr>
              <w:rPr>
                <w:sz w:val="18"/>
                <w:szCs w:val="20"/>
                <w:lang w:val="eu-ES"/>
              </w:rPr>
            </w:pPr>
            <w:r w:rsidRPr="00B855CB">
              <w:rPr>
                <w:sz w:val="18"/>
                <w:szCs w:val="20"/>
                <w:lang w:val="eu-ES"/>
              </w:rPr>
              <w:t xml:space="preserve">Instalatzerakoan ongi ziurtatu bertsioak bateragarriak direla. Beharrezkoak diren </w:t>
            </w:r>
            <w:r w:rsidRPr="00B855CB">
              <w:rPr>
                <w:sz w:val="18"/>
                <w:szCs w:val="20"/>
                <w:lang w:val="eu-ES"/>
              </w:rPr>
              <w:lastRenderedPageBreak/>
              <w:t>pluginak bakarrik instalatu.</w:t>
            </w:r>
          </w:p>
        </w:tc>
      </w:tr>
      <w:tr w:rsidR="00F369E3" w:rsidRPr="00B855CB" w14:paraId="0E9D1AE8" w14:textId="77777777" w:rsidTr="00F369E3">
        <w:trPr>
          <w:trHeight w:val="1056"/>
        </w:trPr>
        <w:tc>
          <w:tcPr>
            <w:tcW w:w="421" w:type="dxa"/>
            <w:hideMark/>
          </w:tcPr>
          <w:p w14:paraId="371CF6B9" w14:textId="77777777" w:rsidR="00E85370" w:rsidRPr="00B855CB" w:rsidRDefault="00E85370" w:rsidP="00E85370">
            <w:pPr>
              <w:rPr>
                <w:sz w:val="18"/>
                <w:szCs w:val="20"/>
                <w:lang w:val="eu-ES"/>
              </w:rPr>
            </w:pPr>
            <w:r w:rsidRPr="00B855CB">
              <w:rPr>
                <w:sz w:val="18"/>
                <w:szCs w:val="20"/>
                <w:lang w:val="eu-ES"/>
              </w:rPr>
              <w:lastRenderedPageBreak/>
              <w:t>3</w:t>
            </w:r>
          </w:p>
        </w:tc>
        <w:tc>
          <w:tcPr>
            <w:tcW w:w="1134" w:type="dxa"/>
            <w:hideMark/>
          </w:tcPr>
          <w:p w14:paraId="6D31DBFD" w14:textId="77777777" w:rsidR="00E85370" w:rsidRPr="00B855CB" w:rsidRDefault="00E85370" w:rsidP="00E85370">
            <w:pPr>
              <w:rPr>
                <w:sz w:val="18"/>
                <w:szCs w:val="20"/>
                <w:lang w:val="eu-ES"/>
              </w:rPr>
            </w:pPr>
            <w:r w:rsidRPr="00B855CB">
              <w:rPr>
                <w:sz w:val="18"/>
                <w:szCs w:val="20"/>
                <w:lang w:val="eu-ES"/>
              </w:rPr>
              <w:t>25/02/2021</w:t>
            </w:r>
          </w:p>
        </w:tc>
        <w:tc>
          <w:tcPr>
            <w:tcW w:w="1275" w:type="dxa"/>
            <w:hideMark/>
          </w:tcPr>
          <w:p w14:paraId="2CD16F60" w14:textId="77777777" w:rsidR="00E85370" w:rsidRPr="00B855CB" w:rsidRDefault="00E85370">
            <w:pPr>
              <w:rPr>
                <w:sz w:val="18"/>
                <w:szCs w:val="20"/>
                <w:lang w:val="eu-ES"/>
              </w:rPr>
            </w:pPr>
            <w:r w:rsidRPr="00B855CB">
              <w:rPr>
                <w:sz w:val="18"/>
                <w:szCs w:val="20"/>
                <w:lang w:val="eu-ES"/>
              </w:rPr>
              <w:t>OpenUp ereduarekin arazoak</w:t>
            </w:r>
          </w:p>
        </w:tc>
        <w:tc>
          <w:tcPr>
            <w:tcW w:w="2127" w:type="dxa"/>
            <w:hideMark/>
          </w:tcPr>
          <w:p w14:paraId="79AA7017" w14:textId="77777777" w:rsidR="00E85370" w:rsidRPr="00B855CB" w:rsidRDefault="00E85370">
            <w:pPr>
              <w:rPr>
                <w:sz w:val="18"/>
                <w:szCs w:val="20"/>
                <w:lang w:val="eu-ES"/>
              </w:rPr>
            </w:pPr>
            <w:r w:rsidRPr="00B855CB">
              <w:rPr>
                <w:sz w:val="18"/>
                <w:szCs w:val="20"/>
                <w:lang w:val="eu-ES"/>
              </w:rPr>
              <w:t>OpenUp eredua zaharra denez, baliteke guztiz osatua ez egotea eta bateraezintasunak egotea UMA metaereduarekin.</w:t>
            </w:r>
          </w:p>
        </w:tc>
        <w:tc>
          <w:tcPr>
            <w:tcW w:w="425" w:type="dxa"/>
            <w:hideMark/>
          </w:tcPr>
          <w:p w14:paraId="1A9B27BB" w14:textId="77777777" w:rsidR="00E85370" w:rsidRPr="00B855CB" w:rsidRDefault="00E85370" w:rsidP="00E85370">
            <w:pPr>
              <w:rPr>
                <w:sz w:val="18"/>
                <w:szCs w:val="20"/>
                <w:lang w:val="eu-ES"/>
              </w:rPr>
            </w:pPr>
            <w:r w:rsidRPr="00B855CB">
              <w:rPr>
                <w:sz w:val="18"/>
                <w:szCs w:val="20"/>
                <w:lang w:val="eu-ES"/>
              </w:rPr>
              <w:t>3</w:t>
            </w:r>
          </w:p>
        </w:tc>
        <w:tc>
          <w:tcPr>
            <w:tcW w:w="567" w:type="dxa"/>
            <w:hideMark/>
          </w:tcPr>
          <w:p w14:paraId="4D4FF0B2" w14:textId="77777777" w:rsidR="00E85370" w:rsidRPr="00B855CB" w:rsidRDefault="00E85370" w:rsidP="00E85370">
            <w:pPr>
              <w:rPr>
                <w:sz w:val="18"/>
                <w:szCs w:val="20"/>
                <w:lang w:val="eu-ES"/>
              </w:rPr>
            </w:pPr>
            <w:r w:rsidRPr="00B855CB">
              <w:rPr>
                <w:sz w:val="18"/>
                <w:szCs w:val="20"/>
                <w:lang w:val="eu-ES"/>
              </w:rPr>
              <w:t>60%</w:t>
            </w:r>
          </w:p>
        </w:tc>
        <w:tc>
          <w:tcPr>
            <w:tcW w:w="567" w:type="dxa"/>
            <w:hideMark/>
          </w:tcPr>
          <w:p w14:paraId="0ED1CC9C" w14:textId="77777777" w:rsidR="00E85370" w:rsidRPr="00B855CB" w:rsidRDefault="00E85370" w:rsidP="00E85370">
            <w:pPr>
              <w:rPr>
                <w:sz w:val="18"/>
                <w:szCs w:val="20"/>
                <w:lang w:val="eu-ES"/>
              </w:rPr>
            </w:pPr>
            <w:r w:rsidRPr="00B855CB">
              <w:rPr>
                <w:sz w:val="18"/>
                <w:szCs w:val="20"/>
                <w:lang w:val="eu-ES"/>
              </w:rPr>
              <w:t>1,8</w:t>
            </w:r>
          </w:p>
        </w:tc>
        <w:tc>
          <w:tcPr>
            <w:tcW w:w="1978" w:type="dxa"/>
            <w:hideMark/>
          </w:tcPr>
          <w:p w14:paraId="21A33E63" w14:textId="77777777" w:rsidR="00E85370" w:rsidRPr="00B855CB" w:rsidRDefault="00E85370">
            <w:pPr>
              <w:rPr>
                <w:sz w:val="18"/>
                <w:szCs w:val="20"/>
                <w:lang w:val="eu-ES"/>
              </w:rPr>
            </w:pPr>
            <w:r w:rsidRPr="00B855CB">
              <w:rPr>
                <w:sz w:val="18"/>
                <w:szCs w:val="20"/>
                <w:lang w:val="eu-ES"/>
              </w:rPr>
              <w:t>Ahalik eta bateragarrienak diren OpenUp eta UMA bertsiaoak aukeratu, ahal bada berrienak.</w:t>
            </w:r>
          </w:p>
        </w:tc>
      </w:tr>
      <w:tr w:rsidR="00F369E3" w:rsidRPr="001E16DC" w14:paraId="6B3E7BCA" w14:textId="77777777" w:rsidTr="00F369E3">
        <w:trPr>
          <w:trHeight w:val="1056"/>
        </w:trPr>
        <w:tc>
          <w:tcPr>
            <w:tcW w:w="421" w:type="dxa"/>
            <w:hideMark/>
          </w:tcPr>
          <w:p w14:paraId="3C1DFFF0" w14:textId="77777777" w:rsidR="00E85370" w:rsidRPr="00B855CB" w:rsidRDefault="00E85370" w:rsidP="00E85370">
            <w:pPr>
              <w:rPr>
                <w:sz w:val="18"/>
                <w:szCs w:val="20"/>
                <w:lang w:val="eu-ES"/>
              </w:rPr>
            </w:pPr>
            <w:r w:rsidRPr="00B855CB">
              <w:rPr>
                <w:sz w:val="18"/>
                <w:szCs w:val="20"/>
                <w:lang w:val="eu-ES"/>
              </w:rPr>
              <w:t>4</w:t>
            </w:r>
          </w:p>
        </w:tc>
        <w:tc>
          <w:tcPr>
            <w:tcW w:w="1134" w:type="dxa"/>
            <w:hideMark/>
          </w:tcPr>
          <w:p w14:paraId="65F062DE" w14:textId="77777777" w:rsidR="00E85370" w:rsidRPr="00B855CB" w:rsidRDefault="00E85370" w:rsidP="00E85370">
            <w:pPr>
              <w:rPr>
                <w:sz w:val="18"/>
                <w:szCs w:val="20"/>
                <w:lang w:val="eu-ES"/>
              </w:rPr>
            </w:pPr>
            <w:r w:rsidRPr="00B855CB">
              <w:rPr>
                <w:sz w:val="18"/>
                <w:szCs w:val="20"/>
                <w:lang w:val="eu-ES"/>
              </w:rPr>
              <w:t>25/02/2021</w:t>
            </w:r>
          </w:p>
        </w:tc>
        <w:tc>
          <w:tcPr>
            <w:tcW w:w="1275" w:type="dxa"/>
            <w:hideMark/>
          </w:tcPr>
          <w:p w14:paraId="520DBFD4" w14:textId="77777777" w:rsidR="00E85370" w:rsidRPr="00B855CB" w:rsidRDefault="00E85370">
            <w:pPr>
              <w:rPr>
                <w:sz w:val="18"/>
                <w:szCs w:val="20"/>
                <w:lang w:val="eu-ES"/>
              </w:rPr>
            </w:pPr>
            <w:r w:rsidRPr="00B855CB">
              <w:rPr>
                <w:sz w:val="18"/>
                <w:szCs w:val="20"/>
                <w:lang w:val="eu-ES"/>
              </w:rPr>
              <w:t>Xtext-ekin arazoak</w:t>
            </w:r>
          </w:p>
        </w:tc>
        <w:tc>
          <w:tcPr>
            <w:tcW w:w="2127" w:type="dxa"/>
            <w:hideMark/>
          </w:tcPr>
          <w:p w14:paraId="74851868" w14:textId="77777777" w:rsidR="00E85370" w:rsidRPr="00B855CB" w:rsidRDefault="00E85370">
            <w:pPr>
              <w:rPr>
                <w:sz w:val="18"/>
                <w:szCs w:val="20"/>
                <w:lang w:val="eu-ES"/>
              </w:rPr>
            </w:pPr>
            <w:r w:rsidRPr="00B855CB">
              <w:rPr>
                <w:sz w:val="18"/>
                <w:szCs w:val="20"/>
                <w:lang w:val="eu-ES"/>
              </w:rPr>
              <w:t>Xtext tresnarekin arazoak. Xtext tresnak askotan erroreak sortzen ditu. Normalean erraz konpontzen dira, baina gure eredua oso handia denez, zailagoa izan daiteke.</w:t>
            </w:r>
          </w:p>
        </w:tc>
        <w:tc>
          <w:tcPr>
            <w:tcW w:w="425" w:type="dxa"/>
            <w:hideMark/>
          </w:tcPr>
          <w:p w14:paraId="3106394E" w14:textId="77777777" w:rsidR="00E85370" w:rsidRPr="00B855CB" w:rsidRDefault="00E85370" w:rsidP="00E85370">
            <w:pPr>
              <w:rPr>
                <w:sz w:val="18"/>
                <w:szCs w:val="20"/>
                <w:lang w:val="eu-ES"/>
              </w:rPr>
            </w:pPr>
            <w:r w:rsidRPr="00B855CB">
              <w:rPr>
                <w:sz w:val="18"/>
                <w:szCs w:val="20"/>
                <w:lang w:val="eu-ES"/>
              </w:rPr>
              <w:t>4</w:t>
            </w:r>
          </w:p>
        </w:tc>
        <w:tc>
          <w:tcPr>
            <w:tcW w:w="567" w:type="dxa"/>
            <w:hideMark/>
          </w:tcPr>
          <w:p w14:paraId="56D131FD" w14:textId="77777777" w:rsidR="00E85370" w:rsidRPr="00B855CB" w:rsidRDefault="00E85370" w:rsidP="00E85370">
            <w:pPr>
              <w:rPr>
                <w:sz w:val="18"/>
                <w:szCs w:val="20"/>
                <w:lang w:val="eu-ES"/>
              </w:rPr>
            </w:pPr>
            <w:r w:rsidRPr="00B855CB">
              <w:rPr>
                <w:sz w:val="18"/>
                <w:szCs w:val="20"/>
                <w:lang w:val="eu-ES"/>
              </w:rPr>
              <w:t>80%</w:t>
            </w:r>
          </w:p>
        </w:tc>
        <w:tc>
          <w:tcPr>
            <w:tcW w:w="567" w:type="dxa"/>
            <w:hideMark/>
          </w:tcPr>
          <w:p w14:paraId="327789C8" w14:textId="77777777" w:rsidR="00E85370" w:rsidRPr="00B855CB" w:rsidRDefault="00E85370" w:rsidP="00E85370">
            <w:pPr>
              <w:rPr>
                <w:sz w:val="18"/>
                <w:szCs w:val="20"/>
                <w:lang w:val="eu-ES"/>
              </w:rPr>
            </w:pPr>
            <w:r w:rsidRPr="00B855CB">
              <w:rPr>
                <w:sz w:val="18"/>
                <w:szCs w:val="20"/>
                <w:lang w:val="eu-ES"/>
              </w:rPr>
              <w:t>3,2</w:t>
            </w:r>
          </w:p>
        </w:tc>
        <w:tc>
          <w:tcPr>
            <w:tcW w:w="1978" w:type="dxa"/>
            <w:hideMark/>
          </w:tcPr>
          <w:p w14:paraId="2EED9373" w14:textId="77777777" w:rsidR="00E85370" w:rsidRPr="00B855CB" w:rsidRDefault="00E85370">
            <w:pPr>
              <w:rPr>
                <w:sz w:val="18"/>
                <w:szCs w:val="20"/>
                <w:lang w:val="eu-ES"/>
              </w:rPr>
            </w:pPr>
            <w:r w:rsidRPr="00B855CB">
              <w:rPr>
                <w:sz w:val="18"/>
                <w:szCs w:val="20"/>
                <w:lang w:val="eu-ES"/>
              </w:rPr>
              <w:t>Xtext-ekin lan egitean aldaketak murriztu. Errorerik ez dagoenean lana aurreratzeko aprobetxatu.</w:t>
            </w:r>
          </w:p>
        </w:tc>
      </w:tr>
      <w:tr w:rsidR="00F369E3" w:rsidRPr="006B278F" w14:paraId="76536754" w14:textId="77777777" w:rsidTr="00F369E3">
        <w:trPr>
          <w:trHeight w:val="1056"/>
        </w:trPr>
        <w:tc>
          <w:tcPr>
            <w:tcW w:w="421" w:type="dxa"/>
            <w:hideMark/>
          </w:tcPr>
          <w:p w14:paraId="571FEC7E" w14:textId="77777777" w:rsidR="00E85370" w:rsidRPr="00B855CB" w:rsidRDefault="00E85370" w:rsidP="00E85370">
            <w:pPr>
              <w:rPr>
                <w:sz w:val="18"/>
                <w:szCs w:val="20"/>
                <w:lang w:val="eu-ES"/>
              </w:rPr>
            </w:pPr>
            <w:r w:rsidRPr="00B855CB">
              <w:rPr>
                <w:sz w:val="18"/>
                <w:szCs w:val="20"/>
                <w:lang w:val="eu-ES"/>
              </w:rPr>
              <w:t>5</w:t>
            </w:r>
          </w:p>
        </w:tc>
        <w:tc>
          <w:tcPr>
            <w:tcW w:w="1134" w:type="dxa"/>
            <w:hideMark/>
          </w:tcPr>
          <w:p w14:paraId="7EC07E34" w14:textId="77777777" w:rsidR="00E85370" w:rsidRPr="00B855CB" w:rsidRDefault="00E85370" w:rsidP="00E85370">
            <w:pPr>
              <w:rPr>
                <w:sz w:val="18"/>
                <w:szCs w:val="20"/>
                <w:lang w:val="eu-ES"/>
              </w:rPr>
            </w:pPr>
            <w:r w:rsidRPr="00B855CB">
              <w:rPr>
                <w:sz w:val="18"/>
                <w:szCs w:val="20"/>
                <w:lang w:val="eu-ES"/>
              </w:rPr>
              <w:t>25/02/2021</w:t>
            </w:r>
          </w:p>
        </w:tc>
        <w:tc>
          <w:tcPr>
            <w:tcW w:w="1275" w:type="dxa"/>
            <w:hideMark/>
          </w:tcPr>
          <w:p w14:paraId="39B68854" w14:textId="77777777" w:rsidR="00E85370" w:rsidRPr="00B855CB" w:rsidRDefault="00E85370">
            <w:pPr>
              <w:rPr>
                <w:sz w:val="18"/>
                <w:szCs w:val="20"/>
                <w:lang w:val="eu-ES"/>
              </w:rPr>
            </w:pPr>
            <w:r w:rsidRPr="00B855CB">
              <w:rPr>
                <w:sz w:val="18"/>
                <w:szCs w:val="20"/>
                <w:lang w:val="eu-ES"/>
              </w:rPr>
              <w:t>Tresnen aukeraketa okerra</w:t>
            </w:r>
          </w:p>
        </w:tc>
        <w:tc>
          <w:tcPr>
            <w:tcW w:w="2127" w:type="dxa"/>
            <w:hideMark/>
          </w:tcPr>
          <w:p w14:paraId="2A98C6AC" w14:textId="77777777" w:rsidR="00E85370" w:rsidRPr="00B855CB" w:rsidRDefault="00E85370">
            <w:pPr>
              <w:rPr>
                <w:sz w:val="18"/>
                <w:szCs w:val="20"/>
                <w:lang w:val="eu-ES"/>
              </w:rPr>
            </w:pPr>
            <w:r w:rsidRPr="00B855CB">
              <w:rPr>
                <w:sz w:val="18"/>
                <w:szCs w:val="20"/>
                <w:lang w:val="eu-ES"/>
              </w:rPr>
              <w:t>Tresna okerra aukeratzeak lana asko atzeratu dezake. Izan ere, honek tresna aldatu beharra edo lana okerrago egitea eragin dezake.</w:t>
            </w:r>
          </w:p>
        </w:tc>
        <w:tc>
          <w:tcPr>
            <w:tcW w:w="425" w:type="dxa"/>
            <w:hideMark/>
          </w:tcPr>
          <w:p w14:paraId="420A8B40" w14:textId="77777777" w:rsidR="00E85370" w:rsidRPr="00B855CB" w:rsidRDefault="00E85370" w:rsidP="00E85370">
            <w:pPr>
              <w:rPr>
                <w:sz w:val="18"/>
                <w:szCs w:val="20"/>
                <w:lang w:val="eu-ES"/>
              </w:rPr>
            </w:pPr>
            <w:r w:rsidRPr="00B855CB">
              <w:rPr>
                <w:sz w:val="18"/>
                <w:szCs w:val="20"/>
                <w:lang w:val="eu-ES"/>
              </w:rPr>
              <w:t>3</w:t>
            </w:r>
          </w:p>
        </w:tc>
        <w:tc>
          <w:tcPr>
            <w:tcW w:w="567" w:type="dxa"/>
            <w:hideMark/>
          </w:tcPr>
          <w:p w14:paraId="298CFD21" w14:textId="77777777" w:rsidR="00E85370" w:rsidRPr="00B855CB" w:rsidRDefault="00E85370" w:rsidP="00E85370">
            <w:pPr>
              <w:rPr>
                <w:sz w:val="18"/>
                <w:szCs w:val="20"/>
                <w:lang w:val="eu-ES"/>
              </w:rPr>
            </w:pPr>
            <w:r w:rsidRPr="00B855CB">
              <w:rPr>
                <w:sz w:val="18"/>
                <w:szCs w:val="20"/>
                <w:lang w:val="eu-ES"/>
              </w:rPr>
              <w:t>50%</w:t>
            </w:r>
          </w:p>
        </w:tc>
        <w:tc>
          <w:tcPr>
            <w:tcW w:w="567" w:type="dxa"/>
            <w:hideMark/>
          </w:tcPr>
          <w:p w14:paraId="20D79D87" w14:textId="77777777" w:rsidR="00E85370" w:rsidRPr="00B855CB" w:rsidRDefault="00E85370" w:rsidP="00E85370">
            <w:pPr>
              <w:rPr>
                <w:sz w:val="18"/>
                <w:szCs w:val="20"/>
                <w:lang w:val="eu-ES"/>
              </w:rPr>
            </w:pPr>
            <w:r w:rsidRPr="00B855CB">
              <w:rPr>
                <w:sz w:val="18"/>
                <w:szCs w:val="20"/>
                <w:lang w:val="eu-ES"/>
              </w:rPr>
              <w:t>1,5</w:t>
            </w:r>
          </w:p>
        </w:tc>
        <w:tc>
          <w:tcPr>
            <w:tcW w:w="1978" w:type="dxa"/>
            <w:hideMark/>
          </w:tcPr>
          <w:p w14:paraId="0AC302E9" w14:textId="77777777" w:rsidR="00E85370" w:rsidRPr="00B855CB" w:rsidRDefault="00E85370">
            <w:pPr>
              <w:rPr>
                <w:sz w:val="18"/>
                <w:szCs w:val="20"/>
                <w:lang w:val="eu-ES"/>
              </w:rPr>
            </w:pPr>
            <w:r w:rsidRPr="00B855CB">
              <w:rPr>
                <w:sz w:val="18"/>
                <w:szCs w:val="20"/>
                <w:lang w:val="eu-ES"/>
              </w:rPr>
              <w:t>Aukeren azterketa sakona egin tresnentzako. Beharrezkoa bada hainbat tresna probatu, egokiena zein den jakiteko.</w:t>
            </w:r>
          </w:p>
        </w:tc>
      </w:tr>
      <w:tr w:rsidR="00F369E3" w:rsidRPr="006B278F" w14:paraId="7173A599" w14:textId="77777777" w:rsidTr="00F369E3">
        <w:trPr>
          <w:trHeight w:val="1056"/>
        </w:trPr>
        <w:tc>
          <w:tcPr>
            <w:tcW w:w="421" w:type="dxa"/>
            <w:hideMark/>
          </w:tcPr>
          <w:p w14:paraId="78AFF4AD" w14:textId="77777777" w:rsidR="00E85370" w:rsidRPr="00B855CB" w:rsidRDefault="00E85370" w:rsidP="00E85370">
            <w:pPr>
              <w:rPr>
                <w:sz w:val="18"/>
                <w:szCs w:val="20"/>
                <w:lang w:val="eu-ES"/>
              </w:rPr>
            </w:pPr>
            <w:r w:rsidRPr="00B855CB">
              <w:rPr>
                <w:sz w:val="18"/>
                <w:szCs w:val="20"/>
                <w:lang w:val="eu-ES"/>
              </w:rPr>
              <w:t>6</w:t>
            </w:r>
          </w:p>
        </w:tc>
        <w:tc>
          <w:tcPr>
            <w:tcW w:w="1134" w:type="dxa"/>
            <w:hideMark/>
          </w:tcPr>
          <w:p w14:paraId="114A9819" w14:textId="77777777" w:rsidR="00E85370" w:rsidRPr="00B855CB" w:rsidRDefault="00E85370" w:rsidP="00E85370">
            <w:pPr>
              <w:rPr>
                <w:sz w:val="18"/>
                <w:szCs w:val="20"/>
                <w:lang w:val="eu-ES"/>
              </w:rPr>
            </w:pPr>
            <w:r w:rsidRPr="00B855CB">
              <w:rPr>
                <w:sz w:val="18"/>
                <w:szCs w:val="20"/>
                <w:lang w:val="eu-ES"/>
              </w:rPr>
              <w:t>25/02/2021</w:t>
            </w:r>
          </w:p>
        </w:tc>
        <w:tc>
          <w:tcPr>
            <w:tcW w:w="1275" w:type="dxa"/>
            <w:hideMark/>
          </w:tcPr>
          <w:p w14:paraId="75B9A54F" w14:textId="77777777" w:rsidR="00E85370" w:rsidRPr="00B855CB" w:rsidRDefault="00E85370">
            <w:pPr>
              <w:rPr>
                <w:sz w:val="18"/>
                <w:szCs w:val="20"/>
                <w:lang w:val="eu-ES"/>
              </w:rPr>
            </w:pPr>
            <w:r w:rsidRPr="00B855CB">
              <w:rPr>
                <w:sz w:val="18"/>
                <w:szCs w:val="20"/>
                <w:lang w:val="eu-ES"/>
              </w:rPr>
              <w:t>Memoriaren eta eranskinen arteko koherentzia falta</w:t>
            </w:r>
          </w:p>
        </w:tc>
        <w:tc>
          <w:tcPr>
            <w:tcW w:w="2127" w:type="dxa"/>
            <w:hideMark/>
          </w:tcPr>
          <w:p w14:paraId="6E07CAAC" w14:textId="77777777" w:rsidR="00E85370" w:rsidRPr="00B855CB" w:rsidRDefault="00E85370">
            <w:pPr>
              <w:rPr>
                <w:sz w:val="18"/>
                <w:szCs w:val="20"/>
                <w:lang w:val="eu-ES"/>
              </w:rPr>
            </w:pPr>
            <w:r w:rsidRPr="00B855CB">
              <w:rPr>
                <w:sz w:val="18"/>
                <w:szCs w:val="20"/>
                <w:lang w:val="eu-ES"/>
              </w:rPr>
              <w:t>CCII-2016N-02 eta OpenUP metodologia jarraitu denez, eranskinetan dokumentu asko daude eta koherentzi faltak agertu daitezke dokumentu guztien artean.</w:t>
            </w:r>
          </w:p>
        </w:tc>
        <w:tc>
          <w:tcPr>
            <w:tcW w:w="425" w:type="dxa"/>
            <w:hideMark/>
          </w:tcPr>
          <w:p w14:paraId="3BF715CE" w14:textId="77777777" w:rsidR="00E85370" w:rsidRPr="00B855CB" w:rsidRDefault="00E85370" w:rsidP="00E85370">
            <w:pPr>
              <w:rPr>
                <w:sz w:val="18"/>
                <w:szCs w:val="20"/>
                <w:lang w:val="eu-ES"/>
              </w:rPr>
            </w:pPr>
            <w:r w:rsidRPr="00B855CB">
              <w:rPr>
                <w:sz w:val="18"/>
                <w:szCs w:val="20"/>
                <w:lang w:val="eu-ES"/>
              </w:rPr>
              <w:t>1</w:t>
            </w:r>
          </w:p>
        </w:tc>
        <w:tc>
          <w:tcPr>
            <w:tcW w:w="567" w:type="dxa"/>
            <w:hideMark/>
          </w:tcPr>
          <w:p w14:paraId="110C5A47" w14:textId="77777777" w:rsidR="00E85370" w:rsidRPr="00B855CB" w:rsidRDefault="00E85370" w:rsidP="00E85370">
            <w:pPr>
              <w:rPr>
                <w:sz w:val="18"/>
                <w:szCs w:val="20"/>
                <w:lang w:val="eu-ES"/>
              </w:rPr>
            </w:pPr>
            <w:r w:rsidRPr="00B855CB">
              <w:rPr>
                <w:sz w:val="18"/>
                <w:szCs w:val="20"/>
                <w:lang w:val="eu-ES"/>
              </w:rPr>
              <w:t>50%</w:t>
            </w:r>
          </w:p>
        </w:tc>
        <w:tc>
          <w:tcPr>
            <w:tcW w:w="567" w:type="dxa"/>
            <w:hideMark/>
          </w:tcPr>
          <w:p w14:paraId="21F0127D" w14:textId="77777777" w:rsidR="00E85370" w:rsidRPr="00B855CB" w:rsidRDefault="00E85370" w:rsidP="00E85370">
            <w:pPr>
              <w:rPr>
                <w:sz w:val="18"/>
                <w:szCs w:val="20"/>
                <w:lang w:val="eu-ES"/>
              </w:rPr>
            </w:pPr>
            <w:r w:rsidRPr="00B855CB">
              <w:rPr>
                <w:sz w:val="18"/>
                <w:szCs w:val="20"/>
                <w:lang w:val="eu-ES"/>
              </w:rPr>
              <w:t>0,5</w:t>
            </w:r>
          </w:p>
        </w:tc>
        <w:tc>
          <w:tcPr>
            <w:tcW w:w="1978" w:type="dxa"/>
            <w:hideMark/>
          </w:tcPr>
          <w:p w14:paraId="1201FDD6" w14:textId="77777777" w:rsidR="00E85370" w:rsidRPr="00B855CB" w:rsidRDefault="00E85370">
            <w:pPr>
              <w:rPr>
                <w:sz w:val="18"/>
                <w:szCs w:val="20"/>
                <w:lang w:val="eu-ES"/>
              </w:rPr>
            </w:pPr>
            <w:r w:rsidRPr="00B855CB">
              <w:rPr>
                <w:sz w:val="18"/>
                <w:szCs w:val="20"/>
                <w:lang w:val="eu-ES"/>
              </w:rPr>
              <w:t>Eranskin guztiak berrikusi, batez ere, proiektuaren hasieran idatzitakoak. Memoriak eranskinekiko lehentasuna duela zehaztu.</w:t>
            </w:r>
          </w:p>
        </w:tc>
      </w:tr>
      <w:tr w:rsidR="00F369E3" w:rsidRPr="006B278F" w14:paraId="0BDB386E" w14:textId="77777777" w:rsidTr="00F369E3">
        <w:trPr>
          <w:trHeight w:val="1056"/>
        </w:trPr>
        <w:tc>
          <w:tcPr>
            <w:tcW w:w="421" w:type="dxa"/>
            <w:hideMark/>
          </w:tcPr>
          <w:p w14:paraId="7CA4DAE2" w14:textId="77777777" w:rsidR="00E85370" w:rsidRPr="00B855CB" w:rsidRDefault="00E85370" w:rsidP="00E85370">
            <w:pPr>
              <w:rPr>
                <w:sz w:val="18"/>
                <w:szCs w:val="20"/>
                <w:lang w:val="eu-ES"/>
              </w:rPr>
            </w:pPr>
            <w:r w:rsidRPr="00B855CB">
              <w:rPr>
                <w:sz w:val="18"/>
                <w:szCs w:val="20"/>
                <w:lang w:val="eu-ES"/>
              </w:rPr>
              <w:t>7</w:t>
            </w:r>
          </w:p>
        </w:tc>
        <w:tc>
          <w:tcPr>
            <w:tcW w:w="1134" w:type="dxa"/>
            <w:hideMark/>
          </w:tcPr>
          <w:p w14:paraId="5B6E1D7D" w14:textId="77777777" w:rsidR="00E85370" w:rsidRPr="00B855CB" w:rsidRDefault="00E85370" w:rsidP="00E85370">
            <w:pPr>
              <w:rPr>
                <w:sz w:val="18"/>
                <w:szCs w:val="20"/>
                <w:lang w:val="eu-ES"/>
              </w:rPr>
            </w:pPr>
            <w:r w:rsidRPr="00B855CB">
              <w:rPr>
                <w:sz w:val="18"/>
                <w:szCs w:val="20"/>
                <w:lang w:val="eu-ES"/>
              </w:rPr>
              <w:t>25/05/2021</w:t>
            </w:r>
          </w:p>
        </w:tc>
        <w:tc>
          <w:tcPr>
            <w:tcW w:w="1275" w:type="dxa"/>
            <w:hideMark/>
          </w:tcPr>
          <w:p w14:paraId="2A6E3B53" w14:textId="77777777" w:rsidR="00E85370" w:rsidRPr="00B855CB" w:rsidRDefault="00E85370">
            <w:pPr>
              <w:rPr>
                <w:sz w:val="18"/>
                <w:szCs w:val="20"/>
                <w:lang w:val="eu-ES"/>
              </w:rPr>
            </w:pPr>
            <w:r w:rsidRPr="00B855CB">
              <w:rPr>
                <w:sz w:val="18"/>
                <w:szCs w:val="20"/>
                <w:lang w:val="eu-ES"/>
              </w:rPr>
              <w:t>Memoria idazteko denbora falta</w:t>
            </w:r>
          </w:p>
        </w:tc>
        <w:tc>
          <w:tcPr>
            <w:tcW w:w="2127" w:type="dxa"/>
            <w:hideMark/>
          </w:tcPr>
          <w:p w14:paraId="61E69CBE" w14:textId="77777777" w:rsidR="00E85370" w:rsidRPr="00B855CB" w:rsidRDefault="00E85370">
            <w:pPr>
              <w:rPr>
                <w:sz w:val="18"/>
                <w:szCs w:val="20"/>
                <w:lang w:val="eu-ES"/>
              </w:rPr>
            </w:pPr>
            <w:r w:rsidRPr="00B855CB">
              <w:rPr>
                <w:sz w:val="18"/>
                <w:szCs w:val="20"/>
                <w:lang w:val="eu-ES"/>
              </w:rPr>
              <w:t>Gerta daiteke memoria idazteko denbora nahikoa ez izatea, bukaerarako uzten bada. Oso garrantzitsua da momoria ondo idaztea.</w:t>
            </w:r>
          </w:p>
        </w:tc>
        <w:tc>
          <w:tcPr>
            <w:tcW w:w="425" w:type="dxa"/>
            <w:hideMark/>
          </w:tcPr>
          <w:p w14:paraId="67180AB3" w14:textId="77777777" w:rsidR="00E85370" w:rsidRPr="00B855CB" w:rsidRDefault="00E85370" w:rsidP="00E85370">
            <w:pPr>
              <w:rPr>
                <w:sz w:val="18"/>
                <w:szCs w:val="20"/>
                <w:lang w:val="eu-ES"/>
              </w:rPr>
            </w:pPr>
            <w:r w:rsidRPr="00B855CB">
              <w:rPr>
                <w:sz w:val="18"/>
                <w:szCs w:val="20"/>
                <w:lang w:val="eu-ES"/>
              </w:rPr>
              <w:t>5</w:t>
            </w:r>
          </w:p>
        </w:tc>
        <w:tc>
          <w:tcPr>
            <w:tcW w:w="567" w:type="dxa"/>
            <w:hideMark/>
          </w:tcPr>
          <w:p w14:paraId="205F6187" w14:textId="77777777" w:rsidR="00E85370" w:rsidRPr="00B855CB" w:rsidRDefault="00E85370" w:rsidP="00E85370">
            <w:pPr>
              <w:rPr>
                <w:sz w:val="18"/>
                <w:szCs w:val="20"/>
                <w:lang w:val="eu-ES"/>
              </w:rPr>
            </w:pPr>
            <w:r w:rsidRPr="00B855CB">
              <w:rPr>
                <w:sz w:val="18"/>
                <w:szCs w:val="20"/>
                <w:lang w:val="eu-ES"/>
              </w:rPr>
              <w:t>50%</w:t>
            </w:r>
          </w:p>
        </w:tc>
        <w:tc>
          <w:tcPr>
            <w:tcW w:w="567" w:type="dxa"/>
            <w:hideMark/>
          </w:tcPr>
          <w:p w14:paraId="062D2C1F" w14:textId="77777777" w:rsidR="00E85370" w:rsidRPr="00B855CB" w:rsidRDefault="00E85370" w:rsidP="00E85370">
            <w:pPr>
              <w:rPr>
                <w:sz w:val="18"/>
                <w:szCs w:val="20"/>
                <w:lang w:val="eu-ES"/>
              </w:rPr>
            </w:pPr>
            <w:r w:rsidRPr="00B855CB">
              <w:rPr>
                <w:sz w:val="18"/>
                <w:szCs w:val="20"/>
                <w:lang w:val="eu-ES"/>
              </w:rPr>
              <w:t>2,5</w:t>
            </w:r>
          </w:p>
        </w:tc>
        <w:tc>
          <w:tcPr>
            <w:tcW w:w="1978" w:type="dxa"/>
            <w:hideMark/>
          </w:tcPr>
          <w:p w14:paraId="0E025DF5" w14:textId="77777777" w:rsidR="00E85370" w:rsidRPr="00B855CB" w:rsidRDefault="00E85370">
            <w:pPr>
              <w:rPr>
                <w:sz w:val="18"/>
                <w:szCs w:val="20"/>
                <w:lang w:val="eu-ES"/>
              </w:rPr>
            </w:pPr>
            <w:r w:rsidRPr="00B855CB">
              <w:rPr>
                <w:sz w:val="18"/>
                <w:szCs w:val="20"/>
                <w:lang w:val="eu-ES"/>
              </w:rPr>
              <w:t>Memoria osoa ez utzi bukerarako, pixkanaka kapitulu batzuk idazten joan nahiz eta proiektua bukatu gabe egon.</w:t>
            </w:r>
          </w:p>
        </w:tc>
      </w:tr>
      <w:tr w:rsidR="00F369E3" w:rsidRPr="001E16DC" w14:paraId="0E02D724" w14:textId="77777777" w:rsidTr="00F369E3">
        <w:trPr>
          <w:trHeight w:val="1320"/>
        </w:trPr>
        <w:tc>
          <w:tcPr>
            <w:tcW w:w="421" w:type="dxa"/>
            <w:hideMark/>
          </w:tcPr>
          <w:p w14:paraId="74107ED1" w14:textId="77777777" w:rsidR="00E85370" w:rsidRPr="00B855CB" w:rsidRDefault="00E85370" w:rsidP="00E85370">
            <w:pPr>
              <w:rPr>
                <w:sz w:val="18"/>
                <w:szCs w:val="20"/>
                <w:lang w:val="eu-ES"/>
              </w:rPr>
            </w:pPr>
            <w:r w:rsidRPr="00B855CB">
              <w:rPr>
                <w:sz w:val="18"/>
                <w:szCs w:val="20"/>
                <w:lang w:val="eu-ES"/>
              </w:rPr>
              <w:t>8</w:t>
            </w:r>
          </w:p>
        </w:tc>
        <w:tc>
          <w:tcPr>
            <w:tcW w:w="1134" w:type="dxa"/>
            <w:hideMark/>
          </w:tcPr>
          <w:p w14:paraId="37DE143C" w14:textId="77777777" w:rsidR="00E85370" w:rsidRPr="00B855CB" w:rsidRDefault="00E85370" w:rsidP="00E85370">
            <w:pPr>
              <w:rPr>
                <w:sz w:val="18"/>
                <w:szCs w:val="20"/>
                <w:lang w:val="eu-ES"/>
              </w:rPr>
            </w:pPr>
            <w:r w:rsidRPr="00B855CB">
              <w:rPr>
                <w:sz w:val="18"/>
                <w:szCs w:val="20"/>
                <w:lang w:val="eu-ES"/>
              </w:rPr>
              <w:t>25/05/2021</w:t>
            </w:r>
          </w:p>
        </w:tc>
        <w:tc>
          <w:tcPr>
            <w:tcW w:w="1275" w:type="dxa"/>
            <w:hideMark/>
          </w:tcPr>
          <w:p w14:paraId="5DBB0275" w14:textId="77777777" w:rsidR="00E85370" w:rsidRPr="00B855CB" w:rsidRDefault="00E85370">
            <w:pPr>
              <w:rPr>
                <w:sz w:val="18"/>
                <w:szCs w:val="20"/>
                <w:lang w:val="eu-ES"/>
              </w:rPr>
            </w:pPr>
            <w:r w:rsidRPr="00B855CB">
              <w:rPr>
                <w:sz w:val="18"/>
                <w:szCs w:val="20"/>
                <w:lang w:val="eu-ES"/>
              </w:rPr>
              <w:t>Proiektua amaitzeko denbora falta</w:t>
            </w:r>
          </w:p>
        </w:tc>
        <w:tc>
          <w:tcPr>
            <w:tcW w:w="2127" w:type="dxa"/>
            <w:hideMark/>
          </w:tcPr>
          <w:p w14:paraId="6A5A3957" w14:textId="77777777" w:rsidR="00E85370" w:rsidRPr="00B855CB" w:rsidRDefault="00E85370">
            <w:pPr>
              <w:rPr>
                <w:sz w:val="18"/>
                <w:szCs w:val="20"/>
                <w:lang w:val="eu-ES"/>
              </w:rPr>
            </w:pPr>
            <w:r w:rsidRPr="00B855CB">
              <w:rPr>
                <w:sz w:val="18"/>
                <w:szCs w:val="20"/>
                <w:lang w:val="eu-ES"/>
              </w:rPr>
              <w:t>Baliteke proiektua amaitzeko denboraz juxtu ibiltzea. Horrek kalitatea jaistea eragin dezake, lana presaka egiteagatik.</w:t>
            </w:r>
          </w:p>
        </w:tc>
        <w:tc>
          <w:tcPr>
            <w:tcW w:w="425" w:type="dxa"/>
            <w:hideMark/>
          </w:tcPr>
          <w:p w14:paraId="22569B98" w14:textId="77777777" w:rsidR="00E85370" w:rsidRPr="00B855CB" w:rsidRDefault="00E85370" w:rsidP="00E85370">
            <w:pPr>
              <w:rPr>
                <w:sz w:val="18"/>
                <w:szCs w:val="20"/>
                <w:lang w:val="eu-ES"/>
              </w:rPr>
            </w:pPr>
            <w:r w:rsidRPr="00B855CB">
              <w:rPr>
                <w:sz w:val="18"/>
                <w:szCs w:val="20"/>
                <w:lang w:val="eu-ES"/>
              </w:rPr>
              <w:t>4</w:t>
            </w:r>
          </w:p>
        </w:tc>
        <w:tc>
          <w:tcPr>
            <w:tcW w:w="567" w:type="dxa"/>
            <w:hideMark/>
          </w:tcPr>
          <w:p w14:paraId="6F9BD9A7" w14:textId="77777777" w:rsidR="00E85370" w:rsidRPr="00B855CB" w:rsidRDefault="00E85370" w:rsidP="00E85370">
            <w:pPr>
              <w:rPr>
                <w:sz w:val="18"/>
                <w:szCs w:val="20"/>
                <w:lang w:val="eu-ES"/>
              </w:rPr>
            </w:pPr>
            <w:r w:rsidRPr="00B855CB">
              <w:rPr>
                <w:sz w:val="18"/>
                <w:szCs w:val="20"/>
                <w:lang w:val="eu-ES"/>
              </w:rPr>
              <w:t>75%</w:t>
            </w:r>
          </w:p>
        </w:tc>
        <w:tc>
          <w:tcPr>
            <w:tcW w:w="567" w:type="dxa"/>
            <w:hideMark/>
          </w:tcPr>
          <w:p w14:paraId="48F9C7CA" w14:textId="77777777" w:rsidR="00E85370" w:rsidRPr="00B855CB" w:rsidRDefault="00E85370" w:rsidP="00E85370">
            <w:pPr>
              <w:rPr>
                <w:sz w:val="18"/>
                <w:szCs w:val="20"/>
                <w:lang w:val="eu-ES"/>
              </w:rPr>
            </w:pPr>
            <w:r w:rsidRPr="00B855CB">
              <w:rPr>
                <w:sz w:val="18"/>
                <w:szCs w:val="20"/>
                <w:lang w:val="eu-ES"/>
              </w:rPr>
              <w:t>3,0</w:t>
            </w:r>
          </w:p>
        </w:tc>
        <w:tc>
          <w:tcPr>
            <w:tcW w:w="1978" w:type="dxa"/>
            <w:hideMark/>
          </w:tcPr>
          <w:p w14:paraId="31726E6B" w14:textId="77777777" w:rsidR="00E85370" w:rsidRPr="00B855CB" w:rsidRDefault="00E85370">
            <w:pPr>
              <w:rPr>
                <w:sz w:val="18"/>
                <w:szCs w:val="20"/>
                <w:lang w:val="eu-ES"/>
              </w:rPr>
            </w:pPr>
            <w:r w:rsidRPr="00B855CB">
              <w:rPr>
                <w:sz w:val="18"/>
                <w:szCs w:val="20"/>
                <w:lang w:val="eu-ES"/>
              </w:rPr>
              <w:t>Lana modu egokian antolatu eta konstantea izaten saiatu. Denbora aprobetxatu eta gauza garrantzitsuenetan zentratu. Ez dago dena bukatu beharrik, etorkizuneko lan bezala utz daiteke.</w:t>
            </w:r>
          </w:p>
        </w:tc>
      </w:tr>
      <w:tr w:rsidR="00F369E3" w:rsidRPr="00B855CB" w14:paraId="23786F90" w14:textId="77777777" w:rsidTr="00F369E3">
        <w:trPr>
          <w:trHeight w:val="1056"/>
        </w:trPr>
        <w:tc>
          <w:tcPr>
            <w:tcW w:w="421" w:type="dxa"/>
            <w:hideMark/>
          </w:tcPr>
          <w:p w14:paraId="1E043282" w14:textId="77777777" w:rsidR="00E85370" w:rsidRPr="00B855CB" w:rsidRDefault="00E85370" w:rsidP="00E85370">
            <w:pPr>
              <w:rPr>
                <w:sz w:val="18"/>
                <w:szCs w:val="20"/>
                <w:lang w:val="eu-ES"/>
              </w:rPr>
            </w:pPr>
            <w:r w:rsidRPr="00B855CB">
              <w:rPr>
                <w:sz w:val="18"/>
                <w:szCs w:val="20"/>
                <w:lang w:val="eu-ES"/>
              </w:rPr>
              <w:t>9</w:t>
            </w:r>
          </w:p>
        </w:tc>
        <w:tc>
          <w:tcPr>
            <w:tcW w:w="1134" w:type="dxa"/>
            <w:hideMark/>
          </w:tcPr>
          <w:p w14:paraId="22126212" w14:textId="77777777" w:rsidR="00E85370" w:rsidRPr="00B855CB" w:rsidRDefault="00E85370" w:rsidP="00E85370">
            <w:pPr>
              <w:rPr>
                <w:sz w:val="18"/>
                <w:szCs w:val="20"/>
                <w:lang w:val="eu-ES"/>
              </w:rPr>
            </w:pPr>
            <w:r w:rsidRPr="00B855CB">
              <w:rPr>
                <w:sz w:val="18"/>
                <w:szCs w:val="20"/>
                <w:lang w:val="eu-ES"/>
              </w:rPr>
              <w:t>25/05/2021</w:t>
            </w:r>
          </w:p>
        </w:tc>
        <w:tc>
          <w:tcPr>
            <w:tcW w:w="1275" w:type="dxa"/>
            <w:hideMark/>
          </w:tcPr>
          <w:p w14:paraId="364912E6" w14:textId="77777777" w:rsidR="00E85370" w:rsidRPr="00B855CB" w:rsidRDefault="00E85370">
            <w:pPr>
              <w:rPr>
                <w:sz w:val="18"/>
                <w:szCs w:val="20"/>
                <w:lang w:val="eu-ES"/>
              </w:rPr>
            </w:pPr>
            <w:r w:rsidRPr="00B855CB">
              <w:rPr>
                <w:sz w:val="18"/>
                <w:szCs w:val="20"/>
                <w:lang w:val="eu-ES"/>
              </w:rPr>
              <w:t>Egindako lanaren galera</w:t>
            </w:r>
          </w:p>
        </w:tc>
        <w:tc>
          <w:tcPr>
            <w:tcW w:w="2127" w:type="dxa"/>
            <w:hideMark/>
          </w:tcPr>
          <w:p w14:paraId="2C66CA89" w14:textId="77777777" w:rsidR="00E85370" w:rsidRPr="00B855CB" w:rsidRDefault="00E85370">
            <w:pPr>
              <w:rPr>
                <w:sz w:val="18"/>
                <w:szCs w:val="20"/>
                <w:lang w:val="eu-ES"/>
              </w:rPr>
            </w:pPr>
            <w:r w:rsidRPr="00B855CB">
              <w:rPr>
                <w:sz w:val="18"/>
                <w:szCs w:val="20"/>
                <w:lang w:val="eu-ES"/>
              </w:rPr>
              <w:t>Egindako lana galtzeak lana berregin behar izatea eragin dezake. Honek denbora galtzeaz gain frustrazioa eragiten du.</w:t>
            </w:r>
          </w:p>
        </w:tc>
        <w:tc>
          <w:tcPr>
            <w:tcW w:w="425" w:type="dxa"/>
            <w:hideMark/>
          </w:tcPr>
          <w:p w14:paraId="7E74C075" w14:textId="77777777" w:rsidR="00E85370" w:rsidRPr="00B855CB" w:rsidRDefault="00E85370" w:rsidP="00E85370">
            <w:pPr>
              <w:rPr>
                <w:sz w:val="18"/>
                <w:szCs w:val="20"/>
                <w:lang w:val="eu-ES"/>
              </w:rPr>
            </w:pPr>
            <w:r w:rsidRPr="00B855CB">
              <w:rPr>
                <w:sz w:val="18"/>
                <w:szCs w:val="20"/>
                <w:lang w:val="eu-ES"/>
              </w:rPr>
              <w:t>3</w:t>
            </w:r>
          </w:p>
        </w:tc>
        <w:tc>
          <w:tcPr>
            <w:tcW w:w="567" w:type="dxa"/>
            <w:hideMark/>
          </w:tcPr>
          <w:p w14:paraId="60084EC6" w14:textId="77777777" w:rsidR="00E85370" w:rsidRPr="00B855CB" w:rsidRDefault="00E85370" w:rsidP="00E85370">
            <w:pPr>
              <w:rPr>
                <w:sz w:val="18"/>
                <w:szCs w:val="20"/>
                <w:lang w:val="eu-ES"/>
              </w:rPr>
            </w:pPr>
            <w:r w:rsidRPr="00B855CB">
              <w:rPr>
                <w:sz w:val="18"/>
                <w:szCs w:val="20"/>
                <w:lang w:val="eu-ES"/>
              </w:rPr>
              <w:t>50%</w:t>
            </w:r>
          </w:p>
        </w:tc>
        <w:tc>
          <w:tcPr>
            <w:tcW w:w="567" w:type="dxa"/>
            <w:hideMark/>
          </w:tcPr>
          <w:p w14:paraId="39C2EEF3" w14:textId="77777777" w:rsidR="00E85370" w:rsidRPr="00B855CB" w:rsidRDefault="00E85370" w:rsidP="00E85370">
            <w:pPr>
              <w:rPr>
                <w:sz w:val="18"/>
                <w:szCs w:val="20"/>
                <w:lang w:val="eu-ES"/>
              </w:rPr>
            </w:pPr>
            <w:r w:rsidRPr="00B855CB">
              <w:rPr>
                <w:sz w:val="18"/>
                <w:szCs w:val="20"/>
                <w:lang w:val="eu-ES"/>
              </w:rPr>
              <w:t>1,5</w:t>
            </w:r>
          </w:p>
        </w:tc>
        <w:tc>
          <w:tcPr>
            <w:tcW w:w="1978" w:type="dxa"/>
            <w:hideMark/>
          </w:tcPr>
          <w:p w14:paraId="0655C522" w14:textId="77777777" w:rsidR="00E85370" w:rsidRPr="00B855CB" w:rsidRDefault="00E85370">
            <w:pPr>
              <w:rPr>
                <w:sz w:val="18"/>
                <w:szCs w:val="20"/>
                <w:lang w:val="eu-ES"/>
              </w:rPr>
            </w:pPr>
            <w:r w:rsidRPr="00B855CB">
              <w:rPr>
                <w:sz w:val="18"/>
                <w:szCs w:val="20"/>
                <w:lang w:val="eu-ES"/>
              </w:rPr>
              <w:t>Bertsio kontrola erabili proiektuaren informazio guztia gordetzeko. Datu guztien segurtasun kopiak egin egunero.</w:t>
            </w:r>
          </w:p>
        </w:tc>
      </w:tr>
      <w:tr w:rsidR="00F369E3" w:rsidRPr="00B855CB" w14:paraId="4BC3370B" w14:textId="77777777" w:rsidTr="00F369E3">
        <w:trPr>
          <w:trHeight w:val="1056"/>
        </w:trPr>
        <w:tc>
          <w:tcPr>
            <w:tcW w:w="421" w:type="dxa"/>
            <w:hideMark/>
          </w:tcPr>
          <w:p w14:paraId="5E5CA25B" w14:textId="77777777" w:rsidR="00E85370" w:rsidRPr="00B855CB" w:rsidRDefault="00E85370" w:rsidP="00E85370">
            <w:pPr>
              <w:rPr>
                <w:sz w:val="18"/>
                <w:szCs w:val="20"/>
                <w:lang w:val="eu-ES"/>
              </w:rPr>
            </w:pPr>
            <w:r w:rsidRPr="00B855CB">
              <w:rPr>
                <w:sz w:val="18"/>
                <w:szCs w:val="20"/>
                <w:lang w:val="eu-ES"/>
              </w:rPr>
              <w:t>10</w:t>
            </w:r>
          </w:p>
        </w:tc>
        <w:tc>
          <w:tcPr>
            <w:tcW w:w="1134" w:type="dxa"/>
            <w:hideMark/>
          </w:tcPr>
          <w:p w14:paraId="22CD5BFF" w14:textId="77777777" w:rsidR="00E85370" w:rsidRPr="00B855CB" w:rsidRDefault="00E85370" w:rsidP="00E85370">
            <w:pPr>
              <w:rPr>
                <w:sz w:val="18"/>
                <w:szCs w:val="20"/>
                <w:lang w:val="eu-ES"/>
              </w:rPr>
            </w:pPr>
            <w:r w:rsidRPr="00B855CB">
              <w:rPr>
                <w:sz w:val="18"/>
                <w:szCs w:val="20"/>
                <w:lang w:val="eu-ES"/>
              </w:rPr>
              <w:t>25/05/2021</w:t>
            </w:r>
          </w:p>
        </w:tc>
        <w:tc>
          <w:tcPr>
            <w:tcW w:w="1275" w:type="dxa"/>
            <w:hideMark/>
          </w:tcPr>
          <w:p w14:paraId="3B4EFE6F" w14:textId="77777777" w:rsidR="00E85370" w:rsidRPr="00B855CB" w:rsidRDefault="00E85370">
            <w:pPr>
              <w:rPr>
                <w:sz w:val="18"/>
                <w:szCs w:val="20"/>
                <w:lang w:val="eu-ES"/>
              </w:rPr>
            </w:pPr>
            <w:r w:rsidRPr="00B855CB">
              <w:rPr>
                <w:sz w:val="18"/>
                <w:szCs w:val="20"/>
                <w:lang w:val="eu-ES"/>
              </w:rPr>
              <w:t>Ordenagailuarekin arazoak</w:t>
            </w:r>
          </w:p>
        </w:tc>
        <w:tc>
          <w:tcPr>
            <w:tcW w:w="2127" w:type="dxa"/>
            <w:hideMark/>
          </w:tcPr>
          <w:p w14:paraId="6083B606" w14:textId="77777777" w:rsidR="00E85370" w:rsidRPr="00B855CB" w:rsidRDefault="00E85370">
            <w:pPr>
              <w:rPr>
                <w:sz w:val="18"/>
                <w:szCs w:val="20"/>
                <w:lang w:val="eu-ES"/>
              </w:rPr>
            </w:pPr>
            <w:r w:rsidRPr="00B855CB">
              <w:rPr>
                <w:sz w:val="18"/>
                <w:szCs w:val="20"/>
                <w:lang w:val="eu-ES"/>
              </w:rPr>
              <w:t>Nire ordenagailuarekin arazoak izateak denbora galtzeak eragin ditzake. Ordenagailua konpondu bitartean lana egin ahal ez izatea eragin dezake.</w:t>
            </w:r>
          </w:p>
        </w:tc>
        <w:tc>
          <w:tcPr>
            <w:tcW w:w="425" w:type="dxa"/>
            <w:hideMark/>
          </w:tcPr>
          <w:p w14:paraId="37EAEBE2" w14:textId="77777777" w:rsidR="00E85370" w:rsidRPr="00B855CB" w:rsidRDefault="00E85370" w:rsidP="00E85370">
            <w:pPr>
              <w:rPr>
                <w:sz w:val="18"/>
                <w:szCs w:val="20"/>
                <w:lang w:val="eu-ES"/>
              </w:rPr>
            </w:pPr>
            <w:r w:rsidRPr="00B855CB">
              <w:rPr>
                <w:sz w:val="18"/>
                <w:szCs w:val="20"/>
                <w:lang w:val="eu-ES"/>
              </w:rPr>
              <w:t>3</w:t>
            </w:r>
          </w:p>
        </w:tc>
        <w:tc>
          <w:tcPr>
            <w:tcW w:w="567" w:type="dxa"/>
            <w:hideMark/>
          </w:tcPr>
          <w:p w14:paraId="4A67FF90" w14:textId="77777777" w:rsidR="00E85370" w:rsidRPr="00B855CB" w:rsidRDefault="00E85370" w:rsidP="00E85370">
            <w:pPr>
              <w:rPr>
                <w:sz w:val="18"/>
                <w:szCs w:val="20"/>
                <w:lang w:val="eu-ES"/>
              </w:rPr>
            </w:pPr>
            <w:r w:rsidRPr="00B855CB">
              <w:rPr>
                <w:sz w:val="18"/>
                <w:szCs w:val="20"/>
                <w:lang w:val="eu-ES"/>
              </w:rPr>
              <w:t>25%</w:t>
            </w:r>
          </w:p>
        </w:tc>
        <w:tc>
          <w:tcPr>
            <w:tcW w:w="567" w:type="dxa"/>
            <w:hideMark/>
          </w:tcPr>
          <w:p w14:paraId="12C41593" w14:textId="77777777" w:rsidR="00E85370" w:rsidRPr="00B855CB" w:rsidRDefault="00E85370" w:rsidP="00E85370">
            <w:pPr>
              <w:rPr>
                <w:sz w:val="18"/>
                <w:szCs w:val="20"/>
                <w:lang w:val="eu-ES"/>
              </w:rPr>
            </w:pPr>
            <w:r w:rsidRPr="00B855CB">
              <w:rPr>
                <w:sz w:val="18"/>
                <w:szCs w:val="20"/>
                <w:lang w:val="eu-ES"/>
              </w:rPr>
              <w:t>0,8</w:t>
            </w:r>
          </w:p>
        </w:tc>
        <w:tc>
          <w:tcPr>
            <w:tcW w:w="1978" w:type="dxa"/>
            <w:hideMark/>
          </w:tcPr>
          <w:p w14:paraId="077C6F37" w14:textId="77777777" w:rsidR="00E85370" w:rsidRPr="00B855CB" w:rsidRDefault="00E85370">
            <w:pPr>
              <w:rPr>
                <w:sz w:val="18"/>
                <w:szCs w:val="20"/>
                <w:lang w:val="eu-ES"/>
              </w:rPr>
            </w:pPr>
            <w:r w:rsidRPr="00B855CB">
              <w:rPr>
                <w:sz w:val="18"/>
                <w:szCs w:val="20"/>
                <w:lang w:val="eu-ES"/>
              </w:rPr>
              <w:t>Alternatiba moduan lanerako tutoreak emandako makina birtuala edukitzea.</w:t>
            </w:r>
          </w:p>
        </w:tc>
      </w:tr>
      <w:tr w:rsidR="00F369E3" w:rsidRPr="00B855CB" w14:paraId="60362093" w14:textId="77777777" w:rsidTr="00F369E3">
        <w:trPr>
          <w:trHeight w:val="1320"/>
        </w:trPr>
        <w:tc>
          <w:tcPr>
            <w:tcW w:w="421" w:type="dxa"/>
            <w:hideMark/>
          </w:tcPr>
          <w:p w14:paraId="1B238554" w14:textId="77777777" w:rsidR="00E85370" w:rsidRPr="00B855CB" w:rsidRDefault="00E85370" w:rsidP="00E85370">
            <w:pPr>
              <w:rPr>
                <w:sz w:val="18"/>
                <w:szCs w:val="20"/>
                <w:lang w:val="eu-ES"/>
              </w:rPr>
            </w:pPr>
            <w:r w:rsidRPr="00B855CB">
              <w:rPr>
                <w:sz w:val="18"/>
                <w:szCs w:val="20"/>
                <w:lang w:val="eu-ES"/>
              </w:rPr>
              <w:lastRenderedPageBreak/>
              <w:t>11</w:t>
            </w:r>
          </w:p>
        </w:tc>
        <w:tc>
          <w:tcPr>
            <w:tcW w:w="1134" w:type="dxa"/>
            <w:hideMark/>
          </w:tcPr>
          <w:p w14:paraId="3CBEA34F" w14:textId="77777777" w:rsidR="00E85370" w:rsidRPr="00B855CB" w:rsidRDefault="00E85370" w:rsidP="00E85370">
            <w:pPr>
              <w:rPr>
                <w:sz w:val="18"/>
                <w:szCs w:val="20"/>
                <w:lang w:val="eu-ES"/>
              </w:rPr>
            </w:pPr>
            <w:r w:rsidRPr="00B855CB">
              <w:rPr>
                <w:sz w:val="18"/>
                <w:szCs w:val="20"/>
                <w:lang w:val="eu-ES"/>
              </w:rPr>
              <w:t>25/05/2021</w:t>
            </w:r>
          </w:p>
        </w:tc>
        <w:tc>
          <w:tcPr>
            <w:tcW w:w="1275" w:type="dxa"/>
            <w:hideMark/>
          </w:tcPr>
          <w:p w14:paraId="788BE596" w14:textId="77777777" w:rsidR="00E85370" w:rsidRPr="00B855CB" w:rsidRDefault="00E85370">
            <w:pPr>
              <w:rPr>
                <w:sz w:val="18"/>
                <w:szCs w:val="20"/>
                <w:lang w:val="eu-ES"/>
              </w:rPr>
            </w:pPr>
            <w:r w:rsidRPr="00B855CB">
              <w:rPr>
                <w:sz w:val="18"/>
                <w:szCs w:val="20"/>
                <w:lang w:val="eu-ES"/>
              </w:rPr>
              <w:t>Makina birtualarekin arazoak</w:t>
            </w:r>
          </w:p>
        </w:tc>
        <w:tc>
          <w:tcPr>
            <w:tcW w:w="2127" w:type="dxa"/>
            <w:hideMark/>
          </w:tcPr>
          <w:p w14:paraId="29F3AE2B" w14:textId="77777777" w:rsidR="00E85370" w:rsidRPr="00B855CB" w:rsidRDefault="00E85370">
            <w:pPr>
              <w:rPr>
                <w:sz w:val="18"/>
                <w:szCs w:val="20"/>
                <w:lang w:val="eu-ES"/>
              </w:rPr>
            </w:pPr>
            <w:r w:rsidRPr="00B855CB">
              <w:rPr>
                <w:sz w:val="18"/>
                <w:szCs w:val="20"/>
                <w:lang w:val="eu-ES"/>
              </w:rPr>
              <w:t>Makina birtualekin arazoak izateak lanerako ingurune hori eskuragarri ez izatea eragin dezake. Nire kasuan ordenagailu pertsonala erabili dudanez ez dauka eragin handirik.</w:t>
            </w:r>
          </w:p>
        </w:tc>
        <w:tc>
          <w:tcPr>
            <w:tcW w:w="425" w:type="dxa"/>
            <w:hideMark/>
          </w:tcPr>
          <w:p w14:paraId="046D7912" w14:textId="77777777" w:rsidR="00E85370" w:rsidRPr="00B855CB" w:rsidRDefault="00E85370" w:rsidP="00E85370">
            <w:pPr>
              <w:rPr>
                <w:sz w:val="18"/>
                <w:szCs w:val="20"/>
                <w:lang w:val="eu-ES"/>
              </w:rPr>
            </w:pPr>
            <w:r w:rsidRPr="00B855CB">
              <w:rPr>
                <w:sz w:val="18"/>
                <w:szCs w:val="20"/>
                <w:lang w:val="eu-ES"/>
              </w:rPr>
              <w:t>2</w:t>
            </w:r>
          </w:p>
        </w:tc>
        <w:tc>
          <w:tcPr>
            <w:tcW w:w="567" w:type="dxa"/>
            <w:hideMark/>
          </w:tcPr>
          <w:p w14:paraId="76CA6C05" w14:textId="77777777" w:rsidR="00E85370" w:rsidRPr="00B855CB" w:rsidRDefault="00E85370" w:rsidP="00E85370">
            <w:pPr>
              <w:rPr>
                <w:sz w:val="18"/>
                <w:szCs w:val="20"/>
                <w:lang w:val="eu-ES"/>
              </w:rPr>
            </w:pPr>
            <w:r w:rsidRPr="00B855CB">
              <w:rPr>
                <w:sz w:val="18"/>
                <w:szCs w:val="20"/>
                <w:lang w:val="eu-ES"/>
              </w:rPr>
              <w:t>50%</w:t>
            </w:r>
          </w:p>
        </w:tc>
        <w:tc>
          <w:tcPr>
            <w:tcW w:w="567" w:type="dxa"/>
            <w:hideMark/>
          </w:tcPr>
          <w:p w14:paraId="4E9EFCC4" w14:textId="77777777" w:rsidR="00E85370" w:rsidRPr="00B855CB" w:rsidRDefault="00E85370" w:rsidP="00E85370">
            <w:pPr>
              <w:rPr>
                <w:sz w:val="18"/>
                <w:szCs w:val="20"/>
                <w:lang w:val="eu-ES"/>
              </w:rPr>
            </w:pPr>
            <w:r w:rsidRPr="00B855CB">
              <w:rPr>
                <w:sz w:val="18"/>
                <w:szCs w:val="20"/>
                <w:lang w:val="eu-ES"/>
              </w:rPr>
              <w:t>1,0</w:t>
            </w:r>
          </w:p>
        </w:tc>
        <w:tc>
          <w:tcPr>
            <w:tcW w:w="1978" w:type="dxa"/>
            <w:hideMark/>
          </w:tcPr>
          <w:p w14:paraId="4453DC45" w14:textId="77777777" w:rsidR="00E85370" w:rsidRPr="00B855CB" w:rsidRDefault="00E85370">
            <w:pPr>
              <w:rPr>
                <w:sz w:val="18"/>
                <w:szCs w:val="20"/>
                <w:lang w:val="eu-ES"/>
              </w:rPr>
            </w:pPr>
            <w:r w:rsidRPr="00B855CB">
              <w:rPr>
                <w:sz w:val="18"/>
                <w:szCs w:val="20"/>
                <w:lang w:val="eu-ES"/>
              </w:rPr>
              <w:t>Ordenagailu pertsonala erabili garapenerako ingurune nagusi moduan. Makina birtuala alternatiba moduan eduki arazoren bat badago erabiltzeko.</w:t>
            </w:r>
          </w:p>
        </w:tc>
      </w:tr>
      <w:tr w:rsidR="00F369E3" w:rsidRPr="001E16DC" w14:paraId="3AC13533" w14:textId="77777777" w:rsidTr="00F369E3">
        <w:trPr>
          <w:trHeight w:val="1056"/>
        </w:trPr>
        <w:tc>
          <w:tcPr>
            <w:tcW w:w="421" w:type="dxa"/>
            <w:hideMark/>
          </w:tcPr>
          <w:p w14:paraId="178C9B9E" w14:textId="77777777" w:rsidR="00E85370" w:rsidRPr="00B855CB" w:rsidRDefault="00E85370" w:rsidP="00E85370">
            <w:pPr>
              <w:rPr>
                <w:sz w:val="18"/>
                <w:szCs w:val="20"/>
                <w:lang w:val="eu-ES"/>
              </w:rPr>
            </w:pPr>
            <w:r w:rsidRPr="00B855CB">
              <w:rPr>
                <w:sz w:val="18"/>
                <w:szCs w:val="20"/>
                <w:lang w:val="eu-ES"/>
              </w:rPr>
              <w:t>12</w:t>
            </w:r>
          </w:p>
        </w:tc>
        <w:tc>
          <w:tcPr>
            <w:tcW w:w="1134" w:type="dxa"/>
            <w:hideMark/>
          </w:tcPr>
          <w:p w14:paraId="083ACBAD" w14:textId="77777777" w:rsidR="00E85370" w:rsidRPr="00B855CB" w:rsidRDefault="00E85370" w:rsidP="00E85370">
            <w:pPr>
              <w:rPr>
                <w:sz w:val="18"/>
                <w:szCs w:val="20"/>
                <w:lang w:val="eu-ES"/>
              </w:rPr>
            </w:pPr>
            <w:r w:rsidRPr="00B855CB">
              <w:rPr>
                <w:sz w:val="18"/>
                <w:szCs w:val="20"/>
                <w:lang w:val="eu-ES"/>
              </w:rPr>
              <w:t>25/05/2021</w:t>
            </w:r>
          </w:p>
        </w:tc>
        <w:tc>
          <w:tcPr>
            <w:tcW w:w="1275" w:type="dxa"/>
            <w:hideMark/>
          </w:tcPr>
          <w:p w14:paraId="52A46611" w14:textId="77777777" w:rsidR="00E85370" w:rsidRPr="00B855CB" w:rsidRDefault="00E85370">
            <w:pPr>
              <w:rPr>
                <w:sz w:val="18"/>
                <w:szCs w:val="20"/>
                <w:lang w:val="eu-ES"/>
              </w:rPr>
            </w:pPr>
            <w:r w:rsidRPr="00B855CB">
              <w:rPr>
                <w:sz w:val="18"/>
                <w:szCs w:val="20"/>
                <w:lang w:val="eu-ES"/>
              </w:rPr>
              <w:t>Proiektuaren planteamendu aldaketa</w:t>
            </w:r>
          </w:p>
        </w:tc>
        <w:tc>
          <w:tcPr>
            <w:tcW w:w="2127" w:type="dxa"/>
            <w:hideMark/>
          </w:tcPr>
          <w:p w14:paraId="07EC7930" w14:textId="77777777" w:rsidR="00E85370" w:rsidRPr="00B855CB" w:rsidRDefault="00E85370">
            <w:pPr>
              <w:rPr>
                <w:sz w:val="18"/>
                <w:szCs w:val="20"/>
                <w:lang w:val="eu-ES"/>
              </w:rPr>
            </w:pPr>
            <w:r w:rsidRPr="00B855CB">
              <w:rPr>
                <w:sz w:val="18"/>
                <w:szCs w:val="20"/>
                <w:lang w:val="eu-ES"/>
              </w:rPr>
              <w:t>Proiektuan ziurgabetasun handia dagoenez, hurbilpen aldaketak egon daitezke. Honek atzerapenak eragin ditzake.</w:t>
            </w:r>
          </w:p>
        </w:tc>
        <w:tc>
          <w:tcPr>
            <w:tcW w:w="425" w:type="dxa"/>
            <w:hideMark/>
          </w:tcPr>
          <w:p w14:paraId="15F1E634" w14:textId="77777777" w:rsidR="00E85370" w:rsidRPr="00B855CB" w:rsidRDefault="00E85370" w:rsidP="00E85370">
            <w:pPr>
              <w:rPr>
                <w:sz w:val="18"/>
                <w:szCs w:val="20"/>
                <w:lang w:val="eu-ES"/>
              </w:rPr>
            </w:pPr>
            <w:r w:rsidRPr="00B855CB">
              <w:rPr>
                <w:sz w:val="18"/>
                <w:szCs w:val="20"/>
                <w:lang w:val="eu-ES"/>
              </w:rPr>
              <w:t>3</w:t>
            </w:r>
          </w:p>
        </w:tc>
        <w:tc>
          <w:tcPr>
            <w:tcW w:w="567" w:type="dxa"/>
            <w:hideMark/>
          </w:tcPr>
          <w:p w14:paraId="7C192278" w14:textId="77777777" w:rsidR="00E85370" w:rsidRPr="00B855CB" w:rsidRDefault="00E85370" w:rsidP="00E85370">
            <w:pPr>
              <w:rPr>
                <w:sz w:val="18"/>
                <w:szCs w:val="20"/>
                <w:lang w:val="eu-ES"/>
              </w:rPr>
            </w:pPr>
            <w:r w:rsidRPr="00B855CB">
              <w:rPr>
                <w:sz w:val="18"/>
                <w:szCs w:val="20"/>
                <w:lang w:val="eu-ES"/>
              </w:rPr>
              <w:t>75%</w:t>
            </w:r>
          </w:p>
        </w:tc>
        <w:tc>
          <w:tcPr>
            <w:tcW w:w="567" w:type="dxa"/>
            <w:hideMark/>
          </w:tcPr>
          <w:p w14:paraId="6B4C3DAB" w14:textId="77777777" w:rsidR="00E85370" w:rsidRPr="00B855CB" w:rsidRDefault="00E85370" w:rsidP="00E85370">
            <w:pPr>
              <w:rPr>
                <w:sz w:val="18"/>
                <w:szCs w:val="20"/>
                <w:lang w:val="eu-ES"/>
              </w:rPr>
            </w:pPr>
            <w:r w:rsidRPr="00B855CB">
              <w:rPr>
                <w:sz w:val="18"/>
                <w:szCs w:val="20"/>
                <w:lang w:val="eu-ES"/>
              </w:rPr>
              <w:t>2,3</w:t>
            </w:r>
          </w:p>
        </w:tc>
        <w:tc>
          <w:tcPr>
            <w:tcW w:w="1978" w:type="dxa"/>
            <w:hideMark/>
          </w:tcPr>
          <w:p w14:paraId="66E6AE7F" w14:textId="77777777" w:rsidR="00E85370" w:rsidRPr="00B855CB" w:rsidRDefault="00E85370" w:rsidP="008F5175">
            <w:pPr>
              <w:keepNext/>
              <w:rPr>
                <w:sz w:val="18"/>
                <w:szCs w:val="20"/>
                <w:lang w:val="eu-ES"/>
              </w:rPr>
            </w:pPr>
            <w:r w:rsidRPr="00B855CB">
              <w:rPr>
                <w:sz w:val="18"/>
                <w:szCs w:val="20"/>
                <w:lang w:val="eu-ES"/>
              </w:rPr>
              <w:t>Proiektuaren osagaiak ahalik eta flexibleenak egiten saiatu. Horrela, hurbilpena aldatu arren egindako lana aprobetxatu daiteke.</w:t>
            </w:r>
          </w:p>
        </w:tc>
      </w:tr>
    </w:tbl>
    <w:bookmarkStart w:id="546" w:name="_Ref73281261"/>
    <w:p w14:paraId="03B46A9C" w14:textId="74653D02" w:rsidR="008F5175" w:rsidRPr="00B855CB" w:rsidRDefault="005878E1" w:rsidP="00A32D1C">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547" w:name="_Toc74928467"/>
      <w:r w:rsidR="006F125A">
        <w:rPr>
          <w:noProof/>
          <w:lang w:val="eu-ES"/>
        </w:rPr>
        <w:t>12</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6F125A">
        <w:rPr>
          <w:noProof/>
          <w:lang w:val="eu-ES"/>
        </w:rPr>
        <w:t>1</w:t>
      </w:r>
      <w:r w:rsidRPr="00B855CB">
        <w:rPr>
          <w:lang w:val="eu-ES"/>
        </w:rPr>
        <w:fldChar w:fldCharType="end"/>
      </w:r>
      <w:r w:rsidR="008F5175" w:rsidRPr="00B855CB">
        <w:rPr>
          <w:lang w:val="eu-ES"/>
        </w:rPr>
        <w:t>. Taula</w:t>
      </w:r>
      <w:bookmarkEnd w:id="546"/>
      <w:r w:rsidR="008F5175" w:rsidRPr="00B855CB">
        <w:rPr>
          <w:lang w:val="eu-ES"/>
        </w:rPr>
        <w:t>. Identifikatutako arriskuen zehaztasunak.</w:t>
      </w:r>
      <w:bookmarkEnd w:id="547"/>
    </w:p>
    <w:p w14:paraId="46716142" w14:textId="6821CD18" w:rsidR="00EE0C4E" w:rsidRPr="00B855CB" w:rsidRDefault="00EE0C4E" w:rsidP="00EE0C4E">
      <w:pPr>
        <w:pStyle w:val="Ttulo2"/>
        <w:rPr>
          <w:lang w:val="eu-ES"/>
        </w:rPr>
      </w:pPr>
      <w:bookmarkStart w:id="548" w:name="_Toc74928358"/>
      <w:r w:rsidRPr="00B855CB">
        <w:rPr>
          <w:lang w:val="eu-ES"/>
        </w:rPr>
        <w:t>Arriskuen Analisia</w:t>
      </w:r>
      <w:bookmarkEnd w:id="548"/>
    </w:p>
    <w:p w14:paraId="73C5F299" w14:textId="0A64C3BF" w:rsidR="00EE0C4E" w:rsidRPr="00B855CB" w:rsidRDefault="00515074" w:rsidP="00515074">
      <w:pPr>
        <w:jc w:val="both"/>
        <w:rPr>
          <w:lang w:val="eu-ES"/>
        </w:rPr>
      </w:pPr>
      <w:r w:rsidRPr="00B855CB">
        <w:rPr>
          <w:lang w:val="eu-ES"/>
        </w:rPr>
        <w:t>Arriskuen analisia egiteko arriskuen inpaktua eta probabilitatea bidertzen dira, eta magnitudea kalkulatzen da. Horrela, arrisku garrantzitsuenak zein diren argiago izango dugu uneoro.</w:t>
      </w:r>
      <w:r w:rsidR="002353A6" w:rsidRPr="00B855CB">
        <w:rPr>
          <w:lang w:val="eu-ES"/>
        </w:rPr>
        <w:t xml:space="preserve"> </w:t>
      </w:r>
      <w:r w:rsidR="002353A6" w:rsidRPr="00B855CB">
        <w:rPr>
          <w:lang w:val="eu-ES"/>
        </w:rPr>
        <w:fldChar w:fldCharType="begin"/>
      </w:r>
      <w:r w:rsidR="002353A6" w:rsidRPr="00B855CB">
        <w:rPr>
          <w:lang w:val="eu-ES"/>
        </w:rPr>
        <w:instrText xml:space="preserve"> REF _Ref73282422 \h </w:instrText>
      </w:r>
      <w:r w:rsidR="002353A6" w:rsidRPr="00B855CB">
        <w:rPr>
          <w:lang w:val="eu-ES"/>
        </w:rPr>
      </w:r>
      <w:r w:rsidR="002353A6" w:rsidRPr="00B855CB">
        <w:rPr>
          <w:lang w:val="eu-ES"/>
        </w:rPr>
        <w:fldChar w:fldCharType="separate"/>
      </w:r>
      <w:ins w:id="549" w:author="Julen Etxaniz Aragoneses" w:date="2021-08-23T12:18:00Z">
        <w:r w:rsidR="006F125A">
          <w:rPr>
            <w:noProof/>
            <w:lang w:val="eu-ES"/>
          </w:rPr>
          <w:t>12</w:t>
        </w:r>
        <w:r w:rsidR="006F125A" w:rsidRPr="00B855CB">
          <w:rPr>
            <w:lang w:val="eu-ES"/>
          </w:rPr>
          <w:t>.</w:t>
        </w:r>
        <w:r w:rsidR="006F125A">
          <w:rPr>
            <w:noProof/>
            <w:lang w:val="eu-ES"/>
          </w:rPr>
          <w:t>1</w:t>
        </w:r>
        <w:r w:rsidR="006F125A" w:rsidRPr="00B855CB">
          <w:rPr>
            <w:lang w:val="eu-ES"/>
          </w:rPr>
          <w:t>. Irudia</w:t>
        </w:r>
      </w:ins>
      <w:del w:id="550" w:author="Julen Etxaniz Aragoneses" w:date="2021-08-23T12:16:00Z">
        <w:r w:rsidR="00B94161" w:rsidDel="006B278F">
          <w:rPr>
            <w:noProof/>
            <w:lang w:val="eu-ES"/>
          </w:rPr>
          <w:delText>12</w:delText>
        </w:r>
        <w:r w:rsidR="00B94161" w:rsidRPr="00B855CB" w:rsidDel="006B278F">
          <w:rPr>
            <w:lang w:val="eu-ES"/>
          </w:rPr>
          <w:delText>.</w:delText>
        </w:r>
        <w:r w:rsidR="00B94161" w:rsidDel="006B278F">
          <w:rPr>
            <w:noProof/>
            <w:lang w:val="eu-ES"/>
          </w:rPr>
          <w:delText>1</w:delText>
        </w:r>
        <w:r w:rsidR="00B94161" w:rsidRPr="00B855CB" w:rsidDel="006B278F">
          <w:rPr>
            <w:lang w:val="eu-ES"/>
          </w:rPr>
          <w:delText>. Irudia</w:delText>
        </w:r>
      </w:del>
      <w:r w:rsidR="002353A6" w:rsidRPr="00B855CB">
        <w:rPr>
          <w:lang w:val="eu-ES"/>
        </w:rPr>
        <w:fldChar w:fldCharType="end"/>
      </w:r>
      <w:r w:rsidR="002353A6" w:rsidRPr="00B855CB">
        <w:rPr>
          <w:lang w:val="eu-ES"/>
        </w:rPr>
        <w:t>n arri</w:t>
      </w:r>
      <w:r w:rsidR="00163561" w:rsidRPr="00B855CB">
        <w:rPr>
          <w:lang w:val="eu-ES"/>
        </w:rPr>
        <w:t>s</w:t>
      </w:r>
      <w:r w:rsidR="002353A6" w:rsidRPr="00B855CB">
        <w:rPr>
          <w:lang w:val="eu-ES"/>
        </w:rPr>
        <w:t xml:space="preserve">kuen </w:t>
      </w:r>
      <w:r w:rsidR="00163561" w:rsidRPr="00B855CB">
        <w:rPr>
          <w:lang w:val="eu-ES"/>
        </w:rPr>
        <w:t xml:space="preserve">inpaktu eta probabilitate analisia ikus daiteke. Arrisku </w:t>
      </w:r>
      <w:r w:rsidR="001E2FE8" w:rsidRPr="00B855CB">
        <w:rPr>
          <w:lang w:val="eu-ES"/>
        </w:rPr>
        <w:t>garrantzitsuenak</w:t>
      </w:r>
      <w:r w:rsidR="00163561" w:rsidRPr="00B855CB">
        <w:rPr>
          <w:lang w:val="eu-ES"/>
        </w:rPr>
        <w:t xml:space="preserve"> eskuinean eta goian agertzen dira.</w:t>
      </w:r>
    </w:p>
    <w:p w14:paraId="733BECE4" w14:textId="77777777" w:rsidR="002353A6" w:rsidRPr="00B855CB" w:rsidRDefault="002353A6" w:rsidP="002353A6">
      <w:pPr>
        <w:keepNext/>
        <w:jc w:val="center"/>
        <w:rPr>
          <w:lang w:val="eu-ES"/>
        </w:rPr>
      </w:pPr>
      <w:r w:rsidRPr="00B855CB">
        <w:rPr>
          <w:noProof/>
          <w:szCs w:val="20"/>
          <w:lang w:val="eu-ES" w:eastAsia="eu-ES"/>
        </w:rPr>
        <w:drawing>
          <wp:inline distT="0" distB="0" distL="0" distR="0" wp14:anchorId="24B43380" wp14:editId="5B5E31DF">
            <wp:extent cx="4581525" cy="3004820"/>
            <wp:effectExtent l="0" t="0" r="9525"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81525" cy="3004820"/>
                    </a:xfrm>
                    <a:prstGeom prst="rect">
                      <a:avLst/>
                    </a:prstGeom>
                    <a:noFill/>
                  </pic:spPr>
                </pic:pic>
              </a:graphicData>
            </a:graphic>
          </wp:inline>
        </w:drawing>
      </w:r>
    </w:p>
    <w:bookmarkStart w:id="551" w:name="_Ref73282422"/>
    <w:bookmarkStart w:id="552" w:name="_Ref73282419"/>
    <w:p w14:paraId="4A95B0D8" w14:textId="54526404" w:rsidR="002353A6" w:rsidRPr="00B855CB" w:rsidRDefault="00B855CB" w:rsidP="002353A6">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553" w:name="_Toc74928452"/>
      <w:r w:rsidR="006F125A">
        <w:rPr>
          <w:noProof/>
          <w:lang w:val="eu-ES"/>
        </w:rPr>
        <w:t>12</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6F125A">
        <w:rPr>
          <w:noProof/>
          <w:lang w:val="eu-ES"/>
        </w:rPr>
        <w:t>1</w:t>
      </w:r>
      <w:r w:rsidRPr="00B855CB">
        <w:rPr>
          <w:lang w:val="eu-ES"/>
        </w:rPr>
        <w:fldChar w:fldCharType="end"/>
      </w:r>
      <w:r w:rsidR="002353A6" w:rsidRPr="00B855CB">
        <w:rPr>
          <w:lang w:val="eu-ES"/>
        </w:rPr>
        <w:t>. Irudia</w:t>
      </w:r>
      <w:bookmarkEnd w:id="551"/>
      <w:r w:rsidR="002353A6" w:rsidRPr="00B855CB">
        <w:rPr>
          <w:lang w:val="eu-ES"/>
        </w:rPr>
        <w:t>. Arriskuen inpaktu eta probabilitate analisia.</w:t>
      </w:r>
      <w:bookmarkEnd w:id="552"/>
      <w:bookmarkEnd w:id="553"/>
    </w:p>
    <w:p w14:paraId="5EA61B14" w14:textId="79A45692" w:rsidR="001400EC" w:rsidRPr="00B855CB" w:rsidRDefault="001400EC" w:rsidP="003273CE">
      <w:pPr>
        <w:pStyle w:val="Ttulo1"/>
        <w:jc w:val="both"/>
        <w:rPr>
          <w:lang w:val="eu-ES"/>
        </w:rPr>
      </w:pPr>
      <w:bookmarkStart w:id="554" w:name="_Toc74928359"/>
      <w:r w:rsidRPr="00B855CB">
        <w:rPr>
          <w:lang w:val="eu-ES"/>
        </w:rPr>
        <w:t>Proiektuaren Antolamendua eta Kudeaketa</w:t>
      </w:r>
      <w:bookmarkEnd w:id="554"/>
    </w:p>
    <w:p w14:paraId="309A0EAF" w14:textId="2CC24806" w:rsidR="00FD531F" w:rsidRPr="00B855CB" w:rsidRDefault="00FD531F" w:rsidP="00FD531F">
      <w:pPr>
        <w:jc w:val="both"/>
        <w:rPr>
          <w:lang w:val="eu-ES"/>
        </w:rPr>
      </w:pPr>
      <w:r w:rsidRPr="00B855CB">
        <w:rPr>
          <w:lang w:val="eu-ES"/>
        </w:rPr>
        <w:t xml:space="preserve">Kapitulu honek proposatutako sistemaren proiektuaren antolaketa eta kudeaketa egiteko jarraitu beharreko plana deskribatzea du helburu. Honetarako, </w:t>
      </w:r>
      <w:r w:rsidRPr="00B855CB">
        <w:rPr>
          <w:i/>
          <w:iCs/>
          <w:lang w:val="eu-ES"/>
        </w:rPr>
        <w:t xml:space="preserve">Project Management Insitutek </w:t>
      </w:r>
      <w:r w:rsidRPr="00B855CB">
        <w:rPr>
          <w:lang w:val="eu-ES"/>
        </w:rPr>
        <w:t xml:space="preserve">gomendatutako </w:t>
      </w:r>
      <w:r w:rsidRPr="00B855CB">
        <w:rPr>
          <w:i/>
          <w:iCs/>
          <w:lang w:val="eu-ES"/>
        </w:rPr>
        <w:t>PMBOK</w:t>
      </w:r>
      <w:r w:rsidRPr="00B855CB">
        <w:rPr>
          <w:lang w:val="eu-ES"/>
        </w:rPr>
        <w:t xml:space="preserve"> gida jarraitu da.</w:t>
      </w:r>
    </w:p>
    <w:p w14:paraId="4AB07114" w14:textId="60AAF270" w:rsidR="008250C7" w:rsidRPr="00B855CB" w:rsidRDefault="008250C7" w:rsidP="008250C7">
      <w:pPr>
        <w:pStyle w:val="Ttulo2"/>
        <w:rPr>
          <w:lang w:val="eu-ES"/>
        </w:rPr>
      </w:pPr>
      <w:bookmarkStart w:id="555" w:name="_Toc74928360"/>
      <w:r w:rsidRPr="00B855CB">
        <w:rPr>
          <w:lang w:val="eu-ES"/>
        </w:rPr>
        <w:t>Proiektuaren Antolamendua</w:t>
      </w:r>
      <w:bookmarkEnd w:id="555"/>
    </w:p>
    <w:p w14:paraId="1923AD6C" w14:textId="5C77D320" w:rsidR="00810EE5" w:rsidRPr="00B855CB" w:rsidRDefault="00810EE5" w:rsidP="00810EE5">
      <w:pPr>
        <w:jc w:val="both"/>
        <w:rPr>
          <w:lang w:val="eu-ES"/>
        </w:rPr>
      </w:pPr>
      <w:r w:rsidRPr="00B855CB">
        <w:rPr>
          <w:lang w:val="eu-ES"/>
        </w:rPr>
        <w:t>Proiektuaren antolaketari dagokionez, garrantzitsua da hasieratik hainbat aspektu argi edukitzea: taldekideen rolak, informazio-sistema eta komunikazio-kanalak.</w:t>
      </w:r>
    </w:p>
    <w:p w14:paraId="4EE2144A" w14:textId="120E3FA5" w:rsidR="008250C7" w:rsidRPr="00B855CB" w:rsidRDefault="00155D6D" w:rsidP="008250C7">
      <w:pPr>
        <w:pStyle w:val="Ttulo3"/>
        <w:rPr>
          <w:lang w:val="eu-ES"/>
        </w:rPr>
      </w:pPr>
      <w:bookmarkStart w:id="556" w:name="_Toc74928361"/>
      <w:r w:rsidRPr="00B855CB">
        <w:rPr>
          <w:lang w:val="eu-ES"/>
        </w:rPr>
        <w:lastRenderedPageBreak/>
        <w:t>Taldekideak eta rolak</w:t>
      </w:r>
      <w:bookmarkEnd w:id="556"/>
    </w:p>
    <w:p w14:paraId="4CC31613" w14:textId="2EF984E3" w:rsidR="000409B3" w:rsidRPr="00B855CB" w:rsidRDefault="00E95A2B" w:rsidP="00191222">
      <w:pPr>
        <w:jc w:val="both"/>
        <w:rPr>
          <w:lang w:val="eu-ES"/>
        </w:rPr>
      </w:pPr>
      <w:bookmarkStart w:id="557" w:name="_Hlk73453216"/>
      <w:r w:rsidRPr="00B855CB">
        <w:rPr>
          <w:lang w:val="eu-ES"/>
        </w:rPr>
        <w:t>Proiektu hau Gradu Amaierako Lana denez, ni naiz proiektuaren kide bakarra</w:t>
      </w:r>
      <w:r w:rsidR="000409B3" w:rsidRPr="00B855CB">
        <w:rPr>
          <w:lang w:val="eu-ES"/>
        </w:rPr>
        <w:t>, Julen Etxaniz</w:t>
      </w:r>
      <w:r w:rsidRPr="00B855CB">
        <w:rPr>
          <w:lang w:val="eu-ES"/>
        </w:rPr>
        <w:t xml:space="preserve">. Beraz, nik hartu beharko ditut OpenUp metodologian beharrezkoak diren rol guztiak: </w:t>
      </w:r>
      <w:r w:rsidR="000409B3" w:rsidRPr="00B855CB">
        <w:rPr>
          <w:lang w:val="eu-ES"/>
        </w:rPr>
        <w:t xml:space="preserve">Proiektu Kudeatzailea, Analista, Arkitektoa, Probatzailea, Garatzailea, etab. </w:t>
      </w:r>
      <w:r w:rsidRPr="00B855CB">
        <w:rPr>
          <w:lang w:val="eu-ES"/>
        </w:rPr>
        <w:t>Proiektuaren tutorea Juan Manuel Pikatza izango da.</w:t>
      </w:r>
    </w:p>
    <w:p w14:paraId="470A0B49" w14:textId="65FFDB9C" w:rsidR="00E95A2B" w:rsidRPr="00B855CB" w:rsidRDefault="00E95A2B" w:rsidP="00191222">
      <w:pPr>
        <w:pStyle w:val="Ttulo3"/>
        <w:jc w:val="both"/>
        <w:rPr>
          <w:lang w:val="eu-ES"/>
        </w:rPr>
      </w:pPr>
      <w:bookmarkStart w:id="558" w:name="_Toc74928362"/>
      <w:bookmarkEnd w:id="557"/>
      <w:r w:rsidRPr="00B855CB">
        <w:rPr>
          <w:lang w:val="eu-ES"/>
        </w:rPr>
        <w:t>Informazio-sistema</w:t>
      </w:r>
      <w:bookmarkEnd w:id="558"/>
    </w:p>
    <w:p w14:paraId="2398E84F" w14:textId="5AAC4882" w:rsidR="00155D6D" w:rsidRPr="00B855CB" w:rsidRDefault="00155D6D" w:rsidP="00191222">
      <w:pPr>
        <w:jc w:val="both"/>
        <w:rPr>
          <w:lang w:val="eu-ES"/>
        </w:rPr>
      </w:pPr>
      <w:r w:rsidRPr="00B855CB">
        <w:rPr>
          <w:lang w:val="eu-ES"/>
        </w:rPr>
        <w:t>Sistemaren hedapenean komentatu den moduan, proiektuaren dokumentazioa eta inplementazioa publikoki eskuragarri egongo dira GitHub bidez eta webgune bidez. Printzipioz, lana bukatu ondoren ere eskuragarri jarraituko dute, edozeinek kontsultatu ahal izan ditzan.</w:t>
      </w:r>
      <w:r w:rsidR="00191222" w:rsidRPr="00B855CB">
        <w:rPr>
          <w:lang w:val="eu-ES"/>
        </w:rPr>
        <w:t xml:space="preserve"> </w:t>
      </w:r>
      <w:r w:rsidR="00191222" w:rsidRPr="00B855CB">
        <w:rPr>
          <w:rFonts w:cstheme="minorHAnsi"/>
          <w:lang w:val="eu-ES"/>
        </w:rPr>
        <w:t>Gainera, amaitutakoan zuzendariak emandako makinara igoko da lana, proiektu honi jarraipena emateko eskuragarri egon dadin.</w:t>
      </w:r>
    </w:p>
    <w:p w14:paraId="4F4D6A9C" w14:textId="32E45C72" w:rsidR="00155D6D" w:rsidRPr="00B855CB" w:rsidRDefault="00155D6D" w:rsidP="00191222">
      <w:pPr>
        <w:jc w:val="both"/>
        <w:rPr>
          <w:lang w:val="eu-ES"/>
        </w:rPr>
      </w:pPr>
      <w:r w:rsidRPr="00B855CB">
        <w:rPr>
          <w:lang w:val="eu-ES"/>
        </w:rPr>
        <w:t>Estrategia honekin ziurtatzen da nik eta tutoreak uneoro atal bakoitzaren azkenengo bertsioa kontsultatu dezakegula. Honek tutorearekin errebisioak egitea errazten du. Gainera, git bertsio kontrolari esker egindako aldaketa guztiak ikus daitezke, eta egindako lana galtzea saihesten da. Horrez gain, webguneak automatikoki eraikitzeak lana errazten du, ez baitaukat zerbitzari batera igotzen ibili beharrik aldaketak dauden bakoitzean.</w:t>
      </w:r>
    </w:p>
    <w:p w14:paraId="2C951D19" w14:textId="600F53AD" w:rsidR="008250C7" w:rsidRPr="00B855CB" w:rsidRDefault="00E95A2B" w:rsidP="00191222">
      <w:pPr>
        <w:pStyle w:val="Ttulo3"/>
        <w:jc w:val="both"/>
        <w:rPr>
          <w:lang w:val="eu-ES"/>
        </w:rPr>
      </w:pPr>
      <w:bookmarkStart w:id="559" w:name="_Toc74928363"/>
      <w:r w:rsidRPr="00B855CB">
        <w:rPr>
          <w:lang w:val="eu-ES"/>
        </w:rPr>
        <w:t>Komunikazio-kanalak</w:t>
      </w:r>
      <w:bookmarkEnd w:id="559"/>
    </w:p>
    <w:p w14:paraId="44BB3664" w14:textId="021B388D" w:rsidR="00E95A2B" w:rsidRPr="00B855CB" w:rsidRDefault="00E95A2B" w:rsidP="00191222">
      <w:pPr>
        <w:jc w:val="both"/>
        <w:rPr>
          <w:lang w:val="eu-ES"/>
        </w:rPr>
      </w:pPr>
      <w:r w:rsidRPr="00B855CB">
        <w:rPr>
          <w:lang w:val="eu-ES"/>
        </w:rPr>
        <w:t>Gehienetan etxetik egingo dut lana. Batzuetan EHUko liburutegian ere arituko naiz lanean. Bilera gehienak BBC bidez online egingo ditugu eta beste batzuk presentzialki Informatika Fakultatean. Printzipioz, bilerak astero egingo ditugu aurretik adostutako ordu batean. Beharrezkoa bada eguna edo ordua aldatu dezakegu. Bilerez gain posta elektronikoa erabiliko dugu elkarrekin komunikatzeko.</w:t>
      </w:r>
    </w:p>
    <w:p w14:paraId="224C01E6" w14:textId="7BEB4DF6" w:rsidR="008250C7" w:rsidRPr="00B855CB" w:rsidRDefault="008250C7" w:rsidP="008250C7">
      <w:pPr>
        <w:pStyle w:val="Ttulo2"/>
        <w:rPr>
          <w:lang w:val="eu-ES"/>
        </w:rPr>
      </w:pPr>
      <w:bookmarkStart w:id="560" w:name="_Toc74928364"/>
      <w:r w:rsidRPr="00B855CB">
        <w:rPr>
          <w:lang w:val="eu-ES"/>
        </w:rPr>
        <w:t>Proiektuaren Kudeaketa</w:t>
      </w:r>
      <w:bookmarkEnd w:id="560"/>
    </w:p>
    <w:p w14:paraId="0D1AC052" w14:textId="0C020697" w:rsidR="00810EE5" w:rsidRPr="00B855CB" w:rsidRDefault="009E55E0" w:rsidP="00810EE5">
      <w:pPr>
        <w:jc w:val="both"/>
        <w:rPr>
          <w:lang w:val="eu-ES"/>
        </w:rPr>
      </w:pPr>
      <w:r w:rsidRPr="00B855CB">
        <w:rPr>
          <w:lang w:val="eu-ES"/>
        </w:rPr>
        <w:t>Aurretik aipatu den bezala</w:t>
      </w:r>
      <w:r w:rsidR="00810EE5" w:rsidRPr="00B855CB">
        <w:rPr>
          <w:lang w:val="eu-ES"/>
        </w:rPr>
        <w:t>, proiektuaren kudeaketa PMBOK gida-liburuaren arabera egin da. Hori dela eta, liburu horrek aipatzen dituen kudeaketa-motak deskribatzen dira atal honetan.</w:t>
      </w:r>
    </w:p>
    <w:p w14:paraId="5AEE4D57" w14:textId="51AE669A" w:rsidR="008250C7" w:rsidRPr="00B855CB" w:rsidRDefault="008250C7" w:rsidP="008250C7">
      <w:pPr>
        <w:pStyle w:val="Ttulo3"/>
        <w:rPr>
          <w:lang w:val="eu-ES"/>
        </w:rPr>
      </w:pPr>
      <w:bookmarkStart w:id="561" w:name="_Toc74928365"/>
      <w:r w:rsidRPr="00B855CB">
        <w:rPr>
          <w:lang w:val="eu-ES"/>
        </w:rPr>
        <w:t>Integrazioaren Kudeaketa</w:t>
      </w:r>
      <w:bookmarkEnd w:id="561"/>
    </w:p>
    <w:p w14:paraId="2AA2FDF5" w14:textId="16B4AD13" w:rsidR="009D2D0D" w:rsidRPr="00B855CB" w:rsidRDefault="009D2D0D" w:rsidP="009D2D0D">
      <w:pPr>
        <w:jc w:val="both"/>
        <w:rPr>
          <w:lang w:val="eu-ES"/>
        </w:rPr>
      </w:pPr>
      <w:r w:rsidRPr="00B855CB">
        <w:rPr>
          <w:lang w:val="eu-ES"/>
        </w:rPr>
        <w:t>Atal honen helburua proiektuan zehar ematen diren prozesu desberdinak identifikatu, definitu, konbinatu, bateratu eta koordinatzeko eman beharreko pausuak kudeatzea da.</w:t>
      </w:r>
    </w:p>
    <w:p w14:paraId="2C607C75" w14:textId="7E62754A" w:rsidR="009D2D0D" w:rsidRPr="00B855CB" w:rsidRDefault="009D2D0D" w:rsidP="009D2D0D">
      <w:pPr>
        <w:jc w:val="both"/>
        <w:rPr>
          <w:lang w:val="eu-ES"/>
        </w:rPr>
      </w:pPr>
      <w:r w:rsidRPr="00B855CB">
        <w:rPr>
          <w:lang w:val="eu-ES"/>
        </w:rPr>
        <w:t xml:space="preserve">Proiektuaren hasiera tutorearekin </w:t>
      </w:r>
      <w:r w:rsidR="00DC6EF0" w:rsidRPr="00B855CB">
        <w:rPr>
          <w:lang w:val="eu-ES"/>
        </w:rPr>
        <w:t>egin beharreko lana adostutakoan izan zen. Lan eskaintza publikoan aukeratutakoa izan zen. Enpresarik ez dagoenez, ez dago bestelako akordiorik sinatu beharrik.</w:t>
      </w:r>
    </w:p>
    <w:p w14:paraId="4BAAD456" w14:textId="0FC984B5" w:rsidR="00DC6EF0" w:rsidRPr="00B855CB" w:rsidRDefault="009D2D0D" w:rsidP="00DC6EF0">
      <w:pPr>
        <w:jc w:val="both"/>
        <w:rPr>
          <w:lang w:val="eu-ES"/>
        </w:rPr>
      </w:pPr>
      <w:r w:rsidRPr="00B855CB">
        <w:rPr>
          <w:lang w:val="eu-ES"/>
        </w:rPr>
        <w:t>Proiektuaren plangintza eramateko OpenUP metodologiaren Proiektu Plana erabili da, helburuak eta irismena definitzeko.</w:t>
      </w:r>
      <w:r w:rsidR="00DC6EF0" w:rsidRPr="00B855CB">
        <w:rPr>
          <w:lang w:val="eu-ES"/>
        </w:rPr>
        <w:t xml:space="preserve"> Gainera, CCII-N2016-02 estandarraren arabera, proiektuko kudeaketako beste esparru batzuetako kudeaketa planak ere egin dira, hurrengo ataletan daudenak.</w:t>
      </w:r>
    </w:p>
    <w:p w14:paraId="4A3FA76A" w14:textId="731CD4DE" w:rsidR="009D2D0D" w:rsidRPr="00B855CB" w:rsidRDefault="009D2D0D" w:rsidP="009D2D0D">
      <w:pPr>
        <w:jc w:val="both"/>
        <w:rPr>
          <w:lang w:val="eu-ES"/>
        </w:rPr>
      </w:pPr>
      <w:r w:rsidRPr="00B855CB">
        <w:rPr>
          <w:lang w:val="eu-ES"/>
        </w:rPr>
        <w:t>Proiektua zuzentzeko eta kudeatzeko ardura bi aktore garrantzitsuenena izango da: Julen Etxaniz egilea eta Juan Manuel Pikatza tutorea.</w:t>
      </w:r>
      <w:r w:rsidR="00DC6EF0" w:rsidRPr="00B855CB">
        <w:rPr>
          <w:lang w:val="eu-ES"/>
        </w:rPr>
        <w:t xml:space="preserve"> </w:t>
      </w:r>
      <w:r w:rsidRPr="00B855CB">
        <w:rPr>
          <w:lang w:val="eu-ES"/>
        </w:rPr>
        <w:t xml:space="preserve">Proiektua epe motzetan zuzentzeko eta kudeatzeko OpenUP metodologia erabili da, hilabete bateko iterazioekin. Iterazioak definitzeko Iterazio Planak </w:t>
      </w:r>
      <w:r w:rsidR="00DC6EF0" w:rsidRPr="00B855CB">
        <w:rPr>
          <w:lang w:val="eu-ES"/>
        </w:rPr>
        <w:t>erabili</w:t>
      </w:r>
      <w:r w:rsidRPr="00B855CB">
        <w:rPr>
          <w:lang w:val="eu-ES"/>
        </w:rPr>
        <w:t xml:space="preserve"> dira.</w:t>
      </w:r>
    </w:p>
    <w:p w14:paraId="0319E571" w14:textId="223A989D" w:rsidR="008250C7" w:rsidRPr="00B855CB" w:rsidRDefault="008250C7" w:rsidP="008250C7">
      <w:pPr>
        <w:pStyle w:val="Ttulo3"/>
        <w:rPr>
          <w:lang w:val="eu-ES"/>
        </w:rPr>
      </w:pPr>
      <w:bookmarkStart w:id="562" w:name="_Toc74928366"/>
      <w:r w:rsidRPr="00B855CB">
        <w:rPr>
          <w:lang w:val="eu-ES"/>
        </w:rPr>
        <w:t>Irismenaren Kudeaketa</w:t>
      </w:r>
      <w:bookmarkEnd w:id="562"/>
    </w:p>
    <w:p w14:paraId="3CFD74E9" w14:textId="58694243" w:rsidR="00DC6EF0" w:rsidRPr="00B855CB" w:rsidRDefault="00DC6EF0" w:rsidP="00DC6EF0">
      <w:pPr>
        <w:jc w:val="both"/>
        <w:rPr>
          <w:lang w:val="eu-ES"/>
        </w:rPr>
      </w:pPr>
      <w:r w:rsidRPr="00B855CB">
        <w:rPr>
          <w:lang w:val="eu-ES"/>
        </w:rPr>
        <w:t>Atal honen zeregina da proiektuaren irismena kudeatzea, hots, proiektuaren espezifikazioak eta denbora zeintzuk diren kontuan hartuta, proiektua zenbateraino garatu daitekeen estimatzea eta kudeatzea.</w:t>
      </w:r>
    </w:p>
    <w:p w14:paraId="2935E02E" w14:textId="10EAB976" w:rsidR="00685AE6" w:rsidRPr="00B855CB" w:rsidRDefault="00685AE6" w:rsidP="00DC6EF0">
      <w:pPr>
        <w:jc w:val="both"/>
        <w:rPr>
          <w:lang w:val="eu-ES"/>
        </w:rPr>
      </w:pPr>
      <w:r w:rsidRPr="00B855CB">
        <w:rPr>
          <w:lang w:val="eu-ES"/>
        </w:rPr>
        <w:t>Proiektuaren Ikuspegia bete den lehenengo dokumentua izan da. Izan ere, dokumentu horretan konpondu nahi dugun arazoa eta proposatutako produktua deskribatzen dira. Gainera, proiektuko interesatuen erantzukizunak ere zehazten dira.</w:t>
      </w:r>
    </w:p>
    <w:p w14:paraId="591FDA0E" w14:textId="5ADFAA9E" w:rsidR="00DC6EF0" w:rsidRPr="00B855CB" w:rsidRDefault="00DC6EF0" w:rsidP="00DC6EF0">
      <w:pPr>
        <w:jc w:val="both"/>
        <w:rPr>
          <w:lang w:val="eu-ES"/>
        </w:rPr>
      </w:pPr>
      <w:r w:rsidRPr="00B855CB">
        <w:rPr>
          <w:lang w:val="eu-ES"/>
        </w:rPr>
        <w:t xml:space="preserve">Proiektuaren betekizunak definitzeko OpenUP metodologiako Ikuspegia eta Betebeharren Espezifikazioa dokumentuak erabili dira. Ikuspegian betekizun funtzional eta ez-funtzionalak zehaztu dira. Betebeharren </w:t>
      </w:r>
      <w:r w:rsidRPr="00B855CB">
        <w:rPr>
          <w:lang w:val="eu-ES"/>
        </w:rPr>
        <w:lastRenderedPageBreak/>
        <w:t xml:space="preserve">Espezifikazioan </w:t>
      </w:r>
      <w:r w:rsidR="00685AE6" w:rsidRPr="00B855CB">
        <w:rPr>
          <w:lang w:val="eu-ES"/>
        </w:rPr>
        <w:t>beste betekizunak definitu dira: kalitatea, interfazeak, konplimendua etab. Erabilpen Kasuen dokumentuek eta ereduek ere betekizunak ulertzen laguntzen dute.</w:t>
      </w:r>
    </w:p>
    <w:p w14:paraId="48635C7B" w14:textId="3FCC6023" w:rsidR="00977260" w:rsidRPr="00B855CB" w:rsidRDefault="00685AE6" w:rsidP="00977260">
      <w:pPr>
        <w:jc w:val="both"/>
        <w:rPr>
          <w:lang w:val="eu-ES"/>
        </w:rPr>
      </w:pPr>
      <w:r w:rsidRPr="00B855CB">
        <w:rPr>
          <w:lang w:val="eu-ES"/>
        </w:rPr>
        <w:t xml:space="preserve">Proiektuaren irismena zehazteko, LDE diagrama definitu da lan-pakete eta ataza nagusiekin. </w:t>
      </w:r>
      <w:r w:rsidR="00977260" w:rsidRPr="00B855CB">
        <w:rPr>
          <w:lang w:val="eu-ES"/>
        </w:rPr>
        <w:t>Proiektua lan-paketetan zatitzeko ondorengo atazak egin dira:</w:t>
      </w:r>
    </w:p>
    <w:p w14:paraId="26DFA6AA" w14:textId="02021102" w:rsidR="00977260" w:rsidRPr="00B855CB" w:rsidRDefault="00977260" w:rsidP="00977260">
      <w:pPr>
        <w:pStyle w:val="Prrafodelista"/>
        <w:numPr>
          <w:ilvl w:val="0"/>
          <w:numId w:val="31"/>
        </w:numPr>
        <w:jc w:val="both"/>
        <w:rPr>
          <w:lang w:val="eu-ES"/>
        </w:rPr>
      </w:pPr>
      <w:r w:rsidRPr="00B855CB">
        <w:rPr>
          <w:lang w:val="eu-ES"/>
        </w:rPr>
        <w:t>Emangarriak eta erlazionatutako lana identifikatu eta aztertu.</w:t>
      </w:r>
    </w:p>
    <w:p w14:paraId="6D098246" w14:textId="584473C1" w:rsidR="00977260" w:rsidRPr="00B855CB" w:rsidRDefault="00977260" w:rsidP="00977260">
      <w:pPr>
        <w:pStyle w:val="Prrafodelista"/>
        <w:numPr>
          <w:ilvl w:val="0"/>
          <w:numId w:val="31"/>
        </w:numPr>
        <w:jc w:val="both"/>
        <w:rPr>
          <w:lang w:val="eu-ES"/>
        </w:rPr>
      </w:pPr>
      <w:r w:rsidRPr="00B855CB">
        <w:rPr>
          <w:lang w:val="eu-ES"/>
        </w:rPr>
        <w:t>LDE diagrama egituratu eta antolatu.</w:t>
      </w:r>
    </w:p>
    <w:p w14:paraId="0DE07CB5" w14:textId="0D587FB0" w:rsidR="00977260" w:rsidRPr="00B855CB" w:rsidRDefault="00977260" w:rsidP="00977260">
      <w:pPr>
        <w:pStyle w:val="Prrafodelista"/>
        <w:numPr>
          <w:ilvl w:val="0"/>
          <w:numId w:val="31"/>
        </w:numPr>
        <w:jc w:val="both"/>
        <w:rPr>
          <w:lang w:val="eu-ES"/>
        </w:rPr>
      </w:pPr>
      <w:r w:rsidRPr="00B855CB">
        <w:rPr>
          <w:lang w:val="eu-ES"/>
        </w:rPr>
        <w:t>LDE diagramako goi mailako elementuak, zehatzagoak diren maila txikiagoko osagarrietan zatitu.</w:t>
      </w:r>
    </w:p>
    <w:p w14:paraId="0A36235F" w14:textId="31CCA12A" w:rsidR="00977260" w:rsidRPr="00B855CB" w:rsidRDefault="00977260" w:rsidP="00977260">
      <w:pPr>
        <w:pStyle w:val="Prrafodelista"/>
        <w:numPr>
          <w:ilvl w:val="0"/>
          <w:numId w:val="31"/>
        </w:numPr>
        <w:jc w:val="both"/>
        <w:rPr>
          <w:lang w:val="eu-ES"/>
        </w:rPr>
      </w:pPr>
      <w:r w:rsidRPr="00B855CB">
        <w:rPr>
          <w:lang w:val="eu-ES"/>
        </w:rPr>
        <w:t>Identifikazio kodea garatu eta LDE diagramako elementuei kode hori esleitu.</w:t>
      </w:r>
    </w:p>
    <w:p w14:paraId="51A16483" w14:textId="4E45AE49" w:rsidR="00685AE6" w:rsidRPr="00B855CB" w:rsidRDefault="00977260" w:rsidP="00977260">
      <w:pPr>
        <w:pStyle w:val="Prrafodelista"/>
        <w:numPr>
          <w:ilvl w:val="0"/>
          <w:numId w:val="31"/>
        </w:numPr>
        <w:jc w:val="both"/>
        <w:rPr>
          <w:lang w:val="eu-ES"/>
        </w:rPr>
      </w:pPr>
      <w:r w:rsidRPr="00B855CB">
        <w:rPr>
          <w:lang w:val="eu-ES"/>
        </w:rPr>
        <w:t>Emangarrien deskonposaketa maila egokia dela ziurtatu.</w:t>
      </w:r>
    </w:p>
    <w:p w14:paraId="1383C392" w14:textId="18C02EAE" w:rsidR="008250C7" w:rsidRPr="00B855CB" w:rsidRDefault="008250C7" w:rsidP="008250C7">
      <w:pPr>
        <w:pStyle w:val="Ttulo3"/>
        <w:rPr>
          <w:lang w:val="eu-ES"/>
        </w:rPr>
      </w:pPr>
      <w:bookmarkStart w:id="563" w:name="_Toc74928367"/>
      <w:r w:rsidRPr="00B855CB">
        <w:rPr>
          <w:lang w:val="eu-ES"/>
        </w:rPr>
        <w:t>Epeen Kudeaketa</w:t>
      </w:r>
      <w:bookmarkEnd w:id="563"/>
    </w:p>
    <w:p w14:paraId="1FCB81A2" w14:textId="0D144586" w:rsidR="00977260" w:rsidRPr="00B855CB" w:rsidRDefault="00977260" w:rsidP="00977260">
      <w:pPr>
        <w:jc w:val="both"/>
        <w:rPr>
          <w:lang w:val="eu-ES"/>
        </w:rPr>
      </w:pPr>
      <w:r w:rsidRPr="00B855CB">
        <w:rPr>
          <w:lang w:val="eu-ES"/>
        </w:rPr>
        <w:t>Dokumentu honen xedea da garrantzitsuak diren mugarriak identifikatzea, eta proiektuan zehar egon daitezkeen arazoak direla eta epeak aldatu behar badira, gertakizun hori kudeatzeko plana zehaztea.</w:t>
      </w:r>
    </w:p>
    <w:p w14:paraId="5DBBD39C" w14:textId="3B6A3DA6" w:rsidR="00977260" w:rsidRPr="00B855CB" w:rsidRDefault="00977260" w:rsidP="00977260">
      <w:pPr>
        <w:jc w:val="both"/>
        <w:rPr>
          <w:lang w:val="eu-ES"/>
        </w:rPr>
      </w:pPr>
      <w:r w:rsidRPr="00B855CB">
        <w:rPr>
          <w:lang w:val="eu-ES"/>
        </w:rPr>
        <w:t>Atazak zehaztu eta sekuentziatzeko OpenUPeko Lan Atazen Zerrenda erabili da, atazen kudeaketa egiteko aproposak diren datuak zehazten dituen taula. Adibidez, ataza bakoitzaren lehentasuna, tamaina, iterazioak eta denbora estimazioa zehazten da.</w:t>
      </w:r>
    </w:p>
    <w:p w14:paraId="75CBEEAE" w14:textId="54B03993" w:rsidR="00977260" w:rsidRPr="00B855CB" w:rsidRDefault="00977260" w:rsidP="00977260">
      <w:pPr>
        <w:jc w:val="both"/>
        <w:rPr>
          <w:lang w:val="eu-ES"/>
        </w:rPr>
      </w:pPr>
      <w:r w:rsidRPr="00B855CB">
        <w:rPr>
          <w:lang w:val="eu-ES"/>
        </w:rPr>
        <w:t xml:space="preserve">Atazen plangintza egiteko, Gantt diagrama </w:t>
      </w:r>
      <w:r w:rsidR="00851E33" w:rsidRPr="00B855CB">
        <w:rPr>
          <w:lang w:val="eu-ES"/>
        </w:rPr>
        <w:t>erabili da</w:t>
      </w:r>
      <w:r w:rsidRPr="00B855CB">
        <w:rPr>
          <w:lang w:val="eu-ES"/>
        </w:rPr>
        <w:t xml:space="preserve">. Atazen plangintza </w:t>
      </w:r>
      <w:r w:rsidR="00851E33" w:rsidRPr="00B855CB">
        <w:rPr>
          <w:lang w:val="eu-ES"/>
        </w:rPr>
        <w:t>zehatza egitea oso zaila denez, diagrama honek iterazioko zehaztasuna izango du, hau da, hilabete bakoitzean egingo diren atazak zehaztuko ditu.</w:t>
      </w:r>
    </w:p>
    <w:p w14:paraId="079D8E9A" w14:textId="16253E97" w:rsidR="00D34160" w:rsidRPr="00B855CB" w:rsidRDefault="00D34160" w:rsidP="00D34160">
      <w:pPr>
        <w:jc w:val="both"/>
        <w:rPr>
          <w:lang w:val="eu-ES"/>
        </w:rPr>
      </w:pPr>
      <w:r w:rsidRPr="00B855CB">
        <w:rPr>
          <w:lang w:val="eu-ES"/>
        </w:rPr>
        <w:t>Proiektuaren mugarriei dagokionez, iterazio hasiera eta amaierekin eta proiektuaren entregarekin zerikusi duten mugarriak zehaztu dira. Gerta daiteke proiektua epe horietan bukatzeko denborarik ez izatea eta epea atzeratu behar izatea. Horrek proiektua uztailean aurkeztu ordez irailean aurkeztu beharra eragingo luke. Kontuan hartu behar da behin proiektuaren defentsa eskatzen denean derrigorrez aurkeztu behar dela, eta beraz ekainaren 11rako argi eduki behar dela noiz aurkeztu behar den.</w:t>
      </w:r>
    </w:p>
    <w:p w14:paraId="40F26F44" w14:textId="1FCDC235" w:rsidR="008250C7" w:rsidRPr="00B855CB" w:rsidRDefault="008250C7" w:rsidP="008250C7">
      <w:pPr>
        <w:pStyle w:val="Ttulo3"/>
        <w:rPr>
          <w:lang w:val="eu-ES"/>
        </w:rPr>
      </w:pPr>
      <w:bookmarkStart w:id="564" w:name="_Toc74928368"/>
      <w:r w:rsidRPr="00B855CB">
        <w:rPr>
          <w:lang w:val="eu-ES"/>
        </w:rPr>
        <w:t>Kostuen Kudeaketa</w:t>
      </w:r>
      <w:bookmarkEnd w:id="564"/>
    </w:p>
    <w:p w14:paraId="33A0312A" w14:textId="1CD0CBF2" w:rsidR="006B391C" w:rsidRPr="00B855CB" w:rsidRDefault="006B391C" w:rsidP="006B391C">
      <w:pPr>
        <w:jc w:val="both"/>
        <w:rPr>
          <w:lang w:val="eu-ES"/>
        </w:rPr>
      </w:pPr>
      <w:r w:rsidRPr="00B855CB">
        <w:rPr>
          <w:lang w:val="eu-ES"/>
        </w:rPr>
        <w:t>Atal honetan definitzen dira proiektua aurrera eramateko behar diren kostu ekonomikoak eta horiek nola kontrolatu.</w:t>
      </w:r>
    </w:p>
    <w:p w14:paraId="112CD20B" w14:textId="7EABFCE9" w:rsidR="006B391C" w:rsidRPr="00B855CB" w:rsidRDefault="006B391C" w:rsidP="006B391C">
      <w:pPr>
        <w:jc w:val="both"/>
        <w:rPr>
          <w:lang w:val="eu-ES"/>
        </w:rPr>
      </w:pPr>
      <w:r w:rsidRPr="00B855CB">
        <w:rPr>
          <w:lang w:val="eu-ES"/>
        </w:rPr>
        <w:t>Proiektuan egon daitezkeen kostu ekonomikoak aurreikusiak daudela onartzen da. Hori dela eta, pentsatzen da kostuak ez dutela plangintza eta kontrol berezirik beharko. Ahal den heinean, erabili beharreko softwarea librea izan behar da.</w:t>
      </w:r>
    </w:p>
    <w:p w14:paraId="31659C2D" w14:textId="28992E48" w:rsidR="006B391C" w:rsidRPr="00B855CB" w:rsidRDefault="006B391C" w:rsidP="006B391C">
      <w:pPr>
        <w:jc w:val="both"/>
        <w:rPr>
          <w:lang w:val="eu-ES"/>
        </w:rPr>
      </w:pPr>
      <w:r w:rsidRPr="00B855CB">
        <w:rPr>
          <w:lang w:val="eu-ES"/>
        </w:rPr>
        <w:t>Beraz, estimatzen da tresna aldetik proiektuak ez duela kosturik izango. Hori bai, proiektuko kideen lan orduak kontuan hartuz, proiektuaren kostua zenbatekoa izango litzatekeen estimatzen da. Kostu hauek guztiak Aurrekontuan definitzen dira, doakoak diren tresnak ere zerrendatuz.</w:t>
      </w:r>
    </w:p>
    <w:p w14:paraId="2FA3492A" w14:textId="179152E1" w:rsidR="008250C7" w:rsidRPr="00B855CB" w:rsidRDefault="008250C7" w:rsidP="008250C7">
      <w:pPr>
        <w:pStyle w:val="Ttulo3"/>
        <w:rPr>
          <w:lang w:val="eu-ES"/>
        </w:rPr>
      </w:pPr>
      <w:bookmarkStart w:id="565" w:name="_Toc74928369"/>
      <w:r w:rsidRPr="00B855CB">
        <w:rPr>
          <w:lang w:val="eu-ES"/>
        </w:rPr>
        <w:t>Kalitate Kudeaketa</w:t>
      </w:r>
      <w:bookmarkEnd w:id="565"/>
    </w:p>
    <w:p w14:paraId="3D254998" w14:textId="14B6D57A" w:rsidR="006B391C" w:rsidRPr="00B855CB" w:rsidRDefault="006B391C" w:rsidP="006B391C">
      <w:pPr>
        <w:jc w:val="both"/>
        <w:rPr>
          <w:lang w:val="eu-ES"/>
        </w:rPr>
      </w:pPr>
      <w:r w:rsidRPr="00B855CB">
        <w:rPr>
          <w:lang w:val="eu-ES"/>
        </w:rPr>
        <w:t>Atal honetan proiektuan zehar helburu diren kalitate betekizunak ahalik eta hoberen gauzatzeko hurrengo jarraitu beharreko prozesua deskribatzen da.</w:t>
      </w:r>
    </w:p>
    <w:p w14:paraId="4185C400" w14:textId="77777777" w:rsidR="006B391C" w:rsidRPr="00B855CB" w:rsidRDefault="006B391C" w:rsidP="006B391C">
      <w:pPr>
        <w:jc w:val="both"/>
        <w:rPr>
          <w:lang w:val="eu-ES"/>
        </w:rPr>
      </w:pPr>
      <w:r w:rsidRPr="00B855CB">
        <w:rPr>
          <w:lang w:val="eu-ES"/>
        </w:rPr>
        <w:t xml:space="preserve">Proiektuaren tamaina eta bereziki, egile bakar batek egindako proiektua dela kontuan hartuta, kalitatea zaintzeko hiru aspektu kontrolatu behar dira: </w:t>
      </w:r>
    </w:p>
    <w:p w14:paraId="02F73963" w14:textId="77777777" w:rsidR="006B391C" w:rsidRPr="00B855CB" w:rsidRDefault="006B391C" w:rsidP="006B391C">
      <w:pPr>
        <w:pStyle w:val="Prrafodelista"/>
        <w:numPr>
          <w:ilvl w:val="0"/>
          <w:numId w:val="32"/>
        </w:numPr>
        <w:jc w:val="both"/>
        <w:rPr>
          <w:lang w:val="eu-ES"/>
        </w:rPr>
      </w:pPr>
      <w:r w:rsidRPr="00B855CB">
        <w:rPr>
          <w:b/>
          <w:bCs/>
          <w:lang w:val="eu-ES"/>
        </w:rPr>
        <w:t>Inplementazioaren kalitatea</w:t>
      </w:r>
      <w:r w:rsidRPr="00B855CB">
        <w:rPr>
          <w:lang w:val="eu-ES"/>
        </w:rPr>
        <w:t>: kode-mailako inplementazioa egokia dela eta software arrunten patroiak jarraitzen direla bermatzeko.</w:t>
      </w:r>
    </w:p>
    <w:p w14:paraId="219DCE06" w14:textId="77777777" w:rsidR="006B391C" w:rsidRPr="00B855CB" w:rsidRDefault="006B391C" w:rsidP="006B391C">
      <w:pPr>
        <w:pStyle w:val="Prrafodelista"/>
        <w:jc w:val="both"/>
        <w:rPr>
          <w:lang w:val="eu-ES"/>
        </w:rPr>
      </w:pPr>
    </w:p>
    <w:p w14:paraId="16D7199E" w14:textId="1D109E83" w:rsidR="006B391C" w:rsidRPr="00B855CB" w:rsidRDefault="006B391C" w:rsidP="006B391C">
      <w:pPr>
        <w:pStyle w:val="Prrafodelista"/>
        <w:numPr>
          <w:ilvl w:val="0"/>
          <w:numId w:val="32"/>
        </w:numPr>
        <w:jc w:val="both"/>
        <w:rPr>
          <w:lang w:val="eu-ES"/>
        </w:rPr>
      </w:pPr>
      <w:r w:rsidRPr="00B855CB">
        <w:rPr>
          <w:b/>
          <w:bCs/>
          <w:lang w:val="eu-ES"/>
        </w:rPr>
        <w:t>Funtzionalitate eta ezaugarrien kalitatea</w:t>
      </w:r>
      <w:r w:rsidRPr="00B855CB">
        <w:rPr>
          <w:lang w:val="eu-ES"/>
        </w:rPr>
        <w:t>: produktuak bete behar dituen ezaugarri eta espezifikazioen kontrola.</w:t>
      </w:r>
    </w:p>
    <w:p w14:paraId="32FC8896" w14:textId="77777777" w:rsidR="006B391C" w:rsidRPr="00B855CB" w:rsidRDefault="006B391C" w:rsidP="006B391C">
      <w:pPr>
        <w:pStyle w:val="Prrafodelista"/>
        <w:jc w:val="both"/>
        <w:rPr>
          <w:lang w:val="eu-ES"/>
        </w:rPr>
      </w:pPr>
    </w:p>
    <w:p w14:paraId="45285408" w14:textId="4F612EF1" w:rsidR="006B391C" w:rsidRPr="00B855CB" w:rsidRDefault="006B391C" w:rsidP="006B391C">
      <w:pPr>
        <w:pStyle w:val="Prrafodelista"/>
        <w:numPr>
          <w:ilvl w:val="0"/>
          <w:numId w:val="32"/>
        </w:numPr>
        <w:jc w:val="both"/>
        <w:rPr>
          <w:lang w:val="eu-ES"/>
        </w:rPr>
      </w:pPr>
      <w:r w:rsidRPr="00B855CB">
        <w:rPr>
          <w:b/>
          <w:bCs/>
          <w:lang w:val="eu-ES"/>
        </w:rPr>
        <w:t>Memoria, dokumentazioa eta aurkezpenaren kalitatea</w:t>
      </w:r>
      <w:r w:rsidRPr="00B855CB">
        <w:rPr>
          <w:lang w:val="eu-ES"/>
        </w:rPr>
        <w:t>: proiektuak atxikituta izan behar duen dokumentazio eta memoriaren kalitatea. Adostutako estandarrak betetzen diren (CCII eta OpenUP) ziurtatu behar da, bai eta artefaktu guztiak atal edo sekzio guztiekin beteta daudela. Gainera, webgunearen kalitate kontrola egin behar da.</w:t>
      </w:r>
    </w:p>
    <w:p w14:paraId="5E52C451" w14:textId="3588FAB4" w:rsidR="00830473" w:rsidRPr="00B855CB" w:rsidRDefault="00830473" w:rsidP="00830473">
      <w:pPr>
        <w:jc w:val="both"/>
        <w:rPr>
          <w:lang w:val="eu-ES"/>
        </w:rPr>
      </w:pPr>
      <w:r w:rsidRPr="00B855CB">
        <w:rPr>
          <w:lang w:val="eu-ES"/>
        </w:rPr>
        <w:t xml:space="preserve">Proiektuko rolen eta kalitate kudeaketako arduren banaketa </w:t>
      </w:r>
      <w:r w:rsidRPr="00B855CB">
        <w:rPr>
          <w:lang w:val="eu-ES"/>
        </w:rPr>
        <w:fldChar w:fldCharType="begin"/>
      </w:r>
      <w:r w:rsidRPr="00B855CB">
        <w:rPr>
          <w:lang w:val="eu-ES"/>
        </w:rPr>
        <w:instrText xml:space="preserve"> REF _Ref73365534 \h </w:instrText>
      </w:r>
      <w:r w:rsidRPr="00B855CB">
        <w:rPr>
          <w:lang w:val="eu-ES"/>
        </w:rPr>
      </w:r>
      <w:r w:rsidRPr="00B855CB">
        <w:rPr>
          <w:lang w:val="eu-ES"/>
        </w:rPr>
        <w:fldChar w:fldCharType="separate"/>
      </w:r>
      <w:ins w:id="566" w:author="Julen Etxaniz Aragoneses" w:date="2021-08-23T12:18:00Z">
        <w:r w:rsidR="006F125A">
          <w:rPr>
            <w:noProof/>
            <w:lang w:val="eu-ES"/>
          </w:rPr>
          <w:t>13</w:t>
        </w:r>
        <w:r w:rsidR="006F125A" w:rsidRPr="00B855CB">
          <w:rPr>
            <w:lang w:val="eu-ES"/>
          </w:rPr>
          <w:t>.</w:t>
        </w:r>
        <w:r w:rsidR="006F125A">
          <w:rPr>
            <w:noProof/>
            <w:lang w:val="eu-ES"/>
          </w:rPr>
          <w:t>1</w:t>
        </w:r>
        <w:r w:rsidR="006F125A" w:rsidRPr="00B855CB">
          <w:rPr>
            <w:lang w:val="eu-ES"/>
          </w:rPr>
          <w:t>. Taula</w:t>
        </w:r>
      </w:ins>
      <w:del w:id="567" w:author="Julen Etxaniz Aragoneses" w:date="2021-08-23T12:16:00Z">
        <w:r w:rsidR="00B94161" w:rsidDel="006B278F">
          <w:rPr>
            <w:noProof/>
            <w:lang w:val="eu-ES"/>
          </w:rPr>
          <w:delText>13</w:delText>
        </w:r>
        <w:r w:rsidR="00B94161" w:rsidRPr="00B855CB" w:rsidDel="006B278F">
          <w:rPr>
            <w:lang w:val="eu-ES"/>
          </w:rPr>
          <w:delText>.</w:delText>
        </w:r>
        <w:r w:rsidR="00B94161" w:rsidDel="006B278F">
          <w:rPr>
            <w:noProof/>
            <w:lang w:val="eu-ES"/>
          </w:rPr>
          <w:delText>1</w:delText>
        </w:r>
        <w:r w:rsidR="00B94161" w:rsidRPr="00B855CB" w:rsidDel="006B278F">
          <w:rPr>
            <w:lang w:val="eu-ES"/>
          </w:rPr>
          <w:delText>. Taula</w:delText>
        </w:r>
      </w:del>
      <w:r w:rsidRPr="00B855CB">
        <w:rPr>
          <w:lang w:val="eu-ES"/>
        </w:rPr>
        <w:fldChar w:fldCharType="end"/>
      </w:r>
      <w:r w:rsidRPr="00B855CB">
        <w:rPr>
          <w:lang w:val="eu-ES"/>
        </w:rPr>
        <w:t xml:space="preserve">n ikus daiteke. Proiektuaren egileak etengabean hiru aspektuak kontrolatu beharko ditu proiektuaren bukaerara arte. Proiektuaren tutoreari dagokionez, memoria, dokumentazioa eta aurkezpenaren kalitate-kontrola egiten lagunduko du. Horretarako, astean behin egiten diren bileretan jasotako feedbacka erabiliko da. </w:t>
      </w:r>
    </w:p>
    <w:tbl>
      <w:tblPr>
        <w:tblStyle w:val="Tablaconcuadrcula"/>
        <w:tblW w:w="0" w:type="auto"/>
        <w:jc w:val="center"/>
        <w:tblLook w:val="04A0" w:firstRow="1" w:lastRow="0" w:firstColumn="1" w:lastColumn="0" w:noHBand="0" w:noVBand="1"/>
      </w:tblPr>
      <w:tblGrid>
        <w:gridCol w:w="2689"/>
        <w:gridCol w:w="4677"/>
      </w:tblGrid>
      <w:tr w:rsidR="002E65F9" w:rsidRPr="00B855CB" w14:paraId="57A3A339" w14:textId="77777777" w:rsidTr="00830473">
        <w:trPr>
          <w:jc w:val="center"/>
        </w:trPr>
        <w:tc>
          <w:tcPr>
            <w:tcW w:w="2689" w:type="dxa"/>
            <w:shd w:val="clear" w:color="auto" w:fill="AEAAAA" w:themeFill="background2" w:themeFillShade="BF"/>
            <w:vAlign w:val="center"/>
          </w:tcPr>
          <w:p w14:paraId="69F6C1FA" w14:textId="26DDF2C3" w:rsidR="002E65F9" w:rsidRPr="00B855CB" w:rsidRDefault="002E65F9" w:rsidP="002E65F9">
            <w:pPr>
              <w:jc w:val="both"/>
              <w:rPr>
                <w:b/>
                <w:bCs/>
                <w:lang w:val="eu-ES"/>
              </w:rPr>
            </w:pPr>
            <w:r w:rsidRPr="00B855CB">
              <w:rPr>
                <w:b/>
                <w:bCs/>
                <w:lang w:val="eu-ES"/>
              </w:rPr>
              <w:t>Rolak</w:t>
            </w:r>
          </w:p>
        </w:tc>
        <w:tc>
          <w:tcPr>
            <w:tcW w:w="4677" w:type="dxa"/>
            <w:shd w:val="clear" w:color="auto" w:fill="AEAAAA" w:themeFill="background2" w:themeFillShade="BF"/>
            <w:vAlign w:val="center"/>
          </w:tcPr>
          <w:p w14:paraId="3A7C8FC1" w14:textId="03026C36" w:rsidR="002E65F9" w:rsidRPr="00B855CB" w:rsidRDefault="002E65F9" w:rsidP="002E65F9">
            <w:pPr>
              <w:jc w:val="both"/>
              <w:rPr>
                <w:b/>
                <w:bCs/>
                <w:lang w:val="eu-ES"/>
              </w:rPr>
            </w:pPr>
            <w:r w:rsidRPr="00B855CB">
              <w:rPr>
                <w:b/>
                <w:bCs/>
                <w:lang w:val="eu-ES"/>
              </w:rPr>
              <w:t>Ardurak</w:t>
            </w:r>
          </w:p>
        </w:tc>
      </w:tr>
      <w:tr w:rsidR="002E65F9" w:rsidRPr="001E16DC" w14:paraId="19879D91" w14:textId="77777777" w:rsidTr="00830473">
        <w:trPr>
          <w:jc w:val="center"/>
        </w:trPr>
        <w:tc>
          <w:tcPr>
            <w:tcW w:w="2689" w:type="dxa"/>
            <w:vAlign w:val="center"/>
          </w:tcPr>
          <w:p w14:paraId="3BB99FD1" w14:textId="5042DF86" w:rsidR="002E65F9" w:rsidRPr="00B855CB" w:rsidRDefault="002E65F9" w:rsidP="002E65F9">
            <w:pPr>
              <w:jc w:val="both"/>
              <w:rPr>
                <w:lang w:val="eu-ES"/>
              </w:rPr>
            </w:pPr>
            <w:r w:rsidRPr="00B855CB">
              <w:rPr>
                <w:lang w:val="eu-ES"/>
              </w:rPr>
              <w:t>Egilea: Julen Etxaniz</w:t>
            </w:r>
          </w:p>
        </w:tc>
        <w:tc>
          <w:tcPr>
            <w:tcW w:w="4677" w:type="dxa"/>
            <w:vAlign w:val="center"/>
          </w:tcPr>
          <w:p w14:paraId="18DC8865" w14:textId="77777777" w:rsidR="002E65F9" w:rsidRPr="00B855CB" w:rsidRDefault="002E65F9" w:rsidP="002E65F9">
            <w:pPr>
              <w:jc w:val="both"/>
              <w:rPr>
                <w:lang w:val="eu-ES"/>
              </w:rPr>
            </w:pPr>
            <w:r w:rsidRPr="00B855CB">
              <w:rPr>
                <w:lang w:val="eu-ES"/>
              </w:rPr>
              <w:t>Inplementazioaren kalitatea</w:t>
            </w:r>
          </w:p>
          <w:p w14:paraId="55554DBF" w14:textId="77777777" w:rsidR="002E65F9" w:rsidRPr="00B855CB" w:rsidRDefault="002E65F9" w:rsidP="002E65F9">
            <w:pPr>
              <w:jc w:val="both"/>
              <w:rPr>
                <w:lang w:val="eu-ES"/>
              </w:rPr>
            </w:pPr>
            <w:r w:rsidRPr="00B855CB">
              <w:rPr>
                <w:lang w:val="eu-ES"/>
              </w:rPr>
              <w:t>Funtzionalitate eta ezaugarrien kalitatea</w:t>
            </w:r>
          </w:p>
          <w:p w14:paraId="5B34F429" w14:textId="536F72D3" w:rsidR="002E65F9" w:rsidRPr="00B855CB" w:rsidRDefault="002E65F9" w:rsidP="002E65F9">
            <w:pPr>
              <w:jc w:val="both"/>
              <w:rPr>
                <w:lang w:val="eu-ES"/>
              </w:rPr>
            </w:pPr>
            <w:r w:rsidRPr="00B855CB">
              <w:rPr>
                <w:lang w:val="eu-ES"/>
              </w:rPr>
              <w:t>Memoria, dokumentazioa eta aurkezpenaren kalitatea</w:t>
            </w:r>
          </w:p>
        </w:tc>
      </w:tr>
      <w:tr w:rsidR="002E65F9" w:rsidRPr="00B855CB" w14:paraId="5A58AB48" w14:textId="77777777" w:rsidTr="00830473">
        <w:trPr>
          <w:jc w:val="center"/>
        </w:trPr>
        <w:tc>
          <w:tcPr>
            <w:tcW w:w="2689" w:type="dxa"/>
            <w:vAlign w:val="center"/>
          </w:tcPr>
          <w:p w14:paraId="02B480E5" w14:textId="69454696" w:rsidR="002E65F9" w:rsidRPr="00B855CB" w:rsidRDefault="002E65F9" w:rsidP="002E65F9">
            <w:pPr>
              <w:jc w:val="both"/>
              <w:rPr>
                <w:lang w:val="eu-ES"/>
              </w:rPr>
            </w:pPr>
            <w:r w:rsidRPr="00B855CB">
              <w:rPr>
                <w:lang w:val="eu-ES"/>
              </w:rPr>
              <w:t>Tutorea: Juan Manuel Pikatza</w:t>
            </w:r>
          </w:p>
        </w:tc>
        <w:tc>
          <w:tcPr>
            <w:tcW w:w="4677" w:type="dxa"/>
            <w:vAlign w:val="center"/>
          </w:tcPr>
          <w:p w14:paraId="61C19407" w14:textId="47CDBDE6" w:rsidR="002E65F9" w:rsidRPr="00B855CB" w:rsidRDefault="002E65F9" w:rsidP="00830473">
            <w:pPr>
              <w:keepNext/>
              <w:jc w:val="both"/>
              <w:rPr>
                <w:lang w:val="eu-ES"/>
              </w:rPr>
            </w:pPr>
            <w:r w:rsidRPr="00B855CB">
              <w:rPr>
                <w:lang w:val="eu-ES"/>
              </w:rPr>
              <w:t>Memoria, dokumentazioa eta aurkezpenaren kalitatea</w:t>
            </w:r>
          </w:p>
        </w:tc>
      </w:tr>
    </w:tbl>
    <w:bookmarkStart w:id="568" w:name="_Ref73365534"/>
    <w:p w14:paraId="128E09B8" w14:textId="3C32B2D6" w:rsidR="002E65F9" w:rsidRPr="00B855CB" w:rsidRDefault="005878E1" w:rsidP="00830473">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569" w:name="_Toc74928468"/>
      <w:r w:rsidR="006F125A">
        <w:rPr>
          <w:noProof/>
          <w:lang w:val="eu-ES"/>
        </w:rPr>
        <w:t>13</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6F125A">
        <w:rPr>
          <w:noProof/>
          <w:lang w:val="eu-ES"/>
        </w:rPr>
        <w:t>1</w:t>
      </w:r>
      <w:r w:rsidRPr="00B855CB">
        <w:rPr>
          <w:lang w:val="eu-ES"/>
        </w:rPr>
        <w:fldChar w:fldCharType="end"/>
      </w:r>
      <w:r w:rsidR="00830473" w:rsidRPr="00B855CB">
        <w:rPr>
          <w:lang w:val="eu-ES"/>
        </w:rPr>
        <w:t>. Taula</w:t>
      </w:r>
      <w:bookmarkEnd w:id="568"/>
      <w:r w:rsidR="00830473" w:rsidRPr="00B855CB">
        <w:rPr>
          <w:lang w:val="eu-ES"/>
        </w:rPr>
        <w:t>. Kalitate kudeaketako rolak eta ardurak.</w:t>
      </w:r>
      <w:bookmarkEnd w:id="569"/>
    </w:p>
    <w:p w14:paraId="263A9259" w14:textId="4709110C" w:rsidR="008250C7" w:rsidRPr="00B855CB" w:rsidRDefault="008250C7" w:rsidP="008250C7">
      <w:pPr>
        <w:pStyle w:val="Ttulo3"/>
        <w:rPr>
          <w:lang w:val="eu-ES"/>
        </w:rPr>
      </w:pPr>
      <w:bookmarkStart w:id="570" w:name="_Toc74928370"/>
      <w:r w:rsidRPr="00B855CB">
        <w:rPr>
          <w:lang w:val="eu-ES"/>
        </w:rPr>
        <w:t>Giza Baliabideen Kudeaketa</w:t>
      </w:r>
      <w:bookmarkEnd w:id="570"/>
    </w:p>
    <w:p w14:paraId="41DFE34F" w14:textId="75E5C6B0" w:rsidR="000409B3" w:rsidRPr="00B855CB" w:rsidRDefault="000409B3" w:rsidP="000409B3">
      <w:pPr>
        <w:rPr>
          <w:lang w:val="eu-ES"/>
        </w:rPr>
      </w:pPr>
      <w:r w:rsidRPr="00B855CB">
        <w:rPr>
          <w:lang w:val="eu-ES"/>
        </w:rPr>
        <w:t>Atal honen helburua da proiektuan parte hartuko duten aktore guztien kudeaketa deskribatzea da.</w:t>
      </w:r>
    </w:p>
    <w:p w14:paraId="0489AAD9" w14:textId="306BFB22" w:rsidR="002F5009" w:rsidRPr="00B855CB" w:rsidRDefault="002F5009" w:rsidP="002F5009">
      <w:pPr>
        <w:jc w:val="both"/>
        <w:rPr>
          <w:lang w:val="eu-ES"/>
        </w:rPr>
      </w:pPr>
      <w:r w:rsidRPr="00B855CB">
        <w:rPr>
          <w:lang w:val="eu-ES"/>
        </w:rPr>
        <w:t>Proiektu hau Gradu Amaierako Lana denez, ni naiz proiektuaren kide bakarra, Julen Etxaniz. Beraz, nik hartu beharko ditut OpenUp metodologian beharrezkoak diren rol guztiak: Proiektu Kudeatzailea, Analista, Arkitektoa, Probatzailea, Garatzailea, etab. Proiektuaren tutorea Juan Manuel Pikatza izango da.</w:t>
      </w:r>
    </w:p>
    <w:p w14:paraId="398E18F3" w14:textId="2B89D3DA" w:rsidR="002F5009" w:rsidRPr="00B855CB" w:rsidRDefault="002F5009" w:rsidP="002F5009">
      <w:pPr>
        <w:jc w:val="both"/>
        <w:rPr>
          <w:lang w:val="eu-ES"/>
        </w:rPr>
      </w:pPr>
      <w:r w:rsidRPr="00B855CB">
        <w:rPr>
          <w:lang w:val="eu-ES"/>
        </w:rPr>
        <w:t>Beraz, giza baliabideen kudeaketa nahiko sinplea izango da. Egileak rol bakoitzarekin pasatako denbora kudeatu beharko da. Tutorearekin komunikazioa kudeatuko da, postaz eta bileretan.</w:t>
      </w:r>
    </w:p>
    <w:p w14:paraId="300D1BC0" w14:textId="6191116F" w:rsidR="008250C7" w:rsidRPr="00B855CB" w:rsidRDefault="008250C7" w:rsidP="008250C7">
      <w:pPr>
        <w:pStyle w:val="Ttulo3"/>
        <w:rPr>
          <w:lang w:val="eu-ES"/>
        </w:rPr>
      </w:pPr>
      <w:bookmarkStart w:id="571" w:name="_Toc74928371"/>
      <w:r w:rsidRPr="00B855CB">
        <w:rPr>
          <w:lang w:val="eu-ES"/>
        </w:rPr>
        <w:t>Komunikazioen Kudeaketa</w:t>
      </w:r>
      <w:bookmarkEnd w:id="571"/>
    </w:p>
    <w:p w14:paraId="1556B4DB" w14:textId="55146D14" w:rsidR="002F5009" w:rsidRPr="00B855CB" w:rsidRDefault="00F8677C" w:rsidP="00F8677C">
      <w:pPr>
        <w:jc w:val="both"/>
        <w:rPr>
          <w:lang w:val="eu-ES"/>
        </w:rPr>
      </w:pPr>
      <w:r w:rsidRPr="00B855CB">
        <w:rPr>
          <w:lang w:val="eu-ES"/>
        </w:rPr>
        <w:t>Komunikazioen kudeaketari begira, atal honetan definitzen dira zein pausu jarraitzen diren kideen artean komunikatzeko.</w:t>
      </w:r>
    </w:p>
    <w:p w14:paraId="27F45E62" w14:textId="2B30AEB4" w:rsidR="00F8677C" w:rsidRPr="00B855CB" w:rsidRDefault="00F8677C" w:rsidP="00F8677C">
      <w:pPr>
        <w:jc w:val="both"/>
        <w:rPr>
          <w:lang w:val="eu-ES"/>
        </w:rPr>
      </w:pPr>
      <w:r w:rsidRPr="00B855CB">
        <w:rPr>
          <w:lang w:val="eu-ES"/>
        </w:rPr>
        <w:t>Ahalik eta komunikazio hoberena edukitzeko lehenengo interesatuak identifikatu dira. Ondoren, komunikazioak planifikatu dira.</w:t>
      </w:r>
      <w:r w:rsidR="002640F2" w:rsidRPr="00B855CB">
        <w:rPr>
          <w:lang w:val="eu-ES"/>
        </w:rPr>
        <w:t xml:space="preserve"> </w:t>
      </w:r>
      <w:r w:rsidRPr="00B855CB">
        <w:rPr>
          <w:lang w:val="eu-ES"/>
        </w:rPr>
        <w:t xml:space="preserve">Komunikaziorako bi kanal nagusi erabiliko dira, korreoa eta bilerak. </w:t>
      </w:r>
    </w:p>
    <w:p w14:paraId="7142FB8D" w14:textId="5314B4F5" w:rsidR="00F8677C" w:rsidRPr="00B855CB" w:rsidRDefault="00F8677C" w:rsidP="000E418C">
      <w:pPr>
        <w:jc w:val="both"/>
        <w:rPr>
          <w:lang w:val="eu-ES"/>
        </w:rPr>
      </w:pPr>
      <w:r w:rsidRPr="00B855CB">
        <w:rPr>
          <w:lang w:val="eu-ES"/>
        </w:rPr>
        <w:t xml:space="preserve">Korreo bidezko komunikazioa bilera baino lehenago komentatu beharreko aspektuetarako erabiliko da. </w:t>
      </w:r>
      <w:r w:rsidR="002640F2" w:rsidRPr="00B855CB">
        <w:rPr>
          <w:lang w:val="eu-ES"/>
        </w:rPr>
        <w:t xml:space="preserve">Komunikazioa EHUko posta edo Gmail erabiliz gauzatuko da. </w:t>
      </w:r>
      <w:r w:rsidRPr="00B855CB">
        <w:rPr>
          <w:lang w:val="eu-ES"/>
        </w:rPr>
        <w:t xml:space="preserve">Beraz, nahiko irregularra izango da, baliteke aste batzuetan hainbat aldiz idaztea eta beste batzuetan ezer ez. </w:t>
      </w:r>
    </w:p>
    <w:p w14:paraId="0E638D51" w14:textId="33CE63D1" w:rsidR="00F8677C" w:rsidRPr="00B855CB" w:rsidRDefault="00F8677C" w:rsidP="000E418C">
      <w:pPr>
        <w:jc w:val="both"/>
        <w:rPr>
          <w:lang w:val="eu-ES"/>
        </w:rPr>
      </w:pPr>
      <w:r w:rsidRPr="00B855CB">
        <w:rPr>
          <w:lang w:val="eu-ES"/>
        </w:rPr>
        <w:t>Bilerei dagokionez, astean behin egingo dira adostutako orduan BBC bidez. Hala ere, tutorearekin adostuta eguna eta ordua alda daitezke beharrezkoa bada.</w:t>
      </w:r>
      <w:r w:rsidR="002640F2" w:rsidRPr="00B855CB">
        <w:rPr>
          <w:lang w:val="eu-ES"/>
        </w:rPr>
        <w:t xml:space="preserve"> Bilerak online egitea erabaki dugu Covid19-ren egoeragatik eta ordutegia aukeratzea errazagoa delako. Gainera, pantaila partekatzeko aukera izateak bileretan asko lagundu digu.</w:t>
      </w:r>
    </w:p>
    <w:p w14:paraId="01EE702B" w14:textId="231BD2CF" w:rsidR="008250C7" w:rsidRPr="00B855CB" w:rsidRDefault="008250C7" w:rsidP="000E418C">
      <w:pPr>
        <w:pStyle w:val="Ttulo3"/>
        <w:jc w:val="both"/>
        <w:rPr>
          <w:lang w:val="eu-ES"/>
        </w:rPr>
      </w:pPr>
      <w:bookmarkStart w:id="572" w:name="_Toc74928372"/>
      <w:r w:rsidRPr="00B855CB">
        <w:rPr>
          <w:lang w:val="eu-ES"/>
        </w:rPr>
        <w:t>Arriskuen Kudeaketa</w:t>
      </w:r>
      <w:bookmarkEnd w:id="572"/>
    </w:p>
    <w:p w14:paraId="7D73248A" w14:textId="09C96DD9" w:rsidR="00FC7516" w:rsidRPr="00B855CB" w:rsidRDefault="000E418C" w:rsidP="000E418C">
      <w:pPr>
        <w:jc w:val="both"/>
        <w:rPr>
          <w:lang w:val="eu-ES"/>
        </w:rPr>
      </w:pPr>
      <w:r w:rsidRPr="00B855CB">
        <w:rPr>
          <w:lang w:val="eu-ES"/>
        </w:rPr>
        <w:t>Atal honen zeregina proiektuan zehar gerta daitezkeen arriskuen identifikatzea, arrisku horiek ebazteko prozesua definitzea eta kontrolatzea</w:t>
      </w:r>
      <w:r w:rsidR="007E138D" w:rsidRPr="00B855CB">
        <w:rPr>
          <w:lang w:val="eu-ES"/>
        </w:rPr>
        <w:t xml:space="preserve"> da</w:t>
      </w:r>
      <w:r w:rsidRPr="00B855CB">
        <w:rPr>
          <w:lang w:val="eu-ES"/>
        </w:rPr>
        <w:t>.</w:t>
      </w:r>
    </w:p>
    <w:p w14:paraId="0F87D32F" w14:textId="17B3CA7F" w:rsidR="007E138D" w:rsidRPr="00B855CB" w:rsidRDefault="007E138D" w:rsidP="000E418C">
      <w:pPr>
        <w:jc w:val="both"/>
        <w:rPr>
          <w:lang w:val="eu-ES"/>
        </w:rPr>
      </w:pPr>
      <w:r w:rsidRPr="00B855CB">
        <w:rPr>
          <w:lang w:val="eu-ES"/>
        </w:rPr>
        <w:t>Lehenik eta behin, proiektua planteatutakoan arrisku-zerrenda bat egin da OpenUP metodologia erabiliz. Arrisku bakoitzarentzat analisi kualitatibo eta kuantitatiboa egin da, inpaktua eta probabilitatea estimatuz. Horrez gain, mitigazio estrategiak definituko dira arriskuei aurre egiteko. Gainera, gerta daiteke proiektua garatu bitartean arrisku gehiago agertzea. Kasu horretan, arriskua zerrendatu eta analisia egingo da.</w:t>
      </w:r>
    </w:p>
    <w:p w14:paraId="3351C5D0" w14:textId="67369110" w:rsidR="008250C7" w:rsidRPr="00B855CB" w:rsidRDefault="008250C7" w:rsidP="008250C7">
      <w:pPr>
        <w:pStyle w:val="Ttulo3"/>
        <w:rPr>
          <w:lang w:val="eu-ES"/>
        </w:rPr>
      </w:pPr>
      <w:bookmarkStart w:id="573" w:name="_Toc74928373"/>
      <w:r w:rsidRPr="00B855CB">
        <w:rPr>
          <w:lang w:val="eu-ES"/>
        </w:rPr>
        <w:lastRenderedPageBreak/>
        <w:t>Erosketen Kudeaketa</w:t>
      </w:r>
      <w:bookmarkEnd w:id="573"/>
    </w:p>
    <w:p w14:paraId="3367F844" w14:textId="3741263C" w:rsidR="00194F83" w:rsidRPr="00B855CB" w:rsidRDefault="00194F83" w:rsidP="00194F83">
      <w:pPr>
        <w:rPr>
          <w:lang w:val="eu-ES"/>
        </w:rPr>
      </w:pPr>
      <w:r w:rsidRPr="00B855CB">
        <w:rPr>
          <w:lang w:val="eu-ES"/>
        </w:rPr>
        <w:t>Atal honen helburua proiektuko erosketak kudeatzeko plana zehaztea da.</w:t>
      </w:r>
    </w:p>
    <w:p w14:paraId="3CFA7C34" w14:textId="7F648A88" w:rsidR="007E138D" w:rsidRPr="00B855CB" w:rsidRDefault="007E138D" w:rsidP="007E138D">
      <w:pPr>
        <w:jc w:val="both"/>
        <w:rPr>
          <w:lang w:val="eu-ES"/>
        </w:rPr>
      </w:pPr>
      <w:r w:rsidRPr="00B855CB">
        <w:rPr>
          <w:lang w:val="eu-ES"/>
        </w:rPr>
        <w:t>Kostuen kudeaketan azaldu den moduan, ez da aurreikusten erosketarik egin beharra. Izan ere, erabiliko diren tresna guztiak libreak izatea da helburua. Gainera, ordainpekoak diren software batzuk eskuragarri daude tutoreak eskainitako makina birtualean beharko balira. Hala ere, zerbait erosi beharko balitz egileak kudeatuko luke tutorearen laguntzarekin.</w:t>
      </w:r>
    </w:p>
    <w:p w14:paraId="4C105EA3" w14:textId="388ADCF1" w:rsidR="008250C7" w:rsidRPr="00B855CB" w:rsidRDefault="008250C7" w:rsidP="008250C7">
      <w:pPr>
        <w:pStyle w:val="Ttulo3"/>
        <w:rPr>
          <w:lang w:val="eu-ES"/>
        </w:rPr>
      </w:pPr>
      <w:bookmarkStart w:id="574" w:name="_Toc74928374"/>
      <w:r w:rsidRPr="00B855CB">
        <w:rPr>
          <w:lang w:val="eu-ES"/>
        </w:rPr>
        <w:t>Interesatuen Kudeaketa</w:t>
      </w:r>
      <w:bookmarkEnd w:id="574"/>
    </w:p>
    <w:p w14:paraId="2E720500" w14:textId="1F9D4886" w:rsidR="00194F83" w:rsidRPr="00B855CB" w:rsidRDefault="007E138D" w:rsidP="007E138D">
      <w:pPr>
        <w:jc w:val="both"/>
        <w:rPr>
          <w:lang w:val="eu-ES"/>
        </w:rPr>
      </w:pPr>
      <w:r w:rsidRPr="00B855CB">
        <w:rPr>
          <w:lang w:val="eu-ES"/>
        </w:rPr>
        <w:t xml:space="preserve">Atal honen helburua </w:t>
      </w:r>
      <w:r w:rsidR="00194F83" w:rsidRPr="00B855CB">
        <w:rPr>
          <w:lang w:val="eu-ES"/>
        </w:rPr>
        <w:t xml:space="preserve">proiektuko interesatuak identifikatzeko, kudeatzeko eta kontrolatzeko pausuak zehaztea da. </w:t>
      </w:r>
    </w:p>
    <w:p w14:paraId="424AD71A" w14:textId="70507575" w:rsidR="002B6128" w:rsidRPr="00B855CB" w:rsidRDefault="00194F83" w:rsidP="007E138D">
      <w:pPr>
        <w:jc w:val="both"/>
        <w:rPr>
          <w:lang w:val="eu-ES"/>
        </w:rPr>
      </w:pPr>
      <w:r w:rsidRPr="00B855CB">
        <w:rPr>
          <w:lang w:val="eu-ES"/>
        </w:rPr>
        <w:t>Interesatu</w:t>
      </w:r>
      <w:r w:rsidR="00810EE5" w:rsidRPr="00B855CB">
        <w:rPr>
          <w:lang w:val="eu-ES"/>
        </w:rPr>
        <w:t>ak</w:t>
      </w:r>
      <w:r w:rsidRPr="00B855CB">
        <w:rPr>
          <w:lang w:val="eu-ES"/>
        </w:rPr>
        <w:t xml:space="preserve"> eta </w:t>
      </w:r>
      <w:r w:rsidR="00810EE5" w:rsidRPr="00B855CB">
        <w:rPr>
          <w:lang w:val="eu-ES"/>
        </w:rPr>
        <w:t xml:space="preserve">horien </w:t>
      </w:r>
      <w:r w:rsidRPr="00B855CB">
        <w:rPr>
          <w:lang w:val="eu-ES"/>
        </w:rPr>
        <w:t xml:space="preserve">erantzukizunak proiektuaren hasieran </w:t>
      </w:r>
      <w:r w:rsidR="00810EE5" w:rsidRPr="00B855CB">
        <w:rPr>
          <w:lang w:val="eu-ES"/>
        </w:rPr>
        <w:t>finkatuko</w:t>
      </w:r>
      <w:r w:rsidRPr="00B855CB">
        <w:rPr>
          <w:lang w:val="eu-ES"/>
        </w:rPr>
        <w:t xml:space="preserve"> dira Ikuspegia dokumentuan. Interesatu garrantzitsuenak kontuan hartzen direla ziurtatu beharko da proiektuaren garapenean. Esan bezala, interesatuen arteko komunikaziorako korreoa eta bilerak erabiliko dira.</w:t>
      </w:r>
    </w:p>
    <w:p w14:paraId="3DD8740D" w14:textId="77777777" w:rsidR="007661EB" w:rsidRPr="00B855CB" w:rsidRDefault="007661EB">
      <w:pPr>
        <w:rPr>
          <w:rFonts w:asciiTheme="majorHAnsi" w:eastAsiaTheme="majorEastAsia" w:hAnsiTheme="majorHAnsi" w:cstheme="majorBidi"/>
          <w:sz w:val="32"/>
          <w:szCs w:val="32"/>
          <w:lang w:val="eu-ES"/>
        </w:rPr>
      </w:pPr>
      <w:r w:rsidRPr="00B855CB">
        <w:rPr>
          <w:lang w:val="eu-ES"/>
        </w:rPr>
        <w:br w:type="page"/>
      </w:r>
    </w:p>
    <w:p w14:paraId="7A10BA50" w14:textId="50075AD5" w:rsidR="001400EC" w:rsidRPr="00B855CB" w:rsidRDefault="001400EC" w:rsidP="003273CE">
      <w:pPr>
        <w:pStyle w:val="Ttulo1"/>
        <w:jc w:val="both"/>
        <w:rPr>
          <w:lang w:val="eu-ES"/>
        </w:rPr>
      </w:pPr>
      <w:bookmarkStart w:id="575" w:name="_Toc74928375"/>
      <w:r w:rsidRPr="00B855CB">
        <w:rPr>
          <w:lang w:val="eu-ES"/>
        </w:rPr>
        <w:lastRenderedPageBreak/>
        <w:t>Denbora Planifikazioa</w:t>
      </w:r>
      <w:bookmarkEnd w:id="575"/>
    </w:p>
    <w:p w14:paraId="453480CF" w14:textId="14521D58" w:rsidR="002B5197" w:rsidRPr="00B855CB" w:rsidRDefault="002B5197" w:rsidP="002B5197">
      <w:pPr>
        <w:jc w:val="both"/>
        <w:rPr>
          <w:lang w:val="eu-ES"/>
        </w:rPr>
      </w:pPr>
      <w:r w:rsidRPr="00B855CB">
        <w:rPr>
          <w:lang w:val="eu-ES"/>
        </w:rPr>
        <w:t>Atal honen helburua da proiektuaren denbora aurre-planifikazioa azaltzea</w:t>
      </w:r>
      <w:r w:rsidR="00AF041E" w:rsidRPr="00B855CB">
        <w:rPr>
          <w:lang w:val="eu-ES"/>
        </w:rPr>
        <w:t xml:space="preserve"> eta</w:t>
      </w:r>
      <w:r w:rsidRPr="00B855CB">
        <w:rPr>
          <w:lang w:val="eu-ES"/>
        </w:rPr>
        <w:t xml:space="preserve"> mugarri garrantzitsuak </w:t>
      </w:r>
      <w:r w:rsidR="00AF041E" w:rsidRPr="00B855CB">
        <w:rPr>
          <w:lang w:val="eu-ES"/>
        </w:rPr>
        <w:t>atazen denborak, iterazioak eta desbiderapenak zehaztea da</w:t>
      </w:r>
      <w:r w:rsidRPr="00B855CB">
        <w:rPr>
          <w:lang w:val="eu-ES"/>
        </w:rPr>
        <w:t xml:space="preserve">. Denboraren jarraipena egiteko Toggle Track tresna erabili da. Tresna honekin </w:t>
      </w:r>
      <w:r w:rsidR="00AF041E" w:rsidRPr="00B855CB">
        <w:rPr>
          <w:lang w:val="eu-ES"/>
        </w:rPr>
        <w:t>proiektuko denbora guztiak kontrolatu dira, tenporizadore bat erabiliz.</w:t>
      </w:r>
    </w:p>
    <w:p w14:paraId="2D3C8373" w14:textId="57DBFF5F" w:rsidR="00AF041E" w:rsidRPr="00B855CB" w:rsidRDefault="00AF041E" w:rsidP="00AF041E">
      <w:pPr>
        <w:jc w:val="both"/>
        <w:rPr>
          <w:lang w:val="eu-ES"/>
        </w:rPr>
      </w:pPr>
      <w:r w:rsidRPr="00B855CB">
        <w:rPr>
          <w:lang w:val="eu-ES"/>
        </w:rPr>
        <w:t>Azpiatazak iterazioka edo beharrezko momentuan sortu dira. Izan ere, oso zaila da aurreikustea ezjakintasun handia duen proiektu batean zein atazetan egingo den lan hemendik hilabete batzuetara. Ordu kantitatea kontuan hartuko da, baina oso zaila da ataza bakoitzaren denbora eta epeak estimatzea. Horregatik, iterazioen planak eguneratzen joatea garrantzitsua da.</w:t>
      </w:r>
    </w:p>
    <w:p w14:paraId="035C1813" w14:textId="6BD575D8" w:rsidR="00AD5CAE" w:rsidRPr="00B855CB" w:rsidRDefault="00AD5CAE" w:rsidP="007661EB">
      <w:pPr>
        <w:pStyle w:val="Ttulo2"/>
        <w:rPr>
          <w:lang w:val="eu-ES"/>
        </w:rPr>
      </w:pPr>
      <w:bookmarkStart w:id="576" w:name="_Toc74928376"/>
      <w:r w:rsidRPr="00B855CB">
        <w:rPr>
          <w:lang w:val="eu-ES"/>
        </w:rPr>
        <w:t>Mugarriak</w:t>
      </w:r>
      <w:bookmarkEnd w:id="576"/>
    </w:p>
    <w:p w14:paraId="200E5090" w14:textId="70B9B55F" w:rsidR="00AF041E" w:rsidRPr="00B855CB" w:rsidRDefault="00AF041E" w:rsidP="00AF041E">
      <w:pPr>
        <w:jc w:val="both"/>
        <w:rPr>
          <w:lang w:val="eu-ES"/>
        </w:rPr>
      </w:pPr>
      <w:r w:rsidRPr="00B855CB">
        <w:rPr>
          <w:lang w:val="eu-ES"/>
        </w:rPr>
        <w:t xml:space="preserve">Proiektua planifikatzeko garrantzitsua da mugarri garrantzitsuak biltzea eta momentu guztietan argi edukitzea. </w:t>
      </w:r>
      <w:r w:rsidRPr="00B855CB">
        <w:rPr>
          <w:lang w:val="eu-ES"/>
        </w:rPr>
        <w:fldChar w:fldCharType="begin"/>
      </w:r>
      <w:r w:rsidRPr="00B855CB">
        <w:rPr>
          <w:lang w:val="eu-ES"/>
        </w:rPr>
        <w:instrText xml:space="preserve"> REF _Ref72768033 \h  \* MERGEFORMAT </w:instrText>
      </w:r>
      <w:r w:rsidRPr="00B855CB">
        <w:rPr>
          <w:lang w:val="eu-ES"/>
        </w:rPr>
      </w:r>
      <w:r w:rsidRPr="00B855CB">
        <w:rPr>
          <w:lang w:val="eu-ES"/>
        </w:rPr>
        <w:fldChar w:fldCharType="separate"/>
      </w:r>
      <w:ins w:id="577" w:author="Julen Etxaniz Aragoneses" w:date="2021-08-23T12:18:00Z">
        <w:r w:rsidR="006F125A">
          <w:rPr>
            <w:lang w:val="eu-ES"/>
          </w:rPr>
          <w:t>14</w:t>
        </w:r>
        <w:r w:rsidR="006F125A" w:rsidRPr="00B855CB">
          <w:rPr>
            <w:lang w:val="eu-ES"/>
          </w:rPr>
          <w:t>.</w:t>
        </w:r>
        <w:r w:rsidR="006F125A">
          <w:rPr>
            <w:lang w:val="eu-ES"/>
          </w:rPr>
          <w:t>1</w:t>
        </w:r>
        <w:r w:rsidR="006F125A" w:rsidRPr="00B855CB">
          <w:rPr>
            <w:lang w:val="eu-ES"/>
          </w:rPr>
          <w:t>. Taula</w:t>
        </w:r>
      </w:ins>
      <w:del w:id="578" w:author="Julen Etxaniz Aragoneses" w:date="2021-08-23T12:16:00Z">
        <w:r w:rsidR="00B94161" w:rsidDel="006B278F">
          <w:rPr>
            <w:lang w:val="eu-ES"/>
          </w:rPr>
          <w:delText>14</w:delText>
        </w:r>
        <w:r w:rsidR="00B94161" w:rsidRPr="00B855CB" w:rsidDel="006B278F">
          <w:rPr>
            <w:lang w:val="eu-ES"/>
          </w:rPr>
          <w:delText>.</w:delText>
        </w:r>
        <w:r w:rsidR="00B94161" w:rsidDel="006B278F">
          <w:rPr>
            <w:lang w:val="eu-ES"/>
          </w:rPr>
          <w:delText>1</w:delText>
        </w:r>
        <w:r w:rsidR="00B94161" w:rsidRPr="00B855CB" w:rsidDel="006B278F">
          <w:rPr>
            <w:lang w:val="eu-ES"/>
          </w:rPr>
          <w:delText>. Taula</w:delText>
        </w:r>
      </w:del>
      <w:r w:rsidRPr="00B855CB">
        <w:rPr>
          <w:lang w:val="eu-ES"/>
        </w:rPr>
        <w:fldChar w:fldCharType="end"/>
      </w:r>
      <w:r w:rsidRPr="00B855CB">
        <w:rPr>
          <w:lang w:val="eu-ES"/>
        </w:rPr>
        <w:t>n</w:t>
      </w:r>
      <w:r w:rsidR="00617769" w:rsidRPr="00B855CB">
        <w:rPr>
          <w:lang w:val="eu-ES"/>
        </w:rPr>
        <w:t xml:space="preserve"> eta </w:t>
      </w:r>
      <w:r w:rsidR="00617769" w:rsidRPr="00B855CB">
        <w:rPr>
          <w:lang w:val="eu-ES"/>
        </w:rPr>
        <w:fldChar w:fldCharType="begin"/>
      </w:r>
      <w:r w:rsidR="00617769" w:rsidRPr="00B855CB">
        <w:rPr>
          <w:lang w:val="eu-ES"/>
        </w:rPr>
        <w:instrText xml:space="preserve"> REF _Ref73789263 \h </w:instrText>
      </w:r>
      <w:r w:rsidR="00617769" w:rsidRPr="00B855CB">
        <w:rPr>
          <w:lang w:val="eu-ES"/>
        </w:rPr>
      </w:r>
      <w:r w:rsidR="00617769" w:rsidRPr="00B855CB">
        <w:rPr>
          <w:lang w:val="eu-ES"/>
        </w:rPr>
        <w:fldChar w:fldCharType="separate"/>
      </w:r>
      <w:ins w:id="579" w:author="Julen Etxaniz Aragoneses" w:date="2021-08-23T12:18:00Z">
        <w:r w:rsidR="006F125A">
          <w:rPr>
            <w:noProof/>
            <w:lang w:val="eu-ES"/>
          </w:rPr>
          <w:t>14</w:t>
        </w:r>
        <w:r w:rsidR="006F125A" w:rsidRPr="00B855CB">
          <w:rPr>
            <w:lang w:val="eu-ES"/>
          </w:rPr>
          <w:t>.</w:t>
        </w:r>
        <w:r w:rsidR="006F125A">
          <w:rPr>
            <w:noProof/>
            <w:lang w:val="eu-ES"/>
          </w:rPr>
          <w:t>1</w:t>
        </w:r>
        <w:r w:rsidR="006F125A" w:rsidRPr="00B855CB">
          <w:rPr>
            <w:lang w:val="eu-ES"/>
          </w:rPr>
          <w:t>. Irudia</w:t>
        </w:r>
      </w:ins>
      <w:del w:id="580" w:author="Julen Etxaniz Aragoneses" w:date="2021-08-23T12:16:00Z">
        <w:r w:rsidR="00B94161" w:rsidDel="006B278F">
          <w:rPr>
            <w:noProof/>
            <w:lang w:val="eu-ES"/>
          </w:rPr>
          <w:delText>14</w:delText>
        </w:r>
        <w:r w:rsidR="00B94161" w:rsidRPr="00B855CB" w:rsidDel="006B278F">
          <w:rPr>
            <w:lang w:val="eu-ES"/>
          </w:rPr>
          <w:delText>.</w:delText>
        </w:r>
        <w:r w:rsidR="00B94161" w:rsidDel="006B278F">
          <w:rPr>
            <w:noProof/>
            <w:lang w:val="eu-ES"/>
          </w:rPr>
          <w:delText>1</w:delText>
        </w:r>
        <w:r w:rsidR="00B94161" w:rsidRPr="00B855CB" w:rsidDel="006B278F">
          <w:rPr>
            <w:lang w:val="eu-ES"/>
          </w:rPr>
          <w:delText>. Irudia</w:delText>
        </w:r>
      </w:del>
      <w:r w:rsidR="00617769" w:rsidRPr="00B855CB">
        <w:rPr>
          <w:lang w:val="eu-ES"/>
        </w:rPr>
        <w:fldChar w:fldCharType="end"/>
      </w:r>
      <w:r w:rsidR="00617769" w:rsidRPr="00B855CB">
        <w:rPr>
          <w:lang w:val="eu-ES"/>
        </w:rPr>
        <w:t>n</w:t>
      </w:r>
      <w:r w:rsidRPr="00B855CB">
        <w:rPr>
          <w:lang w:val="eu-ES"/>
        </w:rPr>
        <w:t xml:space="preserve"> proiektuaren mugarri garrantzitsuenak eta datak azaltzen dira. Gehienek iterazio hasiera eta amaierekin edo entregekin dute zerikusia.</w:t>
      </w:r>
    </w:p>
    <w:tbl>
      <w:tblPr>
        <w:tblW w:w="36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5"/>
        <w:gridCol w:w="1276"/>
      </w:tblGrid>
      <w:tr w:rsidR="00AD5CAE" w:rsidRPr="00B855CB" w14:paraId="67080DC2" w14:textId="77777777" w:rsidTr="00041C11">
        <w:trPr>
          <w:jc w:val="center"/>
        </w:trPr>
        <w:tc>
          <w:tcPr>
            <w:tcW w:w="2405" w:type="dxa"/>
            <w:shd w:val="clear" w:color="auto" w:fill="AEAAAA" w:themeFill="background2" w:themeFillShade="BF"/>
          </w:tcPr>
          <w:p w14:paraId="13B80370" w14:textId="77777777" w:rsidR="00AD5CAE" w:rsidRPr="00B855CB" w:rsidRDefault="00AD5CAE" w:rsidP="00AD5CAE">
            <w:pPr>
              <w:rPr>
                <w:b/>
                <w:bCs/>
                <w:lang w:val="eu-ES"/>
              </w:rPr>
            </w:pPr>
            <w:bookmarkStart w:id="581" w:name="OLE_LINK1"/>
            <w:r w:rsidRPr="00B855CB">
              <w:rPr>
                <w:b/>
                <w:bCs/>
                <w:lang w:val="eu-ES"/>
              </w:rPr>
              <w:t>Mugarria</w:t>
            </w:r>
          </w:p>
        </w:tc>
        <w:tc>
          <w:tcPr>
            <w:tcW w:w="1276" w:type="dxa"/>
            <w:shd w:val="clear" w:color="auto" w:fill="AEAAAA" w:themeFill="background2" w:themeFillShade="BF"/>
          </w:tcPr>
          <w:p w14:paraId="15688D79" w14:textId="77777777" w:rsidR="00AD5CAE" w:rsidRPr="00B855CB" w:rsidRDefault="00AD5CAE" w:rsidP="00AD5CAE">
            <w:pPr>
              <w:rPr>
                <w:b/>
                <w:bCs/>
                <w:lang w:val="eu-ES"/>
              </w:rPr>
            </w:pPr>
            <w:r w:rsidRPr="00B855CB">
              <w:rPr>
                <w:b/>
                <w:bCs/>
                <w:lang w:val="eu-ES"/>
              </w:rPr>
              <w:t>Data</w:t>
            </w:r>
          </w:p>
        </w:tc>
      </w:tr>
      <w:tr w:rsidR="00B369FC" w:rsidRPr="00B855CB" w14:paraId="42DC4145" w14:textId="77777777" w:rsidTr="00041C11">
        <w:trPr>
          <w:jc w:val="center"/>
        </w:trPr>
        <w:tc>
          <w:tcPr>
            <w:tcW w:w="2405" w:type="dxa"/>
          </w:tcPr>
          <w:p w14:paraId="09B3AB04" w14:textId="1940B3D1" w:rsidR="00B369FC" w:rsidRPr="00B855CB" w:rsidRDefault="00B369FC" w:rsidP="00B369FC">
            <w:pPr>
              <w:rPr>
                <w:b/>
                <w:bCs/>
                <w:lang w:val="eu-ES"/>
              </w:rPr>
            </w:pPr>
            <w:r w:rsidRPr="00B855CB">
              <w:rPr>
                <w:lang w:val="eu-ES"/>
              </w:rPr>
              <w:t>Proiektuaren hasiera</w:t>
            </w:r>
          </w:p>
        </w:tc>
        <w:tc>
          <w:tcPr>
            <w:tcW w:w="1276" w:type="dxa"/>
          </w:tcPr>
          <w:p w14:paraId="4CB47AEA" w14:textId="7990FC70" w:rsidR="00B369FC" w:rsidRPr="00B855CB" w:rsidRDefault="00B369FC" w:rsidP="00B369FC">
            <w:pPr>
              <w:rPr>
                <w:b/>
                <w:bCs/>
                <w:lang w:val="eu-ES"/>
              </w:rPr>
            </w:pPr>
            <w:r w:rsidRPr="00B855CB">
              <w:rPr>
                <w:lang w:val="eu-ES"/>
              </w:rPr>
              <w:t>2021/01/14</w:t>
            </w:r>
          </w:p>
        </w:tc>
      </w:tr>
      <w:tr w:rsidR="00B369FC" w:rsidRPr="00B855CB" w14:paraId="7BD4B227" w14:textId="77777777" w:rsidTr="00041C11">
        <w:trPr>
          <w:jc w:val="center"/>
        </w:trPr>
        <w:tc>
          <w:tcPr>
            <w:tcW w:w="2405" w:type="dxa"/>
          </w:tcPr>
          <w:p w14:paraId="5BBF3F6B" w14:textId="497D91BB" w:rsidR="00B369FC" w:rsidRPr="00B855CB" w:rsidRDefault="00975AE1" w:rsidP="00B369FC">
            <w:pPr>
              <w:rPr>
                <w:b/>
                <w:bCs/>
                <w:lang w:val="eu-ES"/>
              </w:rPr>
            </w:pPr>
            <w:r>
              <w:rPr>
                <w:lang w:val="eu-ES"/>
              </w:rPr>
              <w:t>1</w:t>
            </w:r>
            <w:r w:rsidR="00B369FC" w:rsidRPr="00B855CB">
              <w:rPr>
                <w:lang w:val="eu-ES"/>
              </w:rPr>
              <w:t xml:space="preserve">. Iterazioaren </w:t>
            </w:r>
            <w:r>
              <w:rPr>
                <w:lang w:val="eu-ES"/>
              </w:rPr>
              <w:t>amaiera</w:t>
            </w:r>
          </w:p>
        </w:tc>
        <w:tc>
          <w:tcPr>
            <w:tcW w:w="1276" w:type="dxa"/>
          </w:tcPr>
          <w:p w14:paraId="52F0D2D2" w14:textId="21AFEEDF" w:rsidR="00B369FC" w:rsidRPr="00B855CB" w:rsidRDefault="00B369FC" w:rsidP="00B369FC">
            <w:pPr>
              <w:rPr>
                <w:b/>
                <w:bCs/>
                <w:lang w:val="eu-ES"/>
              </w:rPr>
            </w:pPr>
            <w:r w:rsidRPr="00B855CB">
              <w:rPr>
                <w:lang w:val="eu-ES"/>
              </w:rPr>
              <w:t>2021/02/1</w:t>
            </w:r>
            <w:r w:rsidR="00975AE1">
              <w:rPr>
                <w:lang w:val="eu-ES"/>
              </w:rPr>
              <w:t>4</w:t>
            </w:r>
          </w:p>
        </w:tc>
      </w:tr>
      <w:tr w:rsidR="00B369FC" w:rsidRPr="00B855CB" w14:paraId="6592B364" w14:textId="77777777" w:rsidTr="00041C11">
        <w:trPr>
          <w:jc w:val="center"/>
        </w:trPr>
        <w:tc>
          <w:tcPr>
            <w:tcW w:w="2405" w:type="dxa"/>
          </w:tcPr>
          <w:p w14:paraId="4FBB0376" w14:textId="38D5D1AB" w:rsidR="00B369FC" w:rsidRPr="00B855CB" w:rsidRDefault="00975AE1" w:rsidP="00B369FC">
            <w:pPr>
              <w:rPr>
                <w:b/>
                <w:bCs/>
                <w:lang w:val="eu-ES"/>
              </w:rPr>
            </w:pPr>
            <w:r>
              <w:rPr>
                <w:lang w:val="eu-ES"/>
              </w:rPr>
              <w:t>2</w:t>
            </w:r>
            <w:r w:rsidR="00B369FC" w:rsidRPr="00B855CB">
              <w:rPr>
                <w:lang w:val="eu-ES"/>
              </w:rPr>
              <w:t xml:space="preserve">. Iterazioaren </w:t>
            </w:r>
            <w:r>
              <w:rPr>
                <w:lang w:val="eu-ES"/>
              </w:rPr>
              <w:t>amaiera</w:t>
            </w:r>
          </w:p>
        </w:tc>
        <w:tc>
          <w:tcPr>
            <w:tcW w:w="1276" w:type="dxa"/>
          </w:tcPr>
          <w:p w14:paraId="5480A04E" w14:textId="173609B7" w:rsidR="00B369FC" w:rsidRPr="00B855CB" w:rsidRDefault="00B369FC" w:rsidP="00B369FC">
            <w:pPr>
              <w:rPr>
                <w:b/>
                <w:bCs/>
                <w:lang w:val="eu-ES"/>
              </w:rPr>
            </w:pPr>
            <w:r w:rsidRPr="00B855CB">
              <w:rPr>
                <w:lang w:val="eu-ES"/>
              </w:rPr>
              <w:t>2021/03/1</w:t>
            </w:r>
            <w:r w:rsidR="00975AE1">
              <w:rPr>
                <w:lang w:val="eu-ES"/>
              </w:rPr>
              <w:t>5</w:t>
            </w:r>
          </w:p>
        </w:tc>
      </w:tr>
      <w:tr w:rsidR="00B369FC" w:rsidRPr="00B855CB" w14:paraId="7990B792" w14:textId="77777777" w:rsidTr="00041C11">
        <w:trPr>
          <w:jc w:val="center"/>
        </w:trPr>
        <w:tc>
          <w:tcPr>
            <w:tcW w:w="2405" w:type="dxa"/>
          </w:tcPr>
          <w:p w14:paraId="038886A1" w14:textId="326B3F16" w:rsidR="00B369FC" w:rsidRPr="00B855CB" w:rsidRDefault="00975AE1" w:rsidP="00B369FC">
            <w:pPr>
              <w:rPr>
                <w:b/>
                <w:bCs/>
                <w:lang w:val="eu-ES"/>
              </w:rPr>
            </w:pPr>
            <w:r>
              <w:rPr>
                <w:lang w:val="eu-ES"/>
              </w:rPr>
              <w:t>3</w:t>
            </w:r>
            <w:r w:rsidR="00B369FC" w:rsidRPr="00B855CB">
              <w:rPr>
                <w:lang w:val="eu-ES"/>
              </w:rPr>
              <w:t xml:space="preserve">. Iterazioaren </w:t>
            </w:r>
            <w:r>
              <w:rPr>
                <w:lang w:val="eu-ES"/>
              </w:rPr>
              <w:t>amaiera</w:t>
            </w:r>
          </w:p>
        </w:tc>
        <w:tc>
          <w:tcPr>
            <w:tcW w:w="1276" w:type="dxa"/>
          </w:tcPr>
          <w:p w14:paraId="27A17EF8" w14:textId="76A04C67" w:rsidR="00B369FC" w:rsidRPr="00B855CB" w:rsidRDefault="00B369FC" w:rsidP="00B369FC">
            <w:pPr>
              <w:rPr>
                <w:b/>
                <w:bCs/>
                <w:lang w:val="eu-ES"/>
              </w:rPr>
            </w:pPr>
            <w:r w:rsidRPr="00B855CB">
              <w:rPr>
                <w:lang w:val="eu-ES"/>
              </w:rPr>
              <w:t>2021/04/1</w:t>
            </w:r>
            <w:r w:rsidR="00975AE1">
              <w:rPr>
                <w:lang w:val="eu-ES"/>
              </w:rPr>
              <w:t>6</w:t>
            </w:r>
          </w:p>
        </w:tc>
      </w:tr>
      <w:tr w:rsidR="00B369FC" w:rsidRPr="00B855CB" w14:paraId="206A69F2" w14:textId="77777777" w:rsidTr="00041C11">
        <w:trPr>
          <w:jc w:val="center"/>
        </w:trPr>
        <w:tc>
          <w:tcPr>
            <w:tcW w:w="2405" w:type="dxa"/>
          </w:tcPr>
          <w:p w14:paraId="3B04AB29" w14:textId="6B4B7AB7" w:rsidR="00B369FC" w:rsidRPr="00B855CB" w:rsidRDefault="00975AE1" w:rsidP="00B369FC">
            <w:pPr>
              <w:rPr>
                <w:lang w:val="eu-ES"/>
              </w:rPr>
            </w:pPr>
            <w:r>
              <w:rPr>
                <w:lang w:val="eu-ES"/>
              </w:rPr>
              <w:t>4</w:t>
            </w:r>
            <w:r w:rsidR="00B369FC" w:rsidRPr="00B855CB">
              <w:rPr>
                <w:lang w:val="eu-ES"/>
              </w:rPr>
              <w:t xml:space="preserve">. Iterazioaren </w:t>
            </w:r>
            <w:r>
              <w:rPr>
                <w:lang w:val="eu-ES"/>
              </w:rPr>
              <w:t>amaiera</w:t>
            </w:r>
          </w:p>
        </w:tc>
        <w:tc>
          <w:tcPr>
            <w:tcW w:w="1276" w:type="dxa"/>
          </w:tcPr>
          <w:p w14:paraId="3D271C03" w14:textId="5D6BFE9D" w:rsidR="00B369FC" w:rsidRPr="00B855CB" w:rsidRDefault="00B369FC" w:rsidP="00B369FC">
            <w:pPr>
              <w:rPr>
                <w:lang w:val="eu-ES"/>
              </w:rPr>
            </w:pPr>
            <w:r w:rsidRPr="00B855CB">
              <w:rPr>
                <w:lang w:val="eu-ES"/>
              </w:rPr>
              <w:t>2021/05/1</w:t>
            </w:r>
            <w:r w:rsidR="00975AE1">
              <w:rPr>
                <w:lang w:val="eu-ES"/>
              </w:rPr>
              <w:t>7</w:t>
            </w:r>
          </w:p>
        </w:tc>
      </w:tr>
      <w:tr w:rsidR="00975AE1" w:rsidRPr="00B855CB" w14:paraId="4C2D9454" w14:textId="77777777" w:rsidTr="00041C11">
        <w:trPr>
          <w:jc w:val="center"/>
        </w:trPr>
        <w:tc>
          <w:tcPr>
            <w:tcW w:w="2405" w:type="dxa"/>
          </w:tcPr>
          <w:p w14:paraId="65C93756" w14:textId="36BDD1F0" w:rsidR="00975AE1" w:rsidRPr="00B855CB" w:rsidRDefault="00975AE1" w:rsidP="00975AE1">
            <w:pPr>
              <w:rPr>
                <w:lang w:val="eu-ES"/>
              </w:rPr>
            </w:pPr>
            <w:r>
              <w:rPr>
                <w:lang w:val="eu-ES"/>
              </w:rPr>
              <w:t>5. Iterazioaren amaiera</w:t>
            </w:r>
          </w:p>
        </w:tc>
        <w:tc>
          <w:tcPr>
            <w:tcW w:w="1276" w:type="dxa"/>
          </w:tcPr>
          <w:p w14:paraId="735CDA3F" w14:textId="6FBCCA36" w:rsidR="00975AE1" w:rsidRPr="00B855CB" w:rsidRDefault="00975AE1" w:rsidP="00975AE1">
            <w:pPr>
              <w:rPr>
                <w:lang w:val="eu-ES"/>
              </w:rPr>
            </w:pPr>
            <w:r w:rsidRPr="00B855CB">
              <w:rPr>
                <w:lang w:val="eu-ES"/>
              </w:rPr>
              <w:t>2021/0</w:t>
            </w:r>
            <w:r>
              <w:rPr>
                <w:lang w:val="eu-ES"/>
              </w:rPr>
              <w:t>6</w:t>
            </w:r>
            <w:r w:rsidRPr="00B855CB">
              <w:rPr>
                <w:lang w:val="eu-ES"/>
              </w:rPr>
              <w:t>/</w:t>
            </w:r>
            <w:r>
              <w:rPr>
                <w:lang w:val="eu-ES"/>
              </w:rPr>
              <w:t>20</w:t>
            </w:r>
          </w:p>
        </w:tc>
      </w:tr>
      <w:tr w:rsidR="00975AE1" w:rsidRPr="00B855CB" w14:paraId="526345BA" w14:textId="77777777" w:rsidTr="00041C11">
        <w:trPr>
          <w:jc w:val="center"/>
        </w:trPr>
        <w:tc>
          <w:tcPr>
            <w:tcW w:w="2405" w:type="dxa"/>
          </w:tcPr>
          <w:p w14:paraId="35BA9EB8" w14:textId="506C25CC" w:rsidR="00975AE1" w:rsidRDefault="00975AE1" w:rsidP="00975AE1">
            <w:pPr>
              <w:rPr>
                <w:lang w:val="eu-ES"/>
              </w:rPr>
            </w:pPr>
            <w:r>
              <w:rPr>
                <w:lang w:val="eu-ES"/>
              </w:rPr>
              <w:t>6. Iterazioaren amaiera</w:t>
            </w:r>
          </w:p>
        </w:tc>
        <w:tc>
          <w:tcPr>
            <w:tcW w:w="1276" w:type="dxa"/>
          </w:tcPr>
          <w:p w14:paraId="5367DBAC" w14:textId="3A010120" w:rsidR="00975AE1" w:rsidRPr="00B855CB" w:rsidRDefault="00975AE1" w:rsidP="00975AE1">
            <w:pPr>
              <w:rPr>
                <w:lang w:val="eu-ES"/>
              </w:rPr>
            </w:pPr>
            <w:r w:rsidRPr="00B855CB">
              <w:rPr>
                <w:lang w:val="eu-ES"/>
              </w:rPr>
              <w:t>2021/0</w:t>
            </w:r>
            <w:r>
              <w:rPr>
                <w:lang w:val="eu-ES"/>
              </w:rPr>
              <w:t>7</w:t>
            </w:r>
            <w:r w:rsidRPr="00B855CB">
              <w:rPr>
                <w:lang w:val="eu-ES"/>
              </w:rPr>
              <w:t>/</w:t>
            </w:r>
            <w:r>
              <w:rPr>
                <w:lang w:val="eu-ES"/>
              </w:rPr>
              <w:t>2</w:t>
            </w:r>
            <w:r w:rsidR="007A3F8D">
              <w:rPr>
                <w:lang w:val="eu-ES"/>
              </w:rPr>
              <w:t>3</w:t>
            </w:r>
          </w:p>
        </w:tc>
      </w:tr>
      <w:tr w:rsidR="00975AE1" w:rsidRPr="00B855CB" w14:paraId="6746DFB1" w14:textId="77777777" w:rsidTr="00041C11">
        <w:trPr>
          <w:jc w:val="center"/>
        </w:trPr>
        <w:tc>
          <w:tcPr>
            <w:tcW w:w="2405" w:type="dxa"/>
          </w:tcPr>
          <w:p w14:paraId="2D6F2E00" w14:textId="77777777" w:rsidR="00975AE1" w:rsidRPr="00B855CB" w:rsidRDefault="00975AE1" w:rsidP="00975AE1">
            <w:pPr>
              <w:rPr>
                <w:lang w:val="eu-ES"/>
              </w:rPr>
            </w:pPr>
            <w:r w:rsidRPr="00B855CB">
              <w:rPr>
                <w:lang w:val="eu-ES"/>
              </w:rPr>
              <w:t>Lana GAURen matrikulatu</w:t>
            </w:r>
          </w:p>
        </w:tc>
        <w:tc>
          <w:tcPr>
            <w:tcW w:w="1276" w:type="dxa"/>
          </w:tcPr>
          <w:p w14:paraId="1D447B9C" w14:textId="5478ED05" w:rsidR="00975AE1" w:rsidRPr="00B855CB" w:rsidRDefault="00975AE1" w:rsidP="00975AE1">
            <w:pPr>
              <w:rPr>
                <w:lang w:val="eu-ES"/>
              </w:rPr>
            </w:pPr>
            <w:r w:rsidRPr="00B855CB">
              <w:rPr>
                <w:lang w:val="eu-ES"/>
              </w:rPr>
              <w:t>2021/0</w:t>
            </w:r>
            <w:r>
              <w:rPr>
                <w:lang w:val="eu-ES"/>
              </w:rPr>
              <w:t>7/23</w:t>
            </w:r>
          </w:p>
        </w:tc>
      </w:tr>
      <w:tr w:rsidR="00975AE1" w:rsidRPr="00B855CB" w14:paraId="2BEA1899" w14:textId="77777777" w:rsidTr="00041C11">
        <w:trPr>
          <w:jc w:val="center"/>
        </w:trPr>
        <w:tc>
          <w:tcPr>
            <w:tcW w:w="2405" w:type="dxa"/>
          </w:tcPr>
          <w:p w14:paraId="25008935" w14:textId="11BF044D" w:rsidR="00975AE1" w:rsidRPr="00B855CB" w:rsidRDefault="00975AE1" w:rsidP="00975AE1">
            <w:pPr>
              <w:rPr>
                <w:lang w:val="eu-ES"/>
              </w:rPr>
            </w:pPr>
            <w:r w:rsidRPr="00B855CB">
              <w:rPr>
                <w:lang w:val="eu-ES"/>
              </w:rPr>
              <w:t>Lanaren posterra bidali</w:t>
            </w:r>
          </w:p>
        </w:tc>
        <w:tc>
          <w:tcPr>
            <w:tcW w:w="1276" w:type="dxa"/>
          </w:tcPr>
          <w:p w14:paraId="209C6C0E" w14:textId="09590912" w:rsidR="00975AE1" w:rsidRPr="00B855CB" w:rsidRDefault="00975AE1" w:rsidP="00975AE1">
            <w:pPr>
              <w:rPr>
                <w:lang w:val="eu-ES"/>
              </w:rPr>
            </w:pPr>
            <w:r w:rsidRPr="00B855CB">
              <w:rPr>
                <w:lang w:val="eu-ES"/>
              </w:rPr>
              <w:t>2021/</w:t>
            </w:r>
            <w:r>
              <w:rPr>
                <w:lang w:val="eu-ES"/>
              </w:rPr>
              <w:t>09/05</w:t>
            </w:r>
          </w:p>
        </w:tc>
      </w:tr>
      <w:tr w:rsidR="00975AE1" w:rsidRPr="00B855CB" w14:paraId="18EAF1CF" w14:textId="77777777" w:rsidTr="00041C11">
        <w:trPr>
          <w:jc w:val="center"/>
        </w:trPr>
        <w:tc>
          <w:tcPr>
            <w:tcW w:w="2405" w:type="dxa"/>
          </w:tcPr>
          <w:p w14:paraId="4EBE724F" w14:textId="5D08765C" w:rsidR="00975AE1" w:rsidRPr="00B855CB" w:rsidRDefault="00975AE1" w:rsidP="00975AE1">
            <w:pPr>
              <w:rPr>
                <w:lang w:val="eu-ES"/>
              </w:rPr>
            </w:pPr>
            <w:r w:rsidRPr="00B855CB">
              <w:rPr>
                <w:lang w:val="eu-ES"/>
              </w:rPr>
              <w:t>Lana ADDIra igo</w:t>
            </w:r>
          </w:p>
        </w:tc>
        <w:tc>
          <w:tcPr>
            <w:tcW w:w="1276" w:type="dxa"/>
          </w:tcPr>
          <w:p w14:paraId="7B341A89" w14:textId="71BD7437" w:rsidR="00975AE1" w:rsidRPr="00B855CB" w:rsidRDefault="00975AE1" w:rsidP="00975AE1">
            <w:pPr>
              <w:rPr>
                <w:lang w:val="eu-ES"/>
              </w:rPr>
            </w:pPr>
            <w:r w:rsidRPr="00B855CB">
              <w:rPr>
                <w:lang w:val="eu-ES"/>
              </w:rPr>
              <w:t>2021/</w:t>
            </w:r>
            <w:r>
              <w:rPr>
                <w:lang w:val="eu-ES"/>
              </w:rPr>
              <w:t>09/05</w:t>
            </w:r>
          </w:p>
        </w:tc>
      </w:tr>
      <w:tr w:rsidR="00975AE1" w:rsidRPr="00B855CB" w14:paraId="0F585326" w14:textId="77777777" w:rsidTr="00041C11">
        <w:trPr>
          <w:jc w:val="center"/>
        </w:trPr>
        <w:tc>
          <w:tcPr>
            <w:tcW w:w="2405" w:type="dxa"/>
          </w:tcPr>
          <w:p w14:paraId="084B4561" w14:textId="7E14B81E" w:rsidR="00975AE1" w:rsidRPr="00B855CB" w:rsidRDefault="00975AE1" w:rsidP="00975AE1">
            <w:pPr>
              <w:rPr>
                <w:lang w:val="eu-ES"/>
              </w:rPr>
            </w:pPr>
            <w:r w:rsidRPr="00B855CB">
              <w:rPr>
                <w:lang w:val="eu-ES"/>
              </w:rPr>
              <w:t>Proiektuaren amaiera</w:t>
            </w:r>
          </w:p>
        </w:tc>
        <w:tc>
          <w:tcPr>
            <w:tcW w:w="1276" w:type="dxa"/>
          </w:tcPr>
          <w:p w14:paraId="4AB15009" w14:textId="3938E769" w:rsidR="00975AE1" w:rsidRPr="00B855CB" w:rsidRDefault="00975AE1" w:rsidP="00975AE1">
            <w:pPr>
              <w:keepNext/>
              <w:rPr>
                <w:lang w:val="eu-ES"/>
              </w:rPr>
            </w:pPr>
            <w:r w:rsidRPr="00B855CB">
              <w:rPr>
                <w:lang w:val="eu-ES"/>
              </w:rPr>
              <w:t>2021/</w:t>
            </w:r>
            <w:r>
              <w:rPr>
                <w:lang w:val="eu-ES"/>
              </w:rPr>
              <w:t>09/05</w:t>
            </w:r>
          </w:p>
        </w:tc>
      </w:tr>
      <w:tr w:rsidR="007A3F8D" w:rsidRPr="00B855CB" w14:paraId="40C9BA22" w14:textId="77777777" w:rsidTr="00041C11">
        <w:trPr>
          <w:jc w:val="center"/>
        </w:trPr>
        <w:tc>
          <w:tcPr>
            <w:tcW w:w="2405" w:type="dxa"/>
          </w:tcPr>
          <w:p w14:paraId="0DCEC7DD" w14:textId="5D635885" w:rsidR="007A3F8D" w:rsidRPr="00B855CB" w:rsidRDefault="007A3F8D" w:rsidP="007A3F8D">
            <w:pPr>
              <w:rPr>
                <w:lang w:val="eu-ES"/>
              </w:rPr>
            </w:pPr>
            <w:r>
              <w:rPr>
                <w:lang w:val="eu-ES"/>
              </w:rPr>
              <w:t>Lanaren defentsa</w:t>
            </w:r>
          </w:p>
        </w:tc>
        <w:tc>
          <w:tcPr>
            <w:tcW w:w="1276" w:type="dxa"/>
          </w:tcPr>
          <w:p w14:paraId="50D61AAA" w14:textId="2DAD4053" w:rsidR="007A3F8D" w:rsidRPr="00B855CB" w:rsidRDefault="007A3F8D" w:rsidP="007A3F8D">
            <w:pPr>
              <w:keepNext/>
              <w:rPr>
                <w:lang w:val="eu-ES"/>
              </w:rPr>
            </w:pPr>
            <w:r w:rsidRPr="00B855CB">
              <w:rPr>
                <w:lang w:val="eu-ES"/>
              </w:rPr>
              <w:t>2021/</w:t>
            </w:r>
            <w:r>
              <w:rPr>
                <w:lang w:val="eu-ES"/>
              </w:rPr>
              <w:t>09/13</w:t>
            </w:r>
          </w:p>
        </w:tc>
      </w:tr>
    </w:tbl>
    <w:bookmarkStart w:id="582" w:name="_Ref72768033"/>
    <w:bookmarkEnd w:id="581"/>
    <w:p w14:paraId="45C53BF5" w14:textId="794428C1" w:rsidR="00AD5CAE" w:rsidRPr="00B855CB" w:rsidRDefault="005878E1" w:rsidP="00AF041E">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583" w:name="_Toc74928469"/>
      <w:r w:rsidR="006F125A">
        <w:rPr>
          <w:noProof/>
          <w:lang w:val="eu-ES"/>
        </w:rPr>
        <w:t>14</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6F125A">
        <w:rPr>
          <w:noProof/>
          <w:lang w:val="eu-ES"/>
        </w:rPr>
        <w:t>1</w:t>
      </w:r>
      <w:r w:rsidRPr="00B855CB">
        <w:rPr>
          <w:lang w:val="eu-ES"/>
        </w:rPr>
        <w:fldChar w:fldCharType="end"/>
      </w:r>
      <w:r w:rsidR="00AF041E" w:rsidRPr="00B855CB">
        <w:rPr>
          <w:lang w:val="eu-ES"/>
        </w:rPr>
        <w:t>. Taula</w:t>
      </w:r>
      <w:bookmarkEnd w:id="582"/>
      <w:r w:rsidR="00AF041E" w:rsidRPr="00B855CB">
        <w:rPr>
          <w:lang w:val="eu-ES"/>
        </w:rPr>
        <w:t>. Proiektuko mugarri garrantzitsuak.</w:t>
      </w:r>
      <w:bookmarkEnd w:id="583"/>
    </w:p>
    <w:p w14:paraId="3F39A219" w14:textId="5EBB8352" w:rsidR="00617769" w:rsidRPr="00041C11" w:rsidRDefault="00041C11" w:rsidP="00617769">
      <w:pPr>
        <w:keepNext/>
        <w:jc w:val="center"/>
        <w:rPr>
          <w:lang w:val="en-GB"/>
        </w:rPr>
      </w:pPr>
      <w:r>
        <w:rPr>
          <w:noProof/>
          <w:lang w:val="eu-ES" w:eastAsia="eu-ES"/>
        </w:rPr>
        <w:drawing>
          <wp:inline distT="0" distB="0" distL="0" distR="0" wp14:anchorId="61417FB7" wp14:editId="5A34E44A">
            <wp:extent cx="5400040" cy="1083945"/>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040" cy="1083945"/>
                    </a:xfrm>
                    <a:prstGeom prst="rect">
                      <a:avLst/>
                    </a:prstGeom>
                    <a:noFill/>
                    <a:ln>
                      <a:noFill/>
                    </a:ln>
                  </pic:spPr>
                </pic:pic>
              </a:graphicData>
            </a:graphic>
          </wp:inline>
        </w:drawing>
      </w:r>
    </w:p>
    <w:bookmarkStart w:id="584" w:name="_Ref73789263"/>
    <w:p w14:paraId="0804B1B0" w14:textId="33AC81D9" w:rsidR="00617769" w:rsidRPr="00B855CB" w:rsidRDefault="00B855CB" w:rsidP="00617769">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585" w:name="_Toc74928453"/>
      <w:r w:rsidR="006F125A">
        <w:rPr>
          <w:noProof/>
          <w:lang w:val="eu-ES"/>
        </w:rPr>
        <w:t>14</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6F125A">
        <w:rPr>
          <w:noProof/>
          <w:lang w:val="eu-ES"/>
        </w:rPr>
        <w:t>1</w:t>
      </w:r>
      <w:r w:rsidRPr="00B855CB">
        <w:rPr>
          <w:lang w:val="eu-ES"/>
        </w:rPr>
        <w:fldChar w:fldCharType="end"/>
      </w:r>
      <w:r w:rsidR="00617769" w:rsidRPr="00B855CB">
        <w:rPr>
          <w:lang w:val="eu-ES"/>
        </w:rPr>
        <w:t>. Irudia</w:t>
      </w:r>
      <w:bookmarkEnd w:id="584"/>
      <w:r w:rsidR="00617769" w:rsidRPr="00B855CB">
        <w:rPr>
          <w:lang w:val="eu-ES"/>
        </w:rPr>
        <w:t>. Mugarri garrantzitsuen diagrama.</w:t>
      </w:r>
      <w:bookmarkEnd w:id="585"/>
    </w:p>
    <w:p w14:paraId="356CA561" w14:textId="50DC28C8" w:rsidR="007661EB" w:rsidRPr="00B855CB" w:rsidRDefault="007661EB" w:rsidP="007661EB">
      <w:pPr>
        <w:pStyle w:val="Ttulo2"/>
        <w:rPr>
          <w:lang w:val="eu-ES"/>
        </w:rPr>
      </w:pPr>
      <w:bookmarkStart w:id="586" w:name="_Toc74928377"/>
      <w:r w:rsidRPr="00B855CB">
        <w:rPr>
          <w:lang w:val="eu-ES"/>
        </w:rPr>
        <w:lastRenderedPageBreak/>
        <w:t>Lan-atazak</w:t>
      </w:r>
      <w:bookmarkEnd w:id="586"/>
    </w:p>
    <w:p w14:paraId="1299EDBE" w14:textId="359CB0AD" w:rsidR="00856022" w:rsidRPr="00B855CB" w:rsidRDefault="00856022" w:rsidP="009A6814">
      <w:pPr>
        <w:jc w:val="both"/>
        <w:rPr>
          <w:lang w:val="eu-ES"/>
        </w:rPr>
      </w:pPr>
      <w:r w:rsidRPr="00B855CB">
        <w:rPr>
          <w:lang w:val="eu-ES"/>
        </w:rPr>
        <w:t xml:space="preserve">Lana modu egokian antolatu eta kontrolatzeko, ezinbestekoa da lana ataza eta azpiatazetan banatzea. Hala ere, ez da gomendagarria azpiataza gehiegi definitzea, kontrolatzeko  eta ulertzeko zailagoa baita. Ataza hauek ez dira estatikoak, proiektua aurrera joan ahala berriak ager daitezke. </w:t>
      </w:r>
    </w:p>
    <w:p w14:paraId="29156D27" w14:textId="7F12B232" w:rsidR="009A6814" w:rsidRPr="00B855CB" w:rsidRDefault="009A6814" w:rsidP="009A6814">
      <w:pPr>
        <w:jc w:val="both"/>
        <w:rPr>
          <w:lang w:val="eu-ES"/>
        </w:rPr>
      </w:pPr>
      <w:r w:rsidRPr="00B855CB">
        <w:rPr>
          <w:lang w:val="eu-ES"/>
        </w:rPr>
        <w:t>Hurrengo taulak adierazten du proiektuan zehar sortutako lan-ataza guztien zehaztasunak adierazten ditu: lehentasuna, tamaina, iterazioak, esfortzu estimazioa, lan orduak eta erreferentzia materiala.</w:t>
      </w:r>
    </w:p>
    <w:tbl>
      <w:tblPr>
        <w:tblW w:w="8505" w:type="dxa"/>
        <w:tblInd w:w="-5" w:type="dxa"/>
        <w:tblCellMar>
          <w:left w:w="70" w:type="dxa"/>
          <w:right w:w="70" w:type="dxa"/>
        </w:tblCellMar>
        <w:tblLook w:val="04A0" w:firstRow="1" w:lastRow="0" w:firstColumn="1" w:lastColumn="0" w:noHBand="0" w:noVBand="1"/>
      </w:tblPr>
      <w:tblGrid>
        <w:gridCol w:w="1418"/>
        <w:gridCol w:w="1134"/>
        <w:gridCol w:w="850"/>
        <w:gridCol w:w="1078"/>
        <w:gridCol w:w="1616"/>
        <w:gridCol w:w="992"/>
        <w:gridCol w:w="1417"/>
      </w:tblGrid>
      <w:tr w:rsidR="00856022" w:rsidRPr="00B855CB" w14:paraId="28B41BE6" w14:textId="77777777" w:rsidTr="00856022">
        <w:trPr>
          <w:trHeight w:val="476"/>
        </w:trPr>
        <w:tc>
          <w:tcPr>
            <w:tcW w:w="1418" w:type="dxa"/>
            <w:tcBorders>
              <w:top w:val="single" w:sz="4" w:space="0" w:color="auto"/>
              <w:left w:val="single" w:sz="4" w:space="0" w:color="auto"/>
              <w:bottom w:val="single" w:sz="4" w:space="0" w:color="auto"/>
              <w:right w:val="single" w:sz="4" w:space="0" w:color="auto"/>
            </w:tcBorders>
            <w:shd w:val="clear" w:color="CCCCFF" w:fill="C0C0C0"/>
            <w:vAlign w:val="bottom"/>
            <w:hideMark/>
          </w:tcPr>
          <w:p w14:paraId="72E5EEBE" w14:textId="77777777" w:rsidR="00856022" w:rsidRPr="00B855CB" w:rsidRDefault="00856022" w:rsidP="00D42A24">
            <w:pPr>
              <w:rPr>
                <w:b/>
                <w:bCs/>
                <w:sz w:val="18"/>
                <w:szCs w:val="20"/>
                <w:lang w:val="eu-ES"/>
              </w:rPr>
            </w:pPr>
            <w:r w:rsidRPr="00B855CB">
              <w:rPr>
                <w:b/>
                <w:bCs/>
                <w:sz w:val="18"/>
                <w:szCs w:val="20"/>
                <w:lang w:val="eu-ES"/>
              </w:rPr>
              <w:t>Izena</w:t>
            </w:r>
          </w:p>
        </w:tc>
        <w:tc>
          <w:tcPr>
            <w:tcW w:w="1134" w:type="dxa"/>
            <w:tcBorders>
              <w:top w:val="single" w:sz="4" w:space="0" w:color="auto"/>
              <w:left w:val="nil"/>
              <w:bottom w:val="single" w:sz="4" w:space="0" w:color="auto"/>
              <w:right w:val="single" w:sz="4" w:space="0" w:color="auto"/>
            </w:tcBorders>
            <w:shd w:val="clear" w:color="CCCCFF" w:fill="C0C0C0"/>
            <w:noWrap/>
            <w:vAlign w:val="bottom"/>
            <w:hideMark/>
          </w:tcPr>
          <w:p w14:paraId="7A04EB2D" w14:textId="3C47889F" w:rsidR="00856022" w:rsidRPr="00B855CB" w:rsidRDefault="00856022" w:rsidP="00D42A24">
            <w:pPr>
              <w:rPr>
                <w:b/>
                <w:bCs/>
                <w:sz w:val="18"/>
                <w:szCs w:val="20"/>
                <w:lang w:val="eu-ES"/>
              </w:rPr>
            </w:pPr>
            <w:r w:rsidRPr="00B855CB">
              <w:rPr>
                <w:b/>
                <w:bCs/>
                <w:sz w:val="18"/>
                <w:szCs w:val="20"/>
                <w:lang w:val="eu-ES"/>
              </w:rPr>
              <w:t>Lehentasuna</w:t>
            </w:r>
          </w:p>
        </w:tc>
        <w:tc>
          <w:tcPr>
            <w:tcW w:w="850" w:type="dxa"/>
            <w:tcBorders>
              <w:top w:val="single" w:sz="4" w:space="0" w:color="auto"/>
              <w:left w:val="nil"/>
              <w:bottom w:val="single" w:sz="4" w:space="0" w:color="auto"/>
              <w:right w:val="single" w:sz="4" w:space="0" w:color="auto"/>
            </w:tcBorders>
            <w:shd w:val="clear" w:color="CCCCFF" w:fill="C0C0C0"/>
            <w:vAlign w:val="bottom"/>
            <w:hideMark/>
          </w:tcPr>
          <w:p w14:paraId="29BF1CCD" w14:textId="77777777" w:rsidR="00856022" w:rsidRPr="00B855CB" w:rsidRDefault="00856022" w:rsidP="00D42A24">
            <w:pPr>
              <w:rPr>
                <w:b/>
                <w:bCs/>
                <w:sz w:val="18"/>
                <w:szCs w:val="20"/>
                <w:lang w:val="eu-ES"/>
              </w:rPr>
            </w:pPr>
            <w:r w:rsidRPr="00B855CB">
              <w:rPr>
                <w:b/>
                <w:bCs/>
                <w:sz w:val="18"/>
                <w:szCs w:val="20"/>
                <w:lang w:val="eu-ES"/>
              </w:rPr>
              <w:t>Tamaina</w:t>
            </w:r>
          </w:p>
        </w:tc>
        <w:tc>
          <w:tcPr>
            <w:tcW w:w="1078" w:type="dxa"/>
            <w:tcBorders>
              <w:top w:val="single" w:sz="4" w:space="0" w:color="auto"/>
              <w:left w:val="nil"/>
              <w:bottom w:val="single" w:sz="4" w:space="0" w:color="auto"/>
              <w:right w:val="single" w:sz="4" w:space="0" w:color="auto"/>
            </w:tcBorders>
            <w:shd w:val="clear" w:color="CCFFFF" w:fill="CCFFFF"/>
            <w:vAlign w:val="bottom"/>
            <w:hideMark/>
          </w:tcPr>
          <w:p w14:paraId="3429968C" w14:textId="77777777" w:rsidR="00856022" w:rsidRPr="00B855CB" w:rsidRDefault="00856022" w:rsidP="00D42A24">
            <w:pPr>
              <w:rPr>
                <w:b/>
                <w:bCs/>
                <w:sz w:val="18"/>
                <w:szCs w:val="20"/>
                <w:lang w:val="eu-ES"/>
              </w:rPr>
            </w:pPr>
            <w:r w:rsidRPr="00B855CB">
              <w:rPr>
                <w:b/>
                <w:bCs/>
                <w:sz w:val="18"/>
                <w:szCs w:val="20"/>
                <w:lang w:val="eu-ES"/>
              </w:rPr>
              <w:t>Iterazioak</w:t>
            </w:r>
          </w:p>
        </w:tc>
        <w:tc>
          <w:tcPr>
            <w:tcW w:w="1616" w:type="dxa"/>
            <w:tcBorders>
              <w:top w:val="single" w:sz="4" w:space="0" w:color="auto"/>
              <w:left w:val="nil"/>
              <w:bottom w:val="single" w:sz="4" w:space="0" w:color="auto"/>
              <w:right w:val="single" w:sz="4" w:space="0" w:color="auto"/>
            </w:tcBorders>
            <w:shd w:val="clear" w:color="CCFFFF" w:fill="CCFFFF"/>
            <w:vAlign w:val="bottom"/>
            <w:hideMark/>
          </w:tcPr>
          <w:p w14:paraId="0B631054" w14:textId="77777777" w:rsidR="00856022" w:rsidRPr="00B855CB" w:rsidRDefault="00856022" w:rsidP="00D42A24">
            <w:pPr>
              <w:rPr>
                <w:b/>
                <w:bCs/>
                <w:sz w:val="18"/>
                <w:szCs w:val="20"/>
                <w:lang w:val="eu-ES"/>
              </w:rPr>
            </w:pPr>
            <w:r w:rsidRPr="00B855CB">
              <w:rPr>
                <w:b/>
                <w:bCs/>
                <w:sz w:val="18"/>
                <w:szCs w:val="20"/>
                <w:lang w:val="eu-ES"/>
              </w:rPr>
              <w:t>Esfortzu estimazioa</w:t>
            </w:r>
          </w:p>
        </w:tc>
        <w:tc>
          <w:tcPr>
            <w:tcW w:w="992" w:type="dxa"/>
            <w:tcBorders>
              <w:top w:val="single" w:sz="4" w:space="0" w:color="auto"/>
              <w:left w:val="nil"/>
              <w:bottom w:val="single" w:sz="4" w:space="0" w:color="auto"/>
              <w:right w:val="single" w:sz="4" w:space="0" w:color="auto"/>
            </w:tcBorders>
            <w:shd w:val="clear" w:color="CCFFFF" w:fill="CCFFFF"/>
            <w:vAlign w:val="bottom"/>
            <w:hideMark/>
          </w:tcPr>
          <w:p w14:paraId="727616D7" w14:textId="77777777" w:rsidR="00856022" w:rsidRPr="00B855CB" w:rsidRDefault="00856022" w:rsidP="00D42A24">
            <w:pPr>
              <w:rPr>
                <w:b/>
                <w:bCs/>
                <w:sz w:val="18"/>
                <w:szCs w:val="20"/>
                <w:lang w:val="eu-ES"/>
              </w:rPr>
            </w:pPr>
            <w:r w:rsidRPr="00B855CB">
              <w:rPr>
                <w:b/>
                <w:bCs/>
                <w:sz w:val="18"/>
                <w:szCs w:val="20"/>
                <w:lang w:val="eu-ES"/>
              </w:rPr>
              <w:t>Lan orduak</w:t>
            </w:r>
          </w:p>
        </w:tc>
        <w:tc>
          <w:tcPr>
            <w:tcW w:w="1417" w:type="dxa"/>
            <w:tcBorders>
              <w:top w:val="single" w:sz="4" w:space="0" w:color="auto"/>
              <w:left w:val="nil"/>
              <w:bottom w:val="single" w:sz="4" w:space="0" w:color="auto"/>
              <w:right w:val="single" w:sz="4" w:space="0" w:color="auto"/>
            </w:tcBorders>
            <w:shd w:val="clear" w:color="CCCCFF" w:fill="C0C0C0"/>
            <w:vAlign w:val="bottom"/>
            <w:hideMark/>
          </w:tcPr>
          <w:p w14:paraId="37573C61" w14:textId="77777777" w:rsidR="00856022" w:rsidRPr="00B855CB" w:rsidRDefault="00856022" w:rsidP="00D42A24">
            <w:pPr>
              <w:rPr>
                <w:b/>
                <w:bCs/>
                <w:sz w:val="18"/>
                <w:szCs w:val="20"/>
                <w:lang w:val="eu-ES"/>
              </w:rPr>
            </w:pPr>
            <w:r w:rsidRPr="00B855CB">
              <w:rPr>
                <w:b/>
                <w:bCs/>
                <w:sz w:val="18"/>
                <w:szCs w:val="20"/>
                <w:lang w:val="eu-ES"/>
              </w:rPr>
              <w:t>Erreferentzia materiala</w:t>
            </w:r>
          </w:p>
        </w:tc>
      </w:tr>
      <w:tr w:rsidR="00856022" w:rsidRPr="00B855CB" w14:paraId="23C4746A"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209F050C" w14:textId="77777777" w:rsidR="00856022" w:rsidRPr="00B855CB" w:rsidRDefault="00856022" w:rsidP="00D42A24">
            <w:pPr>
              <w:rPr>
                <w:sz w:val="18"/>
                <w:szCs w:val="20"/>
                <w:lang w:val="eu-ES"/>
              </w:rPr>
            </w:pPr>
            <w:r w:rsidRPr="00B855CB">
              <w:rPr>
                <w:sz w:val="18"/>
                <w:szCs w:val="20"/>
                <w:lang w:val="eu-ES"/>
              </w:rPr>
              <w:t>Webgunea</w:t>
            </w:r>
          </w:p>
        </w:tc>
        <w:tc>
          <w:tcPr>
            <w:tcW w:w="1134" w:type="dxa"/>
            <w:tcBorders>
              <w:top w:val="nil"/>
              <w:left w:val="nil"/>
              <w:bottom w:val="single" w:sz="4" w:space="0" w:color="auto"/>
              <w:right w:val="single" w:sz="4" w:space="0" w:color="auto"/>
            </w:tcBorders>
            <w:shd w:val="clear" w:color="auto" w:fill="auto"/>
            <w:noWrap/>
            <w:vAlign w:val="bottom"/>
            <w:hideMark/>
          </w:tcPr>
          <w:p w14:paraId="0F916392" w14:textId="77777777" w:rsidR="00856022" w:rsidRPr="00B855CB" w:rsidRDefault="00856022" w:rsidP="00D42A24">
            <w:pPr>
              <w:rPr>
                <w:sz w:val="18"/>
                <w:szCs w:val="20"/>
                <w:lang w:val="eu-ES"/>
              </w:rPr>
            </w:pPr>
            <w:r w:rsidRPr="00B855CB">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7A59315" w14:textId="77777777" w:rsidR="00856022" w:rsidRPr="00B855CB" w:rsidRDefault="00856022" w:rsidP="00D42A24">
            <w:pPr>
              <w:rPr>
                <w:sz w:val="18"/>
                <w:szCs w:val="20"/>
                <w:lang w:val="eu-ES"/>
              </w:rPr>
            </w:pPr>
            <w:r w:rsidRPr="00B855CB">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0C13527A" w14:textId="77777777" w:rsidR="00856022" w:rsidRPr="00B855CB" w:rsidRDefault="00856022" w:rsidP="00D42A24">
            <w:pPr>
              <w:rPr>
                <w:sz w:val="18"/>
                <w:szCs w:val="20"/>
                <w:lang w:val="eu-ES"/>
              </w:rPr>
            </w:pPr>
            <w:r w:rsidRPr="00B855CB">
              <w:rPr>
                <w:sz w:val="18"/>
                <w:szCs w:val="20"/>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799249BB" w14:textId="77777777" w:rsidR="00856022" w:rsidRPr="00B855CB" w:rsidRDefault="00856022" w:rsidP="00D42A24">
            <w:pPr>
              <w:rPr>
                <w:sz w:val="18"/>
                <w:szCs w:val="20"/>
                <w:lang w:val="eu-ES"/>
              </w:rPr>
            </w:pPr>
            <w:r w:rsidRPr="00B855CB">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7C2373C1" w14:textId="77777777" w:rsidR="00856022" w:rsidRPr="00B855CB" w:rsidRDefault="00856022" w:rsidP="00D42A24">
            <w:pPr>
              <w:rPr>
                <w:sz w:val="18"/>
                <w:szCs w:val="20"/>
                <w:lang w:val="eu-ES"/>
              </w:rPr>
            </w:pPr>
            <w:r w:rsidRPr="00B855CB">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771CB7CF" w14:textId="77777777" w:rsidR="00856022" w:rsidRPr="00B855CB" w:rsidRDefault="00856022" w:rsidP="00D42A24">
            <w:pPr>
              <w:rPr>
                <w:sz w:val="18"/>
                <w:szCs w:val="20"/>
                <w:lang w:val="eu-ES"/>
              </w:rPr>
            </w:pPr>
            <w:r w:rsidRPr="00B855CB">
              <w:rPr>
                <w:sz w:val="18"/>
                <w:szCs w:val="20"/>
                <w:lang w:val="eu-ES"/>
              </w:rPr>
              <w:t>CCII-2016N-02</w:t>
            </w:r>
          </w:p>
        </w:tc>
      </w:tr>
      <w:tr w:rsidR="00856022" w:rsidRPr="00B855CB" w14:paraId="04E8EFE0"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2B2D5DB" w14:textId="77777777" w:rsidR="00856022" w:rsidRPr="00B855CB" w:rsidRDefault="00856022" w:rsidP="00D42A24">
            <w:pPr>
              <w:rPr>
                <w:sz w:val="18"/>
                <w:szCs w:val="20"/>
                <w:lang w:val="eu-ES"/>
              </w:rPr>
            </w:pPr>
            <w:r w:rsidRPr="00B855CB">
              <w:rPr>
                <w:sz w:val="18"/>
                <w:szCs w:val="20"/>
                <w:lang w:val="eu-ES"/>
              </w:rPr>
              <w:t>Posterra</w:t>
            </w:r>
          </w:p>
        </w:tc>
        <w:tc>
          <w:tcPr>
            <w:tcW w:w="1134" w:type="dxa"/>
            <w:tcBorders>
              <w:top w:val="nil"/>
              <w:left w:val="nil"/>
              <w:bottom w:val="single" w:sz="4" w:space="0" w:color="auto"/>
              <w:right w:val="single" w:sz="4" w:space="0" w:color="auto"/>
            </w:tcBorders>
            <w:shd w:val="clear" w:color="auto" w:fill="auto"/>
            <w:noWrap/>
            <w:vAlign w:val="bottom"/>
            <w:hideMark/>
          </w:tcPr>
          <w:p w14:paraId="61C31A1C" w14:textId="77777777" w:rsidR="00856022" w:rsidRPr="00B855CB" w:rsidRDefault="00856022" w:rsidP="00D42A24">
            <w:pPr>
              <w:rPr>
                <w:sz w:val="18"/>
                <w:szCs w:val="20"/>
                <w:lang w:val="eu-ES"/>
              </w:rPr>
            </w:pPr>
            <w:r w:rsidRPr="00B855CB">
              <w:rPr>
                <w:sz w:val="18"/>
                <w:szCs w:val="20"/>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14CD7F10" w14:textId="77777777" w:rsidR="00856022" w:rsidRPr="00B855CB" w:rsidRDefault="00856022" w:rsidP="00D42A24">
            <w:pPr>
              <w:rPr>
                <w:sz w:val="18"/>
                <w:szCs w:val="20"/>
                <w:lang w:val="eu-ES"/>
              </w:rPr>
            </w:pPr>
            <w:r w:rsidRPr="00B855CB">
              <w:rPr>
                <w:sz w:val="18"/>
                <w:szCs w:val="20"/>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7C4B7EB2" w14:textId="77777777" w:rsidR="00856022" w:rsidRPr="00B855CB" w:rsidRDefault="00856022" w:rsidP="00D42A24">
            <w:pPr>
              <w:rPr>
                <w:sz w:val="18"/>
                <w:szCs w:val="20"/>
                <w:lang w:val="eu-ES"/>
              </w:rPr>
            </w:pPr>
            <w:r w:rsidRPr="00B855CB">
              <w:rPr>
                <w:sz w:val="18"/>
                <w:szCs w:val="20"/>
                <w:lang w:val="eu-ES"/>
              </w:rPr>
              <w:t>I5</w:t>
            </w:r>
          </w:p>
        </w:tc>
        <w:tc>
          <w:tcPr>
            <w:tcW w:w="1616" w:type="dxa"/>
            <w:tcBorders>
              <w:top w:val="nil"/>
              <w:left w:val="nil"/>
              <w:bottom w:val="single" w:sz="4" w:space="0" w:color="auto"/>
              <w:right w:val="single" w:sz="4" w:space="0" w:color="auto"/>
            </w:tcBorders>
            <w:shd w:val="clear" w:color="auto" w:fill="auto"/>
            <w:noWrap/>
            <w:vAlign w:val="bottom"/>
            <w:hideMark/>
          </w:tcPr>
          <w:p w14:paraId="30772B77" w14:textId="77777777" w:rsidR="00856022" w:rsidRPr="00B855CB" w:rsidRDefault="00856022" w:rsidP="00D42A24">
            <w:pPr>
              <w:rPr>
                <w:sz w:val="18"/>
                <w:szCs w:val="20"/>
                <w:lang w:val="eu-ES"/>
              </w:rPr>
            </w:pPr>
            <w:r w:rsidRPr="00B855CB">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6CB3A49" w14:textId="77777777" w:rsidR="00856022" w:rsidRPr="00B855CB" w:rsidRDefault="00856022" w:rsidP="00D42A24">
            <w:pPr>
              <w:rPr>
                <w:sz w:val="18"/>
                <w:szCs w:val="20"/>
                <w:lang w:val="eu-ES"/>
              </w:rPr>
            </w:pPr>
            <w:r w:rsidRPr="00B855CB">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D87FC5B" w14:textId="77777777" w:rsidR="00856022" w:rsidRPr="00B855CB" w:rsidRDefault="00856022" w:rsidP="00D42A24">
            <w:pPr>
              <w:rPr>
                <w:sz w:val="18"/>
                <w:szCs w:val="20"/>
                <w:lang w:val="eu-ES"/>
              </w:rPr>
            </w:pPr>
            <w:r w:rsidRPr="00B855CB">
              <w:rPr>
                <w:sz w:val="18"/>
                <w:szCs w:val="20"/>
                <w:lang w:val="eu-ES"/>
              </w:rPr>
              <w:t>UPV/EHU</w:t>
            </w:r>
          </w:p>
        </w:tc>
      </w:tr>
      <w:tr w:rsidR="00856022" w:rsidRPr="00B855CB" w14:paraId="6AACE066"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7471C6B" w14:textId="77777777" w:rsidR="00856022" w:rsidRPr="00B855CB" w:rsidRDefault="00856022" w:rsidP="00D42A24">
            <w:pPr>
              <w:rPr>
                <w:sz w:val="18"/>
                <w:szCs w:val="20"/>
                <w:lang w:val="eu-ES"/>
              </w:rPr>
            </w:pPr>
            <w:r w:rsidRPr="00B855CB">
              <w:rPr>
                <w:sz w:val="18"/>
                <w:szCs w:val="20"/>
                <w:lang w:val="eu-ES"/>
              </w:rPr>
              <w:t>Aurkezpena</w:t>
            </w:r>
          </w:p>
        </w:tc>
        <w:tc>
          <w:tcPr>
            <w:tcW w:w="1134" w:type="dxa"/>
            <w:tcBorders>
              <w:top w:val="nil"/>
              <w:left w:val="nil"/>
              <w:bottom w:val="single" w:sz="4" w:space="0" w:color="auto"/>
              <w:right w:val="single" w:sz="4" w:space="0" w:color="auto"/>
            </w:tcBorders>
            <w:shd w:val="clear" w:color="auto" w:fill="auto"/>
            <w:noWrap/>
            <w:vAlign w:val="bottom"/>
            <w:hideMark/>
          </w:tcPr>
          <w:p w14:paraId="7E1A2FFA" w14:textId="77777777" w:rsidR="00856022" w:rsidRPr="00B855CB" w:rsidRDefault="00856022" w:rsidP="00D42A24">
            <w:pPr>
              <w:rPr>
                <w:sz w:val="18"/>
                <w:szCs w:val="20"/>
                <w:lang w:val="eu-ES"/>
              </w:rPr>
            </w:pPr>
            <w:r w:rsidRPr="00B855CB">
              <w:rPr>
                <w:sz w:val="18"/>
                <w:szCs w:val="20"/>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4DAF7471" w14:textId="77777777" w:rsidR="00856022" w:rsidRPr="00B855CB" w:rsidRDefault="00856022" w:rsidP="00D42A24">
            <w:pPr>
              <w:rPr>
                <w:sz w:val="18"/>
                <w:szCs w:val="20"/>
                <w:lang w:val="eu-ES"/>
              </w:rPr>
            </w:pPr>
            <w:r w:rsidRPr="00B855CB">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76D418F1" w14:textId="77777777" w:rsidR="00856022" w:rsidRPr="00B855CB" w:rsidRDefault="00856022" w:rsidP="00D42A24">
            <w:pPr>
              <w:rPr>
                <w:sz w:val="18"/>
                <w:szCs w:val="20"/>
                <w:lang w:val="eu-ES"/>
              </w:rPr>
            </w:pPr>
            <w:r w:rsidRPr="00B855CB">
              <w:rPr>
                <w:sz w:val="18"/>
                <w:szCs w:val="20"/>
                <w:lang w:val="eu-ES"/>
              </w:rPr>
              <w:t>I5</w:t>
            </w:r>
          </w:p>
        </w:tc>
        <w:tc>
          <w:tcPr>
            <w:tcW w:w="1616" w:type="dxa"/>
            <w:tcBorders>
              <w:top w:val="nil"/>
              <w:left w:val="nil"/>
              <w:bottom w:val="single" w:sz="4" w:space="0" w:color="auto"/>
              <w:right w:val="single" w:sz="4" w:space="0" w:color="auto"/>
            </w:tcBorders>
            <w:shd w:val="clear" w:color="auto" w:fill="auto"/>
            <w:noWrap/>
            <w:vAlign w:val="bottom"/>
            <w:hideMark/>
          </w:tcPr>
          <w:p w14:paraId="0F466D9B" w14:textId="77777777" w:rsidR="00856022" w:rsidRPr="00B855CB" w:rsidRDefault="00856022" w:rsidP="00D42A24">
            <w:pPr>
              <w:rPr>
                <w:sz w:val="18"/>
                <w:szCs w:val="20"/>
                <w:lang w:val="eu-ES"/>
              </w:rPr>
            </w:pPr>
            <w:r w:rsidRPr="00B855CB">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1BE796BF" w14:textId="77777777" w:rsidR="00856022" w:rsidRPr="00B855CB" w:rsidRDefault="00856022" w:rsidP="00D42A24">
            <w:pPr>
              <w:rPr>
                <w:sz w:val="18"/>
                <w:szCs w:val="20"/>
                <w:lang w:val="eu-ES"/>
              </w:rPr>
            </w:pPr>
            <w:r w:rsidRPr="00B855CB">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E8EE326" w14:textId="77777777" w:rsidR="00856022" w:rsidRPr="00B855CB" w:rsidRDefault="00856022" w:rsidP="00D42A24">
            <w:pPr>
              <w:rPr>
                <w:sz w:val="18"/>
                <w:szCs w:val="20"/>
                <w:lang w:val="eu-ES"/>
              </w:rPr>
            </w:pPr>
            <w:r w:rsidRPr="00B855CB">
              <w:rPr>
                <w:sz w:val="18"/>
                <w:szCs w:val="20"/>
                <w:lang w:val="eu-ES"/>
              </w:rPr>
              <w:t>UPV/EHU</w:t>
            </w:r>
          </w:p>
        </w:tc>
      </w:tr>
      <w:tr w:rsidR="00856022" w:rsidRPr="00B855CB" w14:paraId="616A1BB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0529A0B8" w14:textId="77777777" w:rsidR="00856022" w:rsidRPr="00B855CB" w:rsidRDefault="00856022" w:rsidP="00D42A24">
            <w:pPr>
              <w:rPr>
                <w:sz w:val="18"/>
                <w:szCs w:val="20"/>
                <w:lang w:val="eu-ES"/>
              </w:rPr>
            </w:pPr>
            <w:r w:rsidRPr="00B855CB">
              <w:rPr>
                <w:sz w:val="18"/>
                <w:szCs w:val="20"/>
                <w:lang w:val="eu-ES"/>
              </w:rPr>
              <w:t>Memoria</w:t>
            </w:r>
          </w:p>
        </w:tc>
        <w:tc>
          <w:tcPr>
            <w:tcW w:w="1134" w:type="dxa"/>
            <w:tcBorders>
              <w:top w:val="nil"/>
              <w:left w:val="nil"/>
              <w:bottom w:val="single" w:sz="4" w:space="0" w:color="auto"/>
              <w:right w:val="single" w:sz="4" w:space="0" w:color="auto"/>
            </w:tcBorders>
            <w:shd w:val="clear" w:color="auto" w:fill="auto"/>
            <w:noWrap/>
            <w:vAlign w:val="bottom"/>
            <w:hideMark/>
          </w:tcPr>
          <w:p w14:paraId="29076965" w14:textId="77777777" w:rsidR="00856022" w:rsidRPr="00B855CB" w:rsidRDefault="00856022" w:rsidP="00D42A24">
            <w:pPr>
              <w:rPr>
                <w:sz w:val="18"/>
                <w:szCs w:val="20"/>
                <w:lang w:val="eu-ES"/>
              </w:rPr>
            </w:pPr>
            <w:r w:rsidRPr="00B855CB">
              <w:rPr>
                <w:sz w:val="18"/>
                <w:szCs w:val="20"/>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1C630429" w14:textId="77777777" w:rsidR="00856022" w:rsidRPr="00B855CB" w:rsidRDefault="00856022" w:rsidP="00D42A24">
            <w:pPr>
              <w:rPr>
                <w:sz w:val="18"/>
                <w:szCs w:val="20"/>
                <w:lang w:val="eu-ES"/>
              </w:rPr>
            </w:pPr>
            <w:r w:rsidRPr="00B855CB">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20112384" w14:textId="77777777" w:rsidR="00856022" w:rsidRPr="00B855CB" w:rsidRDefault="00856022" w:rsidP="00D42A24">
            <w:pPr>
              <w:rPr>
                <w:sz w:val="18"/>
                <w:szCs w:val="20"/>
                <w:lang w:val="eu-ES"/>
              </w:rPr>
            </w:pPr>
            <w:r w:rsidRPr="00B855CB">
              <w:rPr>
                <w:sz w:val="18"/>
                <w:szCs w:val="20"/>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3E769E15" w14:textId="77777777" w:rsidR="00856022" w:rsidRPr="00B855CB" w:rsidRDefault="00856022" w:rsidP="00D42A24">
            <w:pPr>
              <w:rPr>
                <w:sz w:val="18"/>
                <w:szCs w:val="20"/>
                <w:lang w:val="eu-ES"/>
              </w:rPr>
            </w:pPr>
            <w:r w:rsidRPr="00B855CB">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9B6C96" w14:textId="77777777" w:rsidR="00856022" w:rsidRPr="00B855CB" w:rsidRDefault="00856022" w:rsidP="00D42A24">
            <w:pPr>
              <w:rPr>
                <w:sz w:val="18"/>
                <w:szCs w:val="20"/>
                <w:lang w:val="eu-ES"/>
              </w:rPr>
            </w:pPr>
            <w:r w:rsidRPr="00B855CB">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0A191FB" w14:textId="77777777" w:rsidR="00856022" w:rsidRPr="00B855CB" w:rsidRDefault="00856022" w:rsidP="00D42A24">
            <w:pPr>
              <w:rPr>
                <w:sz w:val="18"/>
                <w:szCs w:val="20"/>
                <w:lang w:val="eu-ES"/>
              </w:rPr>
            </w:pPr>
            <w:r w:rsidRPr="00B855CB">
              <w:rPr>
                <w:sz w:val="18"/>
                <w:szCs w:val="20"/>
                <w:lang w:val="eu-ES"/>
              </w:rPr>
              <w:t>UPV/EHU, CCII-2016N-02</w:t>
            </w:r>
          </w:p>
        </w:tc>
      </w:tr>
      <w:tr w:rsidR="00856022" w:rsidRPr="00B855CB" w14:paraId="3FAA2BB1"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EB5BA35" w14:textId="77777777" w:rsidR="00856022" w:rsidRPr="00B855CB" w:rsidRDefault="00856022" w:rsidP="00D42A24">
            <w:pPr>
              <w:rPr>
                <w:sz w:val="18"/>
                <w:szCs w:val="20"/>
                <w:lang w:val="eu-ES"/>
              </w:rPr>
            </w:pPr>
            <w:r w:rsidRPr="00B855CB">
              <w:rPr>
                <w:sz w:val="18"/>
                <w:szCs w:val="20"/>
                <w:lang w:val="eu-ES"/>
              </w:rPr>
              <w:t>Memoriaren Eranskinak - OpenUp</w:t>
            </w:r>
          </w:p>
        </w:tc>
        <w:tc>
          <w:tcPr>
            <w:tcW w:w="1134" w:type="dxa"/>
            <w:tcBorders>
              <w:top w:val="nil"/>
              <w:left w:val="nil"/>
              <w:bottom w:val="single" w:sz="4" w:space="0" w:color="auto"/>
              <w:right w:val="single" w:sz="4" w:space="0" w:color="auto"/>
            </w:tcBorders>
            <w:shd w:val="clear" w:color="auto" w:fill="auto"/>
            <w:noWrap/>
            <w:vAlign w:val="bottom"/>
            <w:hideMark/>
          </w:tcPr>
          <w:p w14:paraId="5CB559B8" w14:textId="77777777" w:rsidR="00856022" w:rsidRPr="00B855CB" w:rsidRDefault="00856022" w:rsidP="00D42A24">
            <w:pPr>
              <w:rPr>
                <w:sz w:val="18"/>
                <w:szCs w:val="20"/>
                <w:lang w:val="eu-ES"/>
              </w:rPr>
            </w:pPr>
            <w:r w:rsidRPr="00B855CB">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343FD936" w14:textId="77777777" w:rsidR="00856022" w:rsidRPr="00B855CB" w:rsidRDefault="00856022" w:rsidP="00D42A24">
            <w:pPr>
              <w:rPr>
                <w:sz w:val="18"/>
                <w:szCs w:val="20"/>
                <w:lang w:val="eu-ES"/>
              </w:rPr>
            </w:pPr>
            <w:r w:rsidRPr="00B855CB">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1CD0B3F2" w14:textId="77777777" w:rsidR="00856022" w:rsidRPr="00B855CB" w:rsidRDefault="00856022" w:rsidP="00D42A24">
            <w:pPr>
              <w:rPr>
                <w:sz w:val="18"/>
                <w:szCs w:val="20"/>
                <w:lang w:val="eu-ES"/>
              </w:rPr>
            </w:pPr>
            <w:r w:rsidRPr="00B855CB">
              <w:rPr>
                <w:sz w:val="18"/>
                <w:szCs w:val="20"/>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05F70170" w14:textId="77777777" w:rsidR="00856022" w:rsidRPr="00B855CB" w:rsidRDefault="00856022" w:rsidP="00D42A24">
            <w:pPr>
              <w:rPr>
                <w:sz w:val="18"/>
                <w:szCs w:val="20"/>
                <w:lang w:val="eu-ES"/>
              </w:rPr>
            </w:pPr>
            <w:r w:rsidRPr="00B855CB">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FFED8A3" w14:textId="77777777" w:rsidR="00856022" w:rsidRPr="00B855CB" w:rsidRDefault="00856022" w:rsidP="00D42A24">
            <w:pPr>
              <w:rPr>
                <w:sz w:val="18"/>
                <w:szCs w:val="20"/>
                <w:lang w:val="eu-ES"/>
              </w:rPr>
            </w:pPr>
            <w:r w:rsidRPr="00B855CB">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EC9D2D6" w14:textId="77777777" w:rsidR="00856022" w:rsidRPr="00B855CB" w:rsidRDefault="00856022" w:rsidP="00D42A24">
            <w:pPr>
              <w:rPr>
                <w:sz w:val="18"/>
                <w:szCs w:val="20"/>
                <w:lang w:val="eu-ES"/>
              </w:rPr>
            </w:pPr>
            <w:r w:rsidRPr="00B855CB">
              <w:rPr>
                <w:sz w:val="18"/>
                <w:szCs w:val="20"/>
                <w:lang w:val="eu-ES"/>
              </w:rPr>
              <w:t>OpenUP</w:t>
            </w:r>
          </w:p>
        </w:tc>
      </w:tr>
      <w:tr w:rsidR="00856022" w:rsidRPr="00B855CB" w14:paraId="1CED3D9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E5AF7DE" w14:textId="77777777" w:rsidR="00856022" w:rsidRPr="00B855CB" w:rsidRDefault="00856022" w:rsidP="00D42A24">
            <w:pPr>
              <w:rPr>
                <w:sz w:val="18"/>
                <w:szCs w:val="20"/>
                <w:lang w:val="eu-ES"/>
              </w:rPr>
            </w:pPr>
            <w:r w:rsidRPr="00B855CB">
              <w:rPr>
                <w:sz w:val="18"/>
                <w:szCs w:val="20"/>
                <w:lang w:val="eu-ES"/>
              </w:rPr>
              <w:t>Memoriaren Eranskinak - CCII-2016N-02</w:t>
            </w:r>
          </w:p>
        </w:tc>
        <w:tc>
          <w:tcPr>
            <w:tcW w:w="1134" w:type="dxa"/>
            <w:tcBorders>
              <w:top w:val="nil"/>
              <w:left w:val="nil"/>
              <w:bottom w:val="single" w:sz="4" w:space="0" w:color="auto"/>
              <w:right w:val="single" w:sz="4" w:space="0" w:color="auto"/>
            </w:tcBorders>
            <w:shd w:val="clear" w:color="auto" w:fill="auto"/>
            <w:noWrap/>
            <w:vAlign w:val="bottom"/>
            <w:hideMark/>
          </w:tcPr>
          <w:p w14:paraId="02E4064C" w14:textId="77777777" w:rsidR="00856022" w:rsidRPr="00B855CB" w:rsidRDefault="00856022" w:rsidP="00D42A24">
            <w:pPr>
              <w:rPr>
                <w:sz w:val="18"/>
                <w:szCs w:val="20"/>
                <w:lang w:val="eu-ES"/>
              </w:rPr>
            </w:pPr>
            <w:r w:rsidRPr="00B855CB">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00D254D3" w14:textId="77777777" w:rsidR="00856022" w:rsidRPr="00B855CB" w:rsidRDefault="00856022" w:rsidP="00D42A24">
            <w:pPr>
              <w:rPr>
                <w:sz w:val="18"/>
                <w:szCs w:val="20"/>
                <w:lang w:val="eu-ES"/>
              </w:rPr>
            </w:pPr>
            <w:r w:rsidRPr="00B855CB">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271AFD2F" w14:textId="77777777" w:rsidR="00856022" w:rsidRPr="00B855CB" w:rsidRDefault="00856022" w:rsidP="00D42A24">
            <w:pPr>
              <w:rPr>
                <w:sz w:val="18"/>
                <w:szCs w:val="20"/>
                <w:lang w:val="eu-ES"/>
              </w:rPr>
            </w:pPr>
            <w:r w:rsidRPr="00B855CB">
              <w:rPr>
                <w:sz w:val="18"/>
                <w:szCs w:val="20"/>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494E0AD7" w14:textId="77777777" w:rsidR="00856022" w:rsidRPr="00B855CB" w:rsidRDefault="00856022" w:rsidP="00D42A24">
            <w:pPr>
              <w:rPr>
                <w:sz w:val="18"/>
                <w:szCs w:val="20"/>
                <w:lang w:val="eu-ES"/>
              </w:rPr>
            </w:pPr>
            <w:r w:rsidRPr="00B855CB">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5202ABED" w14:textId="77777777" w:rsidR="00856022" w:rsidRPr="00B855CB" w:rsidRDefault="00856022" w:rsidP="00D42A24">
            <w:pPr>
              <w:rPr>
                <w:sz w:val="18"/>
                <w:szCs w:val="20"/>
                <w:lang w:val="eu-ES"/>
              </w:rPr>
            </w:pPr>
            <w:r w:rsidRPr="00B855CB">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B8A8A6C" w14:textId="77777777" w:rsidR="00856022" w:rsidRPr="00B855CB" w:rsidRDefault="00856022" w:rsidP="00D42A24">
            <w:pPr>
              <w:rPr>
                <w:sz w:val="18"/>
                <w:szCs w:val="20"/>
                <w:lang w:val="eu-ES"/>
              </w:rPr>
            </w:pPr>
            <w:r w:rsidRPr="00B855CB">
              <w:rPr>
                <w:sz w:val="18"/>
                <w:szCs w:val="20"/>
                <w:lang w:val="eu-ES"/>
              </w:rPr>
              <w:t>CCII-2016N-02</w:t>
            </w:r>
          </w:p>
        </w:tc>
      </w:tr>
      <w:tr w:rsidR="00856022" w:rsidRPr="00B855CB" w14:paraId="42E6490A"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46049A1" w14:textId="77777777" w:rsidR="00856022" w:rsidRPr="00B855CB" w:rsidRDefault="00856022" w:rsidP="00D42A24">
            <w:pPr>
              <w:rPr>
                <w:sz w:val="18"/>
                <w:szCs w:val="20"/>
                <w:lang w:val="eu-ES"/>
              </w:rPr>
            </w:pPr>
            <w:r w:rsidRPr="00B855CB">
              <w:rPr>
                <w:sz w:val="18"/>
                <w:szCs w:val="20"/>
                <w:lang w:val="eu-ES"/>
              </w:rPr>
              <w:t>Sistemaren Espezifikazioa</w:t>
            </w:r>
          </w:p>
        </w:tc>
        <w:tc>
          <w:tcPr>
            <w:tcW w:w="1134" w:type="dxa"/>
            <w:tcBorders>
              <w:top w:val="nil"/>
              <w:left w:val="nil"/>
              <w:bottom w:val="single" w:sz="4" w:space="0" w:color="auto"/>
              <w:right w:val="single" w:sz="4" w:space="0" w:color="auto"/>
            </w:tcBorders>
            <w:shd w:val="clear" w:color="auto" w:fill="auto"/>
            <w:noWrap/>
            <w:vAlign w:val="bottom"/>
            <w:hideMark/>
          </w:tcPr>
          <w:p w14:paraId="0CF590CA" w14:textId="77777777" w:rsidR="00856022" w:rsidRPr="00B855CB" w:rsidRDefault="00856022" w:rsidP="00D42A24">
            <w:pPr>
              <w:rPr>
                <w:sz w:val="18"/>
                <w:szCs w:val="20"/>
                <w:lang w:val="eu-ES"/>
              </w:rPr>
            </w:pPr>
            <w:r w:rsidRPr="00B855CB">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43C04D0E" w14:textId="77777777" w:rsidR="00856022" w:rsidRPr="00B855CB" w:rsidRDefault="00856022" w:rsidP="00D42A24">
            <w:pPr>
              <w:rPr>
                <w:sz w:val="18"/>
                <w:szCs w:val="20"/>
                <w:lang w:val="eu-ES"/>
              </w:rPr>
            </w:pPr>
            <w:r w:rsidRPr="00B855CB">
              <w:rPr>
                <w:sz w:val="18"/>
                <w:szCs w:val="20"/>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4523577C" w14:textId="77777777" w:rsidR="00856022" w:rsidRPr="00B855CB" w:rsidRDefault="00856022" w:rsidP="00D42A24">
            <w:pPr>
              <w:rPr>
                <w:sz w:val="18"/>
                <w:szCs w:val="20"/>
                <w:lang w:val="eu-ES"/>
              </w:rPr>
            </w:pPr>
            <w:r w:rsidRPr="00B855CB">
              <w:rPr>
                <w:sz w:val="18"/>
                <w:szCs w:val="20"/>
                <w:lang w:val="eu-ES"/>
              </w:rPr>
              <w:t>I1,I2</w:t>
            </w:r>
          </w:p>
        </w:tc>
        <w:tc>
          <w:tcPr>
            <w:tcW w:w="1616" w:type="dxa"/>
            <w:tcBorders>
              <w:top w:val="nil"/>
              <w:left w:val="nil"/>
              <w:bottom w:val="single" w:sz="4" w:space="0" w:color="auto"/>
              <w:right w:val="single" w:sz="4" w:space="0" w:color="auto"/>
            </w:tcBorders>
            <w:shd w:val="clear" w:color="auto" w:fill="auto"/>
            <w:noWrap/>
            <w:vAlign w:val="bottom"/>
            <w:hideMark/>
          </w:tcPr>
          <w:p w14:paraId="6A4F6AF8" w14:textId="77777777" w:rsidR="00856022" w:rsidRPr="00B855CB" w:rsidRDefault="00856022" w:rsidP="00D42A24">
            <w:pPr>
              <w:rPr>
                <w:sz w:val="18"/>
                <w:szCs w:val="20"/>
                <w:lang w:val="eu-ES"/>
              </w:rPr>
            </w:pPr>
            <w:r w:rsidRPr="00B855CB">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03C79B84" w14:textId="77777777" w:rsidR="00856022" w:rsidRPr="00B855CB" w:rsidRDefault="00856022" w:rsidP="00D42A24">
            <w:pPr>
              <w:rPr>
                <w:sz w:val="18"/>
                <w:szCs w:val="20"/>
                <w:lang w:val="eu-ES"/>
              </w:rPr>
            </w:pPr>
            <w:r w:rsidRPr="00B855CB">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BA5CE41" w14:textId="77777777" w:rsidR="00856022" w:rsidRPr="00B855CB" w:rsidRDefault="00856022" w:rsidP="00D42A24">
            <w:pPr>
              <w:rPr>
                <w:sz w:val="18"/>
                <w:szCs w:val="20"/>
                <w:lang w:val="eu-ES"/>
              </w:rPr>
            </w:pPr>
            <w:r w:rsidRPr="00B855CB">
              <w:rPr>
                <w:sz w:val="18"/>
                <w:szCs w:val="20"/>
                <w:lang w:val="eu-ES"/>
              </w:rPr>
              <w:t>OpenUP</w:t>
            </w:r>
          </w:p>
        </w:tc>
      </w:tr>
      <w:tr w:rsidR="00856022" w:rsidRPr="00B855CB" w14:paraId="07BCA2A3"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78CCBAB" w14:textId="77777777" w:rsidR="00856022" w:rsidRPr="00B855CB" w:rsidRDefault="00856022" w:rsidP="00D42A24">
            <w:pPr>
              <w:rPr>
                <w:sz w:val="18"/>
                <w:szCs w:val="20"/>
                <w:lang w:val="eu-ES"/>
              </w:rPr>
            </w:pPr>
            <w:r w:rsidRPr="00B855CB">
              <w:rPr>
                <w:sz w:val="18"/>
                <w:szCs w:val="20"/>
                <w:lang w:val="eu-ES"/>
              </w:rPr>
              <w:t>Aurrekontua</w:t>
            </w:r>
          </w:p>
        </w:tc>
        <w:tc>
          <w:tcPr>
            <w:tcW w:w="1134" w:type="dxa"/>
            <w:tcBorders>
              <w:top w:val="nil"/>
              <w:left w:val="nil"/>
              <w:bottom w:val="single" w:sz="4" w:space="0" w:color="auto"/>
              <w:right w:val="single" w:sz="4" w:space="0" w:color="auto"/>
            </w:tcBorders>
            <w:shd w:val="clear" w:color="auto" w:fill="auto"/>
            <w:noWrap/>
            <w:vAlign w:val="bottom"/>
            <w:hideMark/>
          </w:tcPr>
          <w:p w14:paraId="0F6E1A18" w14:textId="77777777" w:rsidR="00856022" w:rsidRPr="00B855CB" w:rsidRDefault="00856022" w:rsidP="00D42A24">
            <w:pPr>
              <w:rPr>
                <w:sz w:val="18"/>
                <w:szCs w:val="20"/>
                <w:lang w:val="eu-ES"/>
              </w:rPr>
            </w:pPr>
            <w:r w:rsidRPr="00B855CB">
              <w:rPr>
                <w:sz w:val="18"/>
                <w:szCs w:val="20"/>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0DEBBC53" w14:textId="77777777" w:rsidR="00856022" w:rsidRPr="00B855CB" w:rsidRDefault="00856022" w:rsidP="00D42A24">
            <w:pPr>
              <w:rPr>
                <w:sz w:val="18"/>
                <w:szCs w:val="20"/>
                <w:lang w:val="eu-ES"/>
              </w:rPr>
            </w:pPr>
            <w:r w:rsidRPr="00B855CB">
              <w:rPr>
                <w:sz w:val="18"/>
                <w:szCs w:val="20"/>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6BC574DD" w14:textId="77777777" w:rsidR="00856022" w:rsidRPr="00B855CB" w:rsidRDefault="00856022" w:rsidP="00D42A24">
            <w:pPr>
              <w:rPr>
                <w:sz w:val="18"/>
                <w:szCs w:val="20"/>
                <w:lang w:val="eu-ES"/>
              </w:rPr>
            </w:pPr>
            <w:r w:rsidRPr="00B855CB">
              <w:rPr>
                <w:sz w:val="18"/>
                <w:szCs w:val="20"/>
                <w:lang w:val="eu-ES"/>
              </w:rPr>
              <w:t>I1,I2</w:t>
            </w:r>
          </w:p>
        </w:tc>
        <w:tc>
          <w:tcPr>
            <w:tcW w:w="1616" w:type="dxa"/>
            <w:tcBorders>
              <w:top w:val="nil"/>
              <w:left w:val="nil"/>
              <w:bottom w:val="single" w:sz="4" w:space="0" w:color="auto"/>
              <w:right w:val="single" w:sz="4" w:space="0" w:color="auto"/>
            </w:tcBorders>
            <w:shd w:val="clear" w:color="auto" w:fill="auto"/>
            <w:noWrap/>
            <w:vAlign w:val="bottom"/>
            <w:hideMark/>
          </w:tcPr>
          <w:p w14:paraId="40DBAB5E" w14:textId="77777777" w:rsidR="00856022" w:rsidRPr="00B855CB" w:rsidRDefault="00856022" w:rsidP="00D42A24">
            <w:pPr>
              <w:rPr>
                <w:sz w:val="18"/>
                <w:szCs w:val="20"/>
                <w:lang w:val="eu-ES"/>
              </w:rPr>
            </w:pPr>
            <w:r w:rsidRPr="00B855CB">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464A1881" w14:textId="77777777" w:rsidR="00856022" w:rsidRPr="00B855CB" w:rsidRDefault="00856022" w:rsidP="00D42A24">
            <w:pPr>
              <w:rPr>
                <w:sz w:val="18"/>
                <w:szCs w:val="20"/>
                <w:lang w:val="eu-ES"/>
              </w:rPr>
            </w:pPr>
            <w:r w:rsidRPr="00B855CB">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239AE129" w14:textId="77777777" w:rsidR="00856022" w:rsidRPr="00B855CB" w:rsidRDefault="00856022" w:rsidP="00D42A24">
            <w:pPr>
              <w:rPr>
                <w:sz w:val="18"/>
                <w:szCs w:val="20"/>
                <w:lang w:val="eu-ES"/>
              </w:rPr>
            </w:pPr>
            <w:r w:rsidRPr="00B855CB">
              <w:rPr>
                <w:sz w:val="18"/>
                <w:szCs w:val="20"/>
                <w:lang w:val="eu-ES"/>
              </w:rPr>
              <w:t>CCII-2016N-02</w:t>
            </w:r>
          </w:p>
        </w:tc>
      </w:tr>
      <w:tr w:rsidR="00856022" w:rsidRPr="00B855CB" w14:paraId="3EAE45E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AB7F84A" w14:textId="77777777" w:rsidR="00856022" w:rsidRPr="00B855CB" w:rsidRDefault="00856022" w:rsidP="00D42A24">
            <w:pPr>
              <w:rPr>
                <w:sz w:val="18"/>
                <w:szCs w:val="20"/>
                <w:lang w:val="eu-ES"/>
              </w:rPr>
            </w:pPr>
            <w:r w:rsidRPr="00B855CB">
              <w:rPr>
                <w:sz w:val="18"/>
                <w:szCs w:val="20"/>
                <w:lang w:val="eu-ES"/>
              </w:rPr>
              <w:t>Plangintza</w:t>
            </w:r>
          </w:p>
        </w:tc>
        <w:tc>
          <w:tcPr>
            <w:tcW w:w="1134" w:type="dxa"/>
            <w:tcBorders>
              <w:top w:val="nil"/>
              <w:left w:val="nil"/>
              <w:bottom w:val="single" w:sz="4" w:space="0" w:color="auto"/>
              <w:right w:val="single" w:sz="4" w:space="0" w:color="auto"/>
            </w:tcBorders>
            <w:shd w:val="clear" w:color="auto" w:fill="auto"/>
            <w:noWrap/>
            <w:vAlign w:val="bottom"/>
            <w:hideMark/>
          </w:tcPr>
          <w:p w14:paraId="2EBD2E1D" w14:textId="77777777" w:rsidR="00856022" w:rsidRPr="00B855CB" w:rsidRDefault="00856022" w:rsidP="00D42A24">
            <w:pPr>
              <w:rPr>
                <w:sz w:val="18"/>
                <w:szCs w:val="20"/>
                <w:lang w:val="eu-ES"/>
              </w:rPr>
            </w:pPr>
            <w:r w:rsidRPr="00B855CB">
              <w:rPr>
                <w:sz w:val="18"/>
                <w:szCs w:val="20"/>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2A9ED259" w14:textId="77777777" w:rsidR="00856022" w:rsidRPr="00B855CB" w:rsidRDefault="00856022" w:rsidP="00D42A24">
            <w:pPr>
              <w:rPr>
                <w:sz w:val="18"/>
                <w:szCs w:val="20"/>
                <w:lang w:val="eu-ES"/>
              </w:rPr>
            </w:pPr>
            <w:r w:rsidRPr="00B855CB">
              <w:rPr>
                <w:sz w:val="18"/>
                <w:szCs w:val="20"/>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38EA4465" w14:textId="77777777" w:rsidR="00856022" w:rsidRPr="00B855CB" w:rsidRDefault="00856022" w:rsidP="00D42A24">
            <w:pPr>
              <w:rPr>
                <w:sz w:val="18"/>
                <w:szCs w:val="20"/>
                <w:lang w:val="eu-ES"/>
              </w:rPr>
            </w:pPr>
            <w:r w:rsidRPr="00B855CB">
              <w:rPr>
                <w:sz w:val="18"/>
                <w:szCs w:val="20"/>
                <w:lang w:val="eu-ES"/>
              </w:rPr>
              <w:t>I1</w:t>
            </w:r>
          </w:p>
        </w:tc>
        <w:tc>
          <w:tcPr>
            <w:tcW w:w="1616" w:type="dxa"/>
            <w:tcBorders>
              <w:top w:val="nil"/>
              <w:left w:val="nil"/>
              <w:bottom w:val="single" w:sz="4" w:space="0" w:color="auto"/>
              <w:right w:val="single" w:sz="4" w:space="0" w:color="auto"/>
            </w:tcBorders>
            <w:shd w:val="clear" w:color="auto" w:fill="auto"/>
            <w:noWrap/>
            <w:vAlign w:val="bottom"/>
            <w:hideMark/>
          </w:tcPr>
          <w:p w14:paraId="7AD74E96" w14:textId="77777777" w:rsidR="00856022" w:rsidRPr="00B855CB" w:rsidRDefault="00856022" w:rsidP="00D42A24">
            <w:pPr>
              <w:rPr>
                <w:sz w:val="18"/>
                <w:szCs w:val="20"/>
                <w:lang w:val="eu-ES"/>
              </w:rPr>
            </w:pPr>
            <w:r w:rsidRPr="00B855CB">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0EEBF63" w14:textId="77777777" w:rsidR="00856022" w:rsidRPr="00B855CB" w:rsidRDefault="00856022" w:rsidP="00D42A24">
            <w:pPr>
              <w:rPr>
                <w:sz w:val="18"/>
                <w:szCs w:val="20"/>
                <w:lang w:val="eu-ES"/>
              </w:rPr>
            </w:pPr>
            <w:r w:rsidRPr="00B855CB">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2310C36" w14:textId="77777777" w:rsidR="00856022" w:rsidRPr="00B855CB" w:rsidRDefault="00856022" w:rsidP="00D42A24">
            <w:pPr>
              <w:rPr>
                <w:sz w:val="18"/>
                <w:szCs w:val="20"/>
                <w:lang w:val="eu-ES"/>
              </w:rPr>
            </w:pPr>
            <w:r w:rsidRPr="00B855CB">
              <w:rPr>
                <w:sz w:val="18"/>
                <w:szCs w:val="20"/>
                <w:lang w:val="eu-ES"/>
              </w:rPr>
              <w:t>OpenUP</w:t>
            </w:r>
          </w:p>
        </w:tc>
      </w:tr>
      <w:tr w:rsidR="00856022" w:rsidRPr="00B855CB" w14:paraId="2EDD013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EBC003D" w14:textId="77777777" w:rsidR="00856022" w:rsidRPr="00B855CB" w:rsidRDefault="00856022" w:rsidP="00D42A24">
            <w:pPr>
              <w:rPr>
                <w:sz w:val="18"/>
                <w:szCs w:val="20"/>
                <w:lang w:val="eu-ES"/>
              </w:rPr>
            </w:pPr>
            <w:r w:rsidRPr="00B855CB">
              <w:rPr>
                <w:sz w:val="18"/>
                <w:szCs w:val="20"/>
                <w:lang w:val="eu-ES"/>
              </w:rPr>
              <w:t>Aurreko Proiektuak Aztertu</w:t>
            </w:r>
          </w:p>
        </w:tc>
        <w:tc>
          <w:tcPr>
            <w:tcW w:w="1134" w:type="dxa"/>
            <w:tcBorders>
              <w:top w:val="nil"/>
              <w:left w:val="nil"/>
              <w:bottom w:val="single" w:sz="4" w:space="0" w:color="auto"/>
              <w:right w:val="single" w:sz="4" w:space="0" w:color="auto"/>
            </w:tcBorders>
            <w:shd w:val="clear" w:color="auto" w:fill="auto"/>
            <w:noWrap/>
            <w:vAlign w:val="bottom"/>
            <w:hideMark/>
          </w:tcPr>
          <w:p w14:paraId="4D61F7C8" w14:textId="77777777" w:rsidR="00856022" w:rsidRPr="00B855CB" w:rsidRDefault="00856022" w:rsidP="00D42A24">
            <w:pPr>
              <w:rPr>
                <w:sz w:val="18"/>
                <w:szCs w:val="20"/>
                <w:lang w:val="eu-ES"/>
              </w:rPr>
            </w:pPr>
            <w:r w:rsidRPr="00B855CB">
              <w:rPr>
                <w:sz w:val="18"/>
                <w:szCs w:val="20"/>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426B8268" w14:textId="77777777" w:rsidR="00856022" w:rsidRPr="00B855CB" w:rsidRDefault="00856022" w:rsidP="00D42A24">
            <w:pPr>
              <w:rPr>
                <w:sz w:val="18"/>
                <w:szCs w:val="20"/>
                <w:lang w:val="eu-ES"/>
              </w:rPr>
            </w:pPr>
            <w:r w:rsidRPr="00B855CB">
              <w:rPr>
                <w:sz w:val="18"/>
                <w:szCs w:val="20"/>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2FC930C6" w14:textId="77777777" w:rsidR="00856022" w:rsidRPr="00B855CB" w:rsidRDefault="00856022" w:rsidP="00D42A24">
            <w:pPr>
              <w:rPr>
                <w:sz w:val="18"/>
                <w:szCs w:val="20"/>
                <w:lang w:val="eu-ES"/>
              </w:rPr>
            </w:pPr>
            <w:r w:rsidRPr="00B855CB">
              <w:rPr>
                <w:sz w:val="18"/>
                <w:szCs w:val="20"/>
                <w:lang w:val="eu-ES"/>
              </w:rPr>
              <w:t>I1</w:t>
            </w:r>
          </w:p>
        </w:tc>
        <w:tc>
          <w:tcPr>
            <w:tcW w:w="1616" w:type="dxa"/>
            <w:tcBorders>
              <w:top w:val="nil"/>
              <w:left w:val="nil"/>
              <w:bottom w:val="single" w:sz="4" w:space="0" w:color="auto"/>
              <w:right w:val="single" w:sz="4" w:space="0" w:color="auto"/>
            </w:tcBorders>
            <w:shd w:val="clear" w:color="auto" w:fill="auto"/>
            <w:noWrap/>
            <w:vAlign w:val="bottom"/>
            <w:hideMark/>
          </w:tcPr>
          <w:p w14:paraId="227469C6" w14:textId="77777777" w:rsidR="00856022" w:rsidRPr="00B855CB" w:rsidRDefault="00856022" w:rsidP="00D42A24">
            <w:pPr>
              <w:rPr>
                <w:sz w:val="18"/>
                <w:szCs w:val="20"/>
                <w:lang w:val="eu-ES"/>
              </w:rPr>
            </w:pPr>
            <w:r w:rsidRPr="00B855CB">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0A896C" w14:textId="77777777" w:rsidR="00856022" w:rsidRPr="00B855CB" w:rsidRDefault="00856022" w:rsidP="00D42A24">
            <w:pPr>
              <w:rPr>
                <w:sz w:val="18"/>
                <w:szCs w:val="20"/>
                <w:lang w:val="eu-ES"/>
              </w:rPr>
            </w:pPr>
            <w:r w:rsidRPr="00B855CB">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A46F2CA" w14:textId="77777777" w:rsidR="00856022" w:rsidRPr="00B855CB" w:rsidRDefault="00856022" w:rsidP="00D42A24">
            <w:pPr>
              <w:rPr>
                <w:sz w:val="18"/>
                <w:szCs w:val="20"/>
                <w:lang w:val="eu-ES"/>
              </w:rPr>
            </w:pPr>
            <w:r w:rsidRPr="00B855CB">
              <w:rPr>
                <w:sz w:val="18"/>
                <w:szCs w:val="20"/>
                <w:lang w:val="eu-ES"/>
              </w:rPr>
              <w:t>ProWF, BETRADOK</w:t>
            </w:r>
          </w:p>
        </w:tc>
      </w:tr>
      <w:tr w:rsidR="00856022" w:rsidRPr="00B855CB" w14:paraId="518E5467"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F840F37" w14:textId="77777777" w:rsidR="00856022" w:rsidRPr="00B855CB" w:rsidRDefault="00856022" w:rsidP="00D42A24">
            <w:pPr>
              <w:rPr>
                <w:sz w:val="18"/>
                <w:szCs w:val="20"/>
                <w:lang w:val="eu-ES"/>
              </w:rPr>
            </w:pPr>
            <w:r w:rsidRPr="00B855CB">
              <w:rPr>
                <w:sz w:val="18"/>
                <w:szCs w:val="20"/>
                <w:lang w:val="eu-ES"/>
              </w:rPr>
              <w:t>Ingurunea Prestatu</w:t>
            </w:r>
          </w:p>
        </w:tc>
        <w:tc>
          <w:tcPr>
            <w:tcW w:w="1134" w:type="dxa"/>
            <w:tcBorders>
              <w:top w:val="nil"/>
              <w:left w:val="nil"/>
              <w:bottom w:val="single" w:sz="4" w:space="0" w:color="auto"/>
              <w:right w:val="single" w:sz="4" w:space="0" w:color="auto"/>
            </w:tcBorders>
            <w:shd w:val="clear" w:color="auto" w:fill="auto"/>
            <w:noWrap/>
            <w:vAlign w:val="bottom"/>
            <w:hideMark/>
          </w:tcPr>
          <w:p w14:paraId="38489D54" w14:textId="77777777" w:rsidR="00856022" w:rsidRPr="00B855CB" w:rsidRDefault="00856022" w:rsidP="00D42A24">
            <w:pPr>
              <w:rPr>
                <w:sz w:val="18"/>
                <w:szCs w:val="20"/>
                <w:lang w:val="eu-ES"/>
              </w:rPr>
            </w:pPr>
            <w:r w:rsidRPr="00B855CB">
              <w:rPr>
                <w:sz w:val="18"/>
                <w:szCs w:val="20"/>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54C86C2B" w14:textId="77777777" w:rsidR="00856022" w:rsidRPr="00B855CB" w:rsidRDefault="00856022" w:rsidP="00D42A24">
            <w:pPr>
              <w:rPr>
                <w:sz w:val="18"/>
                <w:szCs w:val="20"/>
                <w:lang w:val="eu-ES"/>
              </w:rPr>
            </w:pPr>
            <w:r w:rsidRPr="00B855CB">
              <w:rPr>
                <w:sz w:val="18"/>
                <w:szCs w:val="20"/>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6A503790" w14:textId="77777777" w:rsidR="00856022" w:rsidRPr="00B855CB" w:rsidRDefault="00856022" w:rsidP="00D42A24">
            <w:pPr>
              <w:rPr>
                <w:sz w:val="18"/>
                <w:szCs w:val="20"/>
                <w:lang w:val="eu-ES"/>
              </w:rPr>
            </w:pPr>
            <w:r w:rsidRPr="00B855CB">
              <w:rPr>
                <w:sz w:val="18"/>
                <w:szCs w:val="20"/>
                <w:lang w:val="eu-ES"/>
              </w:rPr>
              <w:t>I1,I2,I3,I4</w:t>
            </w:r>
          </w:p>
        </w:tc>
        <w:tc>
          <w:tcPr>
            <w:tcW w:w="1616" w:type="dxa"/>
            <w:tcBorders>
              <w:top w:val="nil"/>
              <w:left w:val="nil"/>
              <w:bottom w:val="single" w:sz="4" w:space="0" w:color="auto"/>
              <w:right w:val="single" w:sz="4" w:space="0" w:color="auto"/>
            </w:tcBorders>
            <w:shd w:val="clear" w:color="auto" w:fill="auto"/>
            <w:noWrap/>
            <w:vAlign w:val="bottom"/>
            <w:hideMark/>
          </w:tcPr>
          <w:p w14:paraId="531EEE0C" w14:textId="77777777" w:rsidR="00856022" w:rsidRPr="00B855CB" w:rsidRDefault="00856022" w:rsidP="00D42A24">
            <w:pPr>
              <w:rPr>
                <w:sz w:val="18"/>
                <w:szCs w:val="20"/>
                <w:lang w:val="eu-ES"/>
              </w:rPr>
            </w:pPr>
            <w:r w:rsidRPr="00B855CB">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49F22B7" w14:textId="77777777" w:rsidR="00856022" w:rsidRPr="00B855CB" w:rsidRDefault="00856022" w:rsidP="00D42A24">
            <w:pPr>
              <w:rPr>
                <w:sz w:val="18"/>
                <w:szCs w:val="20"/>
                <w:lang w:val="eu-ES"/>
              </w:rPr>
            </w:pPr>
            <w:r w:rsidRPr="00B855CB">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803B6F3" w14:textId="77777777" w:rsidR="00856022" w:rsidRPr="00B855CB" w:rsidRDefault="00856022" w:rsidP="00D42A24">
            <w:pPr>
              <w:rPr>
                <w:sz w:val="18"/>
                <w:szCs w:val="20"/>
                <w:lang w:val="eu-ES"/>
              </w:rPr>
            </w:pPr>
            <w:r w:rsidRPr="00B855CB">
              <w:rPr>
                <w:sz w:val="18"/>
                <w:szCs w:val="20"/>
                <w:lang w:val="eu-ES"/>
              </w:rPr>
              <w:t>Eclipse, Drupal</w:t>
            </w:r>
          </w:p>
        </w:tc>
      </w:tr>
      <w:tr w:rsidR="00856022" w:rsidRPr="00B855CB" w14:paraId="23A87360"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C48E23C" w14:textId="77777777" w:rsidR="00856022" w:rsidRPr="00B855CB" w:rsidRDefault="00856022" w:rsidP="00D42A24">
            <w:pPr>
              <w:rPr>
                <w:sz w:val="18"/>
                <w:szCs w:val="20"/>
                <w:lang w:val="eu-ES"/>
              </w:rPr>
            </w:pPr>
            <w:r w:rsidRPr="00B855CB">
              <w:rPr>
                <w:sz w:val="18"/>
                <w:szCs w:val="20"/>
                <w:lang w:val="eu-ES"/>
              </w:rPr>
              <w:t>Barne Kudeaketa</w:t>
            </w:r>
          </w:p>
        </w:tc>
        <w:tc>
          <w:tcPr>
            <w:tcW w:w="1134" w:type="dxa"/>
            <w:tcBorders>
              <w:top w:val="nil"/>
              <w:left w:val="nil"/>
              <w:bottom w:val="single" w:sz="4" w:space="0" w:color="auto"/>
              <w:right w:val="single" w:sz="4" w:space="0" w:color="auto"/>
            </w:tcBorders>
            <w:shd w:val="clear" w:color="auto" w:fill="auto"/>
            <w:noWrap/>
            <w:vAlign w:val="bottom"/>
            <w:hideMark/>
          </w:tcPr>
          <w:p w14:paraId="731C0A6F" w14:textId="77777777" w:rsidR="00856022" w:rsidRPr="00B855CB" w:rsidRDefault="00856022" w:rsidP="00D42A24">
            <w:pPr>
              <w:rPr>
                <w:sz w:val="18"/>
                <w:szCs w:val="20"/>
                <w:lang w:val="eu-ES"/>
              </w:rPr>
            </w:pPr>
            <w:r w:rsidRPr="00B855CB">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15C94115" w14:textId="77777777" w:rsidR="00856022" w:rsidRPr="00B855CB" w:rsidRDefault="00856022" w:rsidP="00D42A24">
            <w:pPr>
              <w:rPr>
                <w:sz w:val="18"/>
                <w:szCs w:val="20"/>
                <w:lang w:val="eu-ES"/>
              </w:rPr>
            </w:pPr>
            <w:r w:rsidRPr="00B855CB">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7B87DEC4" w14:textId="77777777" w:rsidR="00856022" w:rsidRPr="00B855CB" w:rsidRDefault="00856022" w:rsidP="00D42A24">
            <w:pPr>
              <w:rPr>
                <w:sz w:val="18"/>
                <w:szCs w:val="20"/>
                <w:lang w:val="eu-ES"/>
              </w:rPr>
            </w:pPr>
            <w:r w:rsidRPr="00B855CB">
              <w:rPr>
                <w:sz w:val="18"/>
                <w:szCs w:val="20"/>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32FD2F38" w14:textId="77777777" w:rsidR="00856022" w:rsidRPr="00B855CB" w:rsidRDefault="00856022" w:rsidP="00D42A24">
            <w:pPr>
              <w:rPr>
                <w:sz w:val="18"/>
                <w:szCs w:val="20"/>
                <w:lang w:val="eu-ES"/>
              </w:rPr>
            </w:pPr>
            <w:r w:rsidRPr="00B855CB">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6093B88" w14:textId="77777777" w:rsidR="00856022" w:rsidRPr="00B855CB" w:rsidRDefault="00856022" w:rsidP="00D42A24">
            <w:pPr>
              <w:rPr>
                <w:sz w:val="18"/>
                <w:szCs w:val="20"/>
                <w:lang w:val="eu-ES"/>
              </w:rPr>
            </w:pPr>
            <w:r w:rsidRPr="00B855CB">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B3D8F20" w14:textId="77777777" w:rsidR="00856022" w:rsidRPr="00B855CB" w:rsidRDefault="00856022" w:rsidP="00D42A24">
            <w:pPr>
              <w:rPr>
                <w:sz w:val="18"/>
                <w:szCs w:val="20"/>
                <w:lang w:val="eu-ES"/>
              </w:rPr>
            </w:pPr>
            <w:r w:rsidRPr="00B855CB">
              <w:rPr>
                <w:sz w:val="18"/>
                <w:szCs w:val="20"/>
                <w:lang w:val="eu-ES"/>
              </w:rPr>
              <w:t>OpenUp</w:t>
            </w:r>
          </w:p>
        </w:tc>
      </w:tr>
      <w:tr w:rsidR="00856022" w:rsidRPr="00B855CB" w14:paraId="50E1AE9B"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05EFEEC" w14:textId="77777777" w:rsidR="00856022" w:rsidRPr="00B855CB" w:rsidRDefault="00856022" w:rsidP="00D42A24">
            <w:pPr>
              <w:rPr>
                <w:sz w:val="18"/>
                <w:szCs w:val="20"/>
                <w:lang w:val="eu-ES"/>
              </w:rPr>
            </w:pPr>
            <w:r w:rsidRPr="00B855CB">
              <w:rPr>
                <w:sz w:val="18"/>
                <w:szCs w:val="20"/>
                <w:lang w:val="eu-ES"/>
              </w:rPr>
              <w:t>ModelEditor - OpenUp Eredua</w:t>
            </w:r>
          </w:p>
        </w:tc>
        <w:tc>
          <w:tcPr>
            <w:tcW w:w="1134" w:type="dxa"/>
            <w:tcBorders>
              <w:top w:val="nil"/>
              <w:left w:val="nil"/>
              <w:bottom w:val="single" w:sz="4" w:space="0" w:color="auto"/>
              <w:right w:val="single" w:sz="4" w:space="0" w:color="auto"/>
            </w:tcBorders>
            <w:shd w:val="clear" w:color="auto" w:fill="auto"/>
            <w:noWrap/>
            <w:vAlign w:val="bottom"/>
            <w:hideMark/>
          </w:tcPr>
          <w:p w14:paraId="27665D6E" w14:textId="77777777" w:rsidR="00856022" w:rsidRPr="00B855CB" w:rsidRDefault="00856022" w:rsidP="00D42A24">
            <w:pPr>
              <w:rPr>
                <w:sz w:val="18"/>
                <w:szCs w:val="20"/>
                <w:lang w:val="eu-ES"/>
              </w:rPr>
            </w:pPr>
            <w:r w:rsidRPr="00B855CB">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1D1B198F" w14:textId="77777777" w:rsidR="00856022" w:rsidRPr="00B855CB" w:rsidRDefault="00856022" w:rsidP="00D42A24">
            <w:pPr>
              <w:rPr>
                <w:sz w:val="18"/>
                <w:szCs w:val="20"/>
                <w:lang w:val="eu-ES"/>
              </w:rPr>
            </w:pPr>
            <w:r w:rsidRPr="00B855CB">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0A8F207D" w14:textId="77777777" w:rsidR="00856022" w:rsidRPr="00B855CB" w:rsidRDefault="00856022" w:rsidP="00D42A24">
            <w:pPr>
              <w:rPr>
                <w:sz w:val="18"/>
                <w:szCs w:val="20"/>
                <w:lang w:val="eu-ES"/>
              </w:rPr>
            </w:pPr>
            <w:r w:rsidRPr="00B855CB">
              <w:rPr>
                <w:sz w:val="18"/>
                <w:szCs w:val="20"/>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75020B3A" w14:textId="77777777" w:rsidR="00856022" w:rsidRPr="00B855CB" w:rsidRDefault="00856022" w:rsidP="00D42A24">
            <w:pPr>
              <w:rPr>
                <w:sz w:val="18"/>
                <w:szCs w:val="20"/>
                <w:lang w:val="eu-ES"/>
              </w:rPr>
            </w:pPr>
            <w:r w:rsidRPr="00B855CB">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A75B956" w14:textId="77777777" w:rsidR="00856022" w:rsidRPr="00B855CB" w:rsidRDefault="00856022" w:rsidP="00D42A24">
            <w:pPr>
              <w:rPr>
                <w:sz w:val="18"/>
                <w:szCs w:val="20"/>
                <w:lang w:val="eu-ES"/>
              </w:rPr>
            </w:pPr>
            <w:r w:rsidRPr="00B855CB">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1540F74" w14:textId="77777777" w:rsidR="00856022" w:rsidRPr="00B855CB" w:rsidRDefault="00856022" w:rsidP="00D42A24">
            <w:pPr>
              <w:rPr>
                <w:sz w:val="18"/>
                <w:szCs w:val="20"/>
                <w:lang w:val="eu-ES"/>
              </w:rPr>
            </w:pPr>
            <w:r w:rsidRPr="00B855CB">
              <w:rPr>
                <w:sz w:val="18"/>
                <w:szCs w:val="20"/>
                <w:lang w:val="eu-ES"/>
              </w:rPr>
              <w:t>OpenUP, EMF</w:t>
            </w:r>
          </w:p>
        </w:tc>
      </w:tr>
      <w:tr w:rsidR="00856022" w:rsidRPr="00B855CB" w14:paraId="3E99FDCC"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CF44580" w14:textId="77777777" w:rsidR="00856022" w:rsidRPr="00B855CB" w:rsidRDefault="00856022" w:rsidP="00D42A24">
            <w:pPr>
              <w:rPr>
                <w:sz w:val="18"/>
                <w:szCs w:val="20"/>
                <w:lang w:val="eu-ES"/>
              </w:rPr>
            </w:pPr>
            <w:r w:rsidRPr="00B855CB">
              <w:rPr>
                <w:sz w:val="18"/>
                <w:szCs w:val="20"/>
                <w:lang w:val="eu-ES"/>
              </w:rPr>
              <w:t xml:space="preserve">ModelEditor - Editore Grafikoa </w:t>
            </w:r>
          </w:p>
        </w:tc>
        <w:tc>
          <w:tcPr>
            <w:tcW w:w="1134" w:type="dxa"/>
            <w:tcBorders>
              <w:top w:val="nil"/>
              <w:left w:val="nil"/>
              <w:bottom w:val="single" w:sz="4" w:space="0" w:color="auto"/>
              <w:right w:val="single" w:sz="4" w:space="0" w:color="auto"/>
            </w:tcBorders>
            <w:shd w:val="clear" w:color="auto" w:fill="auto"/>
            <w:noWrap/>
            <w:vAlign w:val="bottom"/>
            <w:hideMark/>
          </w:tcPr>
          <w:p w14:paraId="421B2D7F" w14:textId="77777777" w:rsidR="00856022" w:rsidRPr="00B855CB" w:rsidRDefault="00856022" w:rsidP="00D42A24">
            <w:pPr>
              <w:rPr>
                <w:sz w:val="18"/>
                <w:szCs w:val="20"/>
                <w:lang w:val="eu-ES"/>
              </w:rPr>
            </w:pPr>
            <w:r w:rsidRPr="00B855CB">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27AD2D7E" w14:textId="77777777" w:rsidR="00856022" w:rsidRPr="00B855CB" w:rsidRDefault="00856022" w:rsidP="00D42A24">
            <w:pPr>
              <w:rPr>
                <w:sz w:val="18"/>
                <w:szCs w:val="20"/>
                <w:lang w:val="eu-ES"/>
              </w:rPr>
            </w:pPr>
            <w:r w:rsidRPr="00B855CB">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3A65F8D8" w14:textId="77777777" w:rsidR="00856022" w:rsidRPr="00B855CB" w:rsidRDefault="00856022" w:rsidP="00D42A24">
            <w:pPr>
              <w:rPr>
                <w:sz w:val="18"/>
                <w:szCs w:val="20"/>
                <w:lang w:val="eu-ES"/>
              </w:rPr>
            </w:pPr>
            <w:r w:rsidRPr="00B855CB">
              <w:rPr>
                <w:sz w:val="18"/>
                <w:szCs w:val="20"/>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5AA49C61" w14:textId="77777777" w:rsidR="00856022" w:rsidRPr="00B855CB" w:rsidRDefault="00856022" w:rsidP="00D42A24">
            <w:pPr>
              <w:rPr>
                <w:sz w:val="18"/>
                <w:szCs w:val="20"/>
                <w:lang w:val="eu-ES"/>
              </w:rPr>
            </w:pPr>
            <w:r w:rsidRPr="00B855CB">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78101B5D" w14:textId="77777777" w:rsidR="00856022" w:rsidRPr="00B855CB" w:rsidRDefault="00856022" w:rsidP="00D42A24">
            <w:pPr>
              <w:rPr>
                <w:sz w:val="18"/>
                <w:szCs w:val="20"/>
                <w:lang w:val="eu-ES"/>
              </w:rPr>
            </w:pPr>
            <w:r w:rsidRPr="00B855CB">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CF6AEBB" w14:textId="77777777" w:rsidR="00856022" w:rsidRPr="00B855CB" w:rsidRDefault="00856022" w:rsidP="00D42A24">
            <w:pPr>
              <w:rPr>
                <w:sz w:val="18"/>
                <w:szCs w:val="20"/>
                <w:lang w:val="eu-ES"/>
              </w:rPr>
            </w:pPr>
            <w:r w:rsidRPr="00B855CB">
              <w:rPr>
                <w:sz w:val="18"/>
                <w:szCs w:val="20"/>
                <w:lang w:val="eu-ES"/>
              </w:rPr>
              <w:t>EMF</w:t>
            </w:r>
          </w:p>
        </w:tc>
      </w:tr>
      <w:tr w:rsidR="00856022" w:rsidRPr="00B855CB" w14:paraId="43E1E91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4AA47FD" w14:textId="77777777" w:rsidR="00856022" w:rsidRPr="00B855CB" w:rsidRDefault="00856022" w:rsidP="00D42A24">
            <w:pPr>
              <w:rPr>
                <w:sz w:val="18"/>
                <w:szCs w:val="20"/>
                <w:lang w:val="eu-ES"/>
              </w:rPr>
            </w:pPr>
            <w:r w:rsidRPr="00B855CB">
              <w:rPr>
                <w:sz w:val="18"/>
                <w:szCs w:val="20"/>
                <w:lang w:val="eu-ES"/>
              </w:rPr>
              <w:t>ModelEditor - Testu Editorea</w:t>
            </w:r>
          </w:p>
        </w:tc>
        <w:tc>
          <w:tcPr>
            <w:tcW w:w="1134" w:type="dxa"/>
            <w:tcBorders>
              <w:top w:val="nil"/>
              <w:left w:val="nil"/>
              <w:bottom w:val="single" w:sz="4" w:space="0" w:color="auto"/>
              <w:right w:val="single" w:sz="4" w:space="0" w:color="auto"/>
            </w:tcBorders>
            <w:shd w:val="clear" w:color="auto" w:fill="auto"/>
            <w:noWrap/>
            <w:vAlign w:val="bottom"/>
            <w:hideMark/>
          </w:tcPr>
          <w:p w14:paraId="03987654" w14:textId="77777777" w:rsidR="00856022" w:rsidRPr="00B855CB" w:rsidRDefault="00856022" w:rsidP="00D42A24">
            <w:pPr>
              <w:rPr>
                <w:sz w:val="18"/>
                <w:szCs w:val="20"/>
                <w:lang w:val="eu-ES"/>
              </w:rPr>
            </w:pPr>
            <w:r w:rsidRPr="00B855CB">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0B001796" w14:textId="77777777" w:rsidR="00856022" w:rsidRPr="00B855CB" w:rsidRDefault="00856022" w:rsidP="00D42A24">
            <w:pPr>
              <w:rPr>
                <w:sz w:val="18"/>
                <w:szCs w:val="20"/>
                <w:lang w:val="eu-ES"/>
              </w:rPr>
            </w:pPr>
            <w:r w:rsidRPr="00B855CB">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0CBFE340" w14:textId="77777777" w:rsidR="00856022" w:rsidRPr="00B855CB" w:rsidRDefault="00856022" w:rsidP="00D42A24">
            <w:pPr>
              <w:rPr>
                <w:sz w:val="18"/>
                <w:szCs w:val="20"/>
                <w:lang w:val="eu-ES"/>
              </w:rPr>
            </w:pPr>
            <w:r w:rsidRPr="00B855CB">
              <w:rPr>
                <w:sz w:val="18"/>
                <w:szCs w:val="20"/>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4EB3E941" w14:textId="77777777" w:rsidR="00856022" w:rsidRPr="00B855CB" w:rsidRDefault="00856022" w:rsidP="00D42A24">
            <w:pPr>
              <w:rPr>
                <w:sz w:val="18"/>
                <w:szCs w:val="20"/>
                <w:lang w:val="eu-ES"/>
              </w:rPr>
            </w:pPr>
            <w:r w:rsidRPr="00B855CB">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0846A4" w14:textId="77777777" w:rsidR="00856022" w:rsidRPr="00B855CB" w:rsidRDefault="00856022" w:rsidP="00D42A24">
            <w:pPr>
              <w:rPr>
                <w:sz w:val="18"/>
                <w:szCs w:val="20"/>
                <w:lang w:val="eu-ES"/>
              </w:rPr>
            </w:pPr>
            <w:r w:rsidRPr="00B855CB">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38AEE39" w14:textId="77777777" w:rsidR="00856022" w:rsidRPr="00B855CB" w:rsidRDefault="00856022" w:rsidP="00D42A24">
            <w:pPr>
              <w:rPr>
                <w:sz w:val="18"/>
                <w:szCs w:val="20"/>
                <w:lang w:val="eu-ES"/>
              </w:rPr>
            </w:pPr>
            <w:r w:rsidRPr="00B855CB">
              <w:rPr>
                <w:sz w:val="18"/>
                <w:szCs w:val="20"/>
                <w:lang w:val="eu-ES"/>
              </w:rPr>
              <w:t>Xtext</w:t>
            </w:r>
          </w:p>
        </w:tc>
      </w:tr>
      <w:tr w:rsidR="00856022" w:rsidRPr="00B855CB" w14:paraId="22C2457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CB7A571" w14:textId="77777777" w:rsidR="00856022" w:rsidRPr="00B855CB" w:rsidRDefault="00856022" w:rsidP="00D42A24">
            <w:pPr>
              <w:rPr>
                <w:sz w:val="18"/>
                <w:szCs w:val="20"/>
                <w:lang w:val="eu-ES"/>
              </w:rPr>
            </w:pPr>
            <w:r w:rsidRPr="00B855CB">
              <w:rPr>
                <w:sz w:val="18"/>
                <w:szCs w:val="20"/>
                <w:lang w:val="eu-ES"/>
              </w:rPr>
              <w:t>IOSystem - Datu Basea</w:t>
            </w:r>
          </w:p>
        </w:tc>
        <w:tc>
          <w:tcPr>
            <w:tcW w:w="1134" w:type="dxa"/>
            <w:tcBorders>
              <w:top w:val="nil"/>
              <w:left w:val="nil"/>
              <w:bottom w:val="single" w:sz="4" w:space="0" w:color="auto"/>
              <w:right w:val="single" w:sz="4" w:space="0" w:color="auto"/>
            </w:tcBorders>
            <w:shd w:val="clear" w:color="auto" w:fill="auto"/>
            <w:noWrap/>
            <w:vAlign w:val="bottom"/>
            <w:hideMark/>
          </w:tcPr>
          <w:p w14:paraId="3C52BF96" w14:textId="77777777" w:rsidR="00856022" w:rsidRPr="00B855CB" w:rsidRDefault="00856022" w:rsidP="00D42A24">
            <w:pPr>
              <w:rPr>
                <w:sz w:val="18"/>
                <w:szCs w:val="20"/>
                <w:lang w:val="eu-ES"/>
              </w:rPr>
            </w:pPr>
            <w:r w:rsidRPr="00B855CB">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4D8CA7AC" w14:textId="77777777" w:rsidR="00856022" w:rsidRPr="00B855CB" w:rsidRDefault="00856022" w:rsidP="00D42A24">
            <w:pPr>
              <w:rPr>
                <w:sz w:val="18"/>
                <w:szCs w:val="20"/>
                <w:lang w:val="eu-ES"/>
              </w:rPr>
            </w:pPr>
            <w:r w:rsidRPr="00B855CB">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0698CC78" w14:textId="77777777" w:rsidR="00856022" w:rsidRPr="00B855CB" w:rsidRDefault="00856022" w:rsidP="00D42A24">
            <w:pPr>
              <w:rPr>
                <w:sz w:val="18"/>
                <w:szCs w:val="20"/>
                <w:lang w:val="eu-ES"/>
              </w:rPr>
            </w:pPr>
            <w:r w:rsidRPr="00B855CB">
              <w:rPr>
                <w:sz w:val="18"/>
                <w:szCs w:val="20"/>
                <w:lang w:val="eu-ES"/>
              </w:rPr>
              <w:t>I3</w:t>
            </w:r>
          </w:p>
        </w:tc>
        <w:tc>
          <w:tcPr>
            <w:tcW w:w="1616" w:type="dxa"/>
            <w:tcBorders>
              <w:top w:val="nil"/>
              <w:left w:val="nil"/>
              <w:bottom w:val="single" w:sz="4" w:space="0" w:color="auto"/>
              <w:right w:val="single" w:sz="4" w:space="0" w:color="auto"/>
            </w:tcBorders>
            <w:shd w:val="clear" w:color="auto" w:fill="auto"/>
            <w:noWrap/>
            <w:vAlign w:val="bottom"/>
            <w:hideMark/>
          </w:tcPr>
          <w:p w14:paraId="31C959F9" w14:textId="77777777" w:rsidR="00856022" w:rsidRPr="00B855CB" w:rsidRDefault="00856022" w:rsidP="00D42A24">
            <w:pPr>
              <w:rPr>
                <w:sz w:val="18"/>
                <w:szCs w:val="20"/>
                <w:lang w:val="eu-ES"/>
              </w:rPr>
            </w:pPr>
            <w:r w:rsidRPr="00B855CB">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148D7B41" w14:textId="77777777" w:rsidR="00856022" w:rsidRPr="00B855CB" w:rsidRDefault="00856022" w:rsidP="00D42A24">
            <w:pPr>
              <w:rPr>
                <w:sz w:val="18"/>
                <w:szCs w:val="20"/>
                <w:lang w:val="eu-ES"/>
              </w:rPr>
            </w:pPr>
            <w:r w:rsidRPr="00B855CB">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2BE1F45" w14:textId="77777777" w:rsidR="00856022" w:rsidRPr="00B855CB" w:rsidRDefault="00856022" w:rsidP="00D42A24">
            <w:pPr>
              <w:rPr>
                <w:sz w:val="18"/>
                <w:szCs w:val="20"/>
                <w:lang w:val="eu-ES"/>
              </w:rPr>
            </w:pPr>
            <w:r w:rsidRPr="00B855CB">
              <w:rPr>
                <w:sz w:val="18"/>
                <w:szCs w:val="20"/>
                <w:lang w:val="eu-ES"/>
              </w:rPr>
              <w:t>Drupal</w:t>
            </w:r>
          </w:p>
        </w:tc>
      </w:tr>
      <w:tr w:rsidR="00856022" w:rsidRPr="00B855CB" w14:paraId="6BCE7D2F"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1EF2D23" w14:textId="77777777" w:rsidR="00856022" w:rsidRPr="00B855CB" w:rsidRDefault="00856022" w:rsidP="00D42A24">
            <w:pPr>
              <w:rPr>
                <w:sz w:val="18"/>
                <w:szCs w:val="20"/>
                <w:lang w:val="eu-ES"/>
              </w:rPr>
            </w:pPr>
            <w:r w:rsidRPr="00B855CB">
              <w:rPr>
                <w:sz w:val="18"/>
                <w:szCs w:val="20"/>
                <w:lang w:val="eu-ES"/>
              </w:rPr>
              <w:t>IOSystem - Web Interfazea</w:t>
            </w:r>
          </w:p>
        </w:tc>
        <w:tc>
          <w:tcPr>
            <w:tcW w:w="1134" w:type="dxa"/>
            <w:tcBorders>
              <w:top w:val="nil"/>
              <w:left w:val="nil"/>
              <w:bottom w:val="single" w:sz="4" w:space="0" w:color="auto"/>
              <w:right w:val="single" w:sz="4" w:space="0" w:color="auto"/>
            </w:tcBorders>
            <w:shd w:val="clear" w:color="auto" w:fill="auto"/>
            <w:noWrap/>
            <w:vAlign w:val="bottom"/>
            <w:hideMark/>
          </w:tcPr>
          <w:p w14:paraId="1FA361D2" w14:textId="77777777" w:rsidR="00856022" w:rsidRPr="00B855CB" w:rsidRDefault="00856022" w:rsidP="00D42A24">
            <w:pPr>
              <w:rPr>
                <w:sz w:val="18"/>
                <w:szCs w:val="20"/>
                <w:lang w:val="eu-ES"/>
              </w:rPr>
            </w:pPr>
            <w:r w:rsidRPr="00B855CB">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9EC816A" w14:textId="77777777" w:rsidR="00856022" w:rsidRPr="00B855CB" w:rsidRDefault="00856022" w:rsidP="00D42A24">
            <w:pPr>
              <w:rPr>
                <w:sz w:val="18"/>
                <w:szCs w:val="20"/>
                <w:lang w:val="eu-ES"/>
              </w:rPr>
            </w:pPr>
            <w:r w:rsidRPr="00B855CB">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308598CB" w14:textId="77777777" w:rsidR="00856022" w:rsidRPr="00B855CB" w:rsidRDefault="00856022" w:rsidP="00D42A24">
            <w:pPr>
              <w:rPr>
                <w:sz w:val="18"/>
                <w:szCs w:val="20"/>
                <w:lang w:val="eu-ES"/>
              </w:rPr>
            </w:pPr>
            <w:r w:rsidRPr="00B855CB">
              <w:rPr>
                <w:sz w:val="18"/>
                <w:szCs w:val="20"/>
                <w:lang w:val="eu-ES"/>
              </w:rPr>
              <w:t>I3,I4</w:t>
            </w:r>
          </w:p>
        </w:tc>
        <w:tc>
          <w:tcPr>
            <w:tcW w:w="1616" w:type="dxa"/>
            <w:tcBorders>
              <w:top w:val="nil"/>
              <w:left w:val="nil"/>
              <w:bottom w:val="single" w:sz="4" w:space="0" w:color="auto"/>
              <w:right w:val="single" w:sz="4" w:space="0" w:color="auto"/>
            </w:tcBorders>
            <w:shd w:val="clear" w:color="auto" w:fill="auto"/>
            <w:noWrap/>
            <w:vAlign w:val="bottom"/>
            <w:hideMark/>
          </w:tcPr>
          <w:p w14:paraId="07B17B1E" w14:textId="77777777" w:rsidR="00856022" w:rsidRPr="00B855CB" w:rsidRDefault="00856022" w:rsidP="00D42A24">
            <w:pPr>
              <w:rPr>
                <w:sz w:val="18"/>
                <w:szCs w:val="20"/>
                <w:lang w:val="eu-ES"/>
              </w:rPr>
            </w:pPr>
            <w:r w:rsidRPr="00B855CB">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ECCDEAD" w14:textId="77777777" w:rsidR="00856022" w:rsidRPr="00B855CB" w:rsidRDefault="00856022" w:rsidP="00D42A24">
            <w:pPr>
              <w:rPr>
                <w:sz w:val="18"/>
                <w:szCs w:val="20"/>
                <w:lang w:val="eu-ES"/>
              </w:rPr>
            </w:pPr>
            <w:r w:rsidRPr="00B855CB">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4877634" w14:textId="77777777" w:rsidR="00856022" w:rsidRPr="00B855CB" w:rsidRDefault="00856022" w:rsidP="00D42A24">
            <w:pPr>
              <w:rPr>
                <w:sz w:val="18"/>
                <w:szCs w:val="20"/>
                <w:lang w:val="eu-ES"/>
              </w:rPr>
            </w:pPr>
            <w:r w:rsidRPr="00B855CB">
              <w:rPr>
                <w:sz w:val="18"/>
                <w:szCs w:val="20"/>
                <w:lang w:val="eu-ES"/>
              </w:rPr>
              <w:t>Drupal</w:t>
            </w:r>
          </w:p>
        </w:tc>
      </w:tr>
      <w:tr w:rsidR="00856022" w:rsidRPr="00B855CB" w14:paraId="5CAE5D01"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BA55B2C" w14:textId="77777777" w:rsidR="00856022" w:rsidRPr="00B855CB" w:rsidRDefault="00856022" w:rsidP="00D42A24">
            <w:pPr>
              <w:rPr>
                <w:sz w:val="18"/>
                <w:szCs w:val="20"/>
                <w:lang w:val="eu-ES"/>
              </w:rPr>
            </w:pPr>
            <w:r w:rsidRPr="00B855CB">
              <w:rPr>
                <w:sz w:val="18"/>
                <w:szCs w:val="20"/>
                <w:lang w:val="eu-ES"/>
              </w:rPr>
              <w:lastRenderedPageBreak/>
              <w:t>IOSystem - Web Kodea</w:t>
            </w:r>
          </w:p>
        </w:tc>
        <w:tc>
          <w:tcPr>
            <w:tcW w:w="1134" w:type="dxa"/>
            <w:tcBorders>
              <w:top w:val="nil"/>
              <w:left w:val="nil"/>
              <w:bottom w:val="single" w:sz="4" w:space="0" w:color="auto"/>
              <w:right w:val="single" w:sz="4" w:space="0" w:color="auto"/>
            </w:tcBorders>
            <w:shd w:val="clear" w:color="auto" w:fill="auto"/>
            <w:noWrap/>
            <w:vAlign w:val="bottom"/>
            <w:hideMark/>
          </w:tcPr>
          <w:p w14:paraId="41A7A4CA" w14:textId="77777777" w:rsidR="00856022" w:rsidRPr="00B855CB" w:rsidRDefault="00856022" w:rsidP="00D42A24">
            <w:pPr>
              <w:rPr>
                <w:sz w:val="18"/>
                <w:szCs w:val="20"/>
                <w:lang w:val="eu-ES"/>
              </w:rPr>
            </w:pPr>
            <w:r w:rsidRPr="00B855CB">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769B252" w14:textId="77777777" w:rsidR="00856022" w:rsidRPr="00B855CB" w:rsidRDefault="00856022" w:rsidP="00D42A24">
            <w:pPr>
              <w:rPr>
                <w:sz w:val="18"/>
                <w:szCs w:val="20"/>
                <w:lang w:val="eu-ES"/>
              </w:rPr>
            </w:pPr>
            <w:r w:rsidRPr="00B855CB">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2A5D62F1" w14:textId="77777777" w:rsidR="00856022" w:rsidRPr="00B855CB" w:rsidRDefault="00856022" w:rsidP="00D42A24">
            <w:pPr>
              <w:rPr>
                <w:sz w:val="18"/>
                <w:szCs w:val="20"/>
                <w:lang w:val="eu-ES"/>
              </w:rPr>
            </w:pPr>
            <w:r w:rsidRPr="00B855CB">
              <w:rPr>
                <w:sz w:val="18"/>
                <w:szCs w:val="20"/>
                <w:lang w:val="eu-ES"/>
              </w:rPr>
              <w:t>I3,I4</w:t>
            </w:r>
          </w:p>
        </w:tc>
        <w:tc>
          <w:tcPr>
            <w:tcW w:w="1616" w:type="dxa"/>
            <w:tcBorders>
              <w:top w:val="nil"/>
              <w:left w:val="nil"/>
              <w:bottom w:val="single" w:sz="4" w:space="0" w:color="auto"/>
              <w:right w:val="single" w:sz="4" w:space="0" w:color="auto"/>
            </w:tcBorders>
            <w:shd w:val="clear" w:color="auto" w:fill="auto"/>
            <w:noWrap/>
            <w:vAlign w:val="bottom"/>
            <w:hideMark/>
          </w:tcPr>
          <w:p w14:paraId="10D176CF" w14:textId="77777777" w:rsidR="00856022" w:rsidRPr="00B855CB" w:rsidRDefault="00856022" w:rsidP="00D42A24">
            <w:pPr>
              <w:rPr>
                <w:sz w:val="18"/>
                <w:szCs w:val="20"/>
                <w:lang w:val="eu-ES"/>
              </w:rPr>
            </w:pPr>
            <w:r w:rsidRPr="00B855CB">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4EC799E5" w14:textId="77777777" w:rsidR="00856022" w:rsidRPr="00B855CB" w:rsidRDefault="00856022" w:rsidP="00D42A24">
            <w:pPr>
              <w:rPr>
                <w:sz w:val="18"/>
                <w:szCs w:val="20"/>
                <w:lang w:val="eu-ES"/>
              </w:rPr>
            </w:pPr>
            <w:r w:rsidRPr="00B855CB">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A67D6F5" w14:textId="77777777" w:rsidR="00856022" w:rsidRPr="00B855CB" w:rsidRDefault="00856022" w:rsidP="009A6814">
            <w:pPr>
              <w:keepNext/>
              <w:rPr>
                <w:sz w:val="18"/>
                <w:szCs w:val="20"/>
                <w:lang w:val="eu-ES"/>
              </w:rPr>
            </w:pPr>
            <w:r w:rsidRPr="00B855CB">
              <w:rPr>
                <w:sz w:val="18"/>
                <w:szCs w:val="20"/>
                <w:lang w:val="eu-ES"/>
              </w:rPr>
              <w:t>Drupal</w:t>
            </w:r>
          </w:p>
        </w:tc>
      </w:tr>
    </w:tbl>
    <w:p w14:paraId="159A0B78" w14:textId="00B2DA49" w:rsidR="00461E73" w:rsidRPr="00B855CB" w:rsidRDefault="005878E1" w:rsidP="009A6814">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587" w:name="_Toc74928470"/>
      <w:r w:rsidR="006F125A">
        <w:rPr>
          <w:noProof/>
          <w:lang w:val="eu-ES"/>
        </w:rPr>
        <w:t>14</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6F125A">
        <w:rPr>
          <w:noProof/>
          <w:lang w:val="eu-ES"/>
        </w:rPr>
        <w:t>2</w:t>
      </w:r>
      <w:r w:rsidRPr="00B855CB">
        <w:rPr>
          <w:lang w:val="eu-ES"/>
        </w:rPr>
        <w:fldChar w:fldCharType="end"/>
      </w:r>
      <w:r w:rsidR="009A6814" w:rsidRPr="00B855CB">
        <w:rPr>
          <w:lang w:val="eu-ES"/>
        </w:rPr>
        <w:t>. Taula. Lan-atazen zehaztasunak</w:t>
      </w:r>
      <w:bookmarkEnd w:id="587"/>
    </w:p>
    <w:p w14:paraId="6CF64927" w14:textId="06617EFF" w:rsidR="002B5197" w:rsidRPr="00B855CB" w:rsidRDefault="002B5197" w:rsidP="002B5197">
      <w:pPr>
        <w:pStyle w:val="Ttulo2"/>
        <w:rPr>
          <w:lang w:val="eu-ES"/>
        </w:rPr>
      </w:pPr>
      <w:bookmarkStart w:id="588" w:name="_Toc74928378"/>
      <w:r w:rsidRPr="00B855CB">
        <w:rPr>
          <w:lang w:val="eu-ES"/>
        </w:rPr>
        <w:t xml:space="preserve">Gantt </w:t>
      </w:r>
      <w:r w:rsidR="00416A7E" w:rsidRPr="00B855CB">
        <w:rPr>
          <w:lang w:val="eu-ES"/>
        </w:rPr>
        <w:t>D</w:t>
      </w:r>
      <w:r w:rsidRPr="00B855CB">
        <w:rPr>
          <w:lang w:val="eu-ES"/>
        </w:rPr>
        <w:t>iagrama</w:t>
      </w:r>
      <w:bookmarkEnd w:id="588"/>
    </w:p>
    <w:p w14:paraId="315F90D5" w14:textId="7A082EC2" w:rsidR="00F27940" w:rsidRPr="00B855CB" w:rsidRDefault="00F27940" w:rsidP="00F27940">
      <w:pPr>
        <w:jc w:val="both"/>
        <w:rPr>
          <w:lang w:val="eu-ES"/>
        </w:rPr>
      </w:pPr>
      <w:r w:rsidRPr="00B855CB">
        <w:rPr>
          <w:lang w:val="eu-ES"/>
        </w:rPr>
        <w:t>Gantt diagramaren bitartez atazen garapen denborak zehaztu daitezke. Aurreko atale</w:t>
      </w:r>
      <w:r w:rsidR="00416A7E" w:rsidRPr="00B855CB">
        <w:rPr>
          <w:lang w:val="eu-ES"/>
        </w:rPr>
        <w:t>t</w:t>
      </w:r>
      <w:r w:rsidRPr="00B855CB">
        <w:rPr>
          <w:lang w:val="eu-ES"/>
        </w:rPr>
        <w:t xml:space="preserve">an definitutako paketeak eta atazak kontuan hartuz, </w:t>
      </w:r>
      <w:r w:rsidR="009A6814" w:rsidRPr="00B855CB">
        <w:rPr>
          <w:lang w:val="eu-ES"/>
        </w:rPr>
        <w:t xml:space="preserve"> </w:t>
      </w:r>
      <w:r w:rsidR="00416A7E" w:rsidRPr="00B855CB">
        <w:rPr>
          <w:lang w:val="eu-ES"/>
        </w:rPr>
        <w:fldChar w:fldCharType="begin"/>
      </w:r>
      <w:r w:rsidR="00416A7E" w:rsidRPr="00B855CB">
        <w:rPr>
          <w:lang w:val="eu-ES"/>
        </w:rPr>
        <w:instrText xml:space="preserve"> REF _Ref73389914 \h </w:instrText>
      </w:r>
      <w:r w:rsidR="00416A7E" w:rsidRPr="00B855CB">
        <w:rPr>
          <w:lang w:val="eu-ES"/>
        </w:rPr>
      </w:r>
      <w:r w:rsidR="00416A7E" w:rsidRPr="00B855CB">
        <w:rPr>
          <w:lang w:val="eu-ES"/>
        </w:rPr>
        <w:fldChar w:fldCharType="separate"/>
      </w:r>
      <w:ins w:id="589" w:author="Julen Etxaniz Aragoneses" w:date="2021-08-23T12:18:00Z">
        <w:r w:rsidR="006F125A">
          <w:rPr>
            <w:noProof/>
            <w:lang w:val="eu-ES"/>
          </w:rPr>
          <w:t>14</w:t>
        </w:r>
        <w:r w:rsidR="006F125A" w:rsidRPr="00B855CB">
          <w:rPr>
            <w:lang w:val="eu-ES"/>
          </w:rPr>
          <w:t>.</w:t>
        </w:r>
        <w:r w:rsidR="006F125A">
          <w:rPr>
            <w:noProof/>
            <w:lang w:val="eu-ES"/>
          </w:rPr>
          <w:t>2</w:t>
        </w:r>
        <w:r w:rsidR="006F125A" w:rsidRPr="00B855CB">
          <w:rPr>
            <w:lang w:val="eu-ES"/>
          </w:rPr>
          <w:t>. Irudia</w:t>
        </w:r>
      </w:ins>
      <w:del w:id="590" w:author="Julen Etxaniz Aragoneses" w:date="2021-08-23T12:16:00Z">
        <w:r w:rsidR="00B94161" w:rsidDel="006B278F">
          <w:rPr>
            <w:noProof/>
            <w:lang w:val="eu-ES"/>
          </w:rPr>
          <w:delText>14</w:delText>
        </w:r>
        <w:r w:rsidR="00B94161" w:rsidRPr="00B855CB" w:rsidDel="006B278F">
          <w:rPr>
            <w:lang w:val="eu-ES"/>
          </w:rPr>
          <w:delText>.</w:delText>
        </w:r>
        <w:r w:rsidR="00B94161" w:rsidDel="006B278F">
          <w:rPr>
            <w:noProof/>
            <w:lang w:val="eu-ES"/>
          </w:rPr>
          <w:delText>2</w:delText>
        </w:r>
        <w:r w:rsidR="00B94161" w:rsidRPr="00B855CB" w:rsidDel="006B278F">
          <w:rPr>
            <w:lang w:val="eu-ES"/>
          </w:rPr>
          <w:delText>. Irudia</w:delText>
        </w:r>
      </w:del>
      <w:r w:rsidR="00416A7E" w:rsidRPr="00B855CB">
        <w:rPr>
          <w:lang w:val="eu-ES"/>
        </w:rPr>
        <w:fldChar w:fldCharType="end"/>
      </w:r>
      <w:r w:rsidR="00416A7E" w:rsidRPr="00B855CB">
        <w:rPr>
          <w:lang w:val="eu-ES"/>
        </w:rPr>
        <w:t>n</w:t>
      </w:r>
      <w:r w:rsidR="009A6814" w:rsidRPr="00B855CB">
        <w:rPr>
          <w:lang w:val="eu-ES"/>
        </w:rPr>
        <w:t xml:space="preserve"> </w:t>
      </w:r>
      <w:r w:rsidRPr="00B855CB">
        <w:rPr>
          <w:lang w:val="eu-ES"/>
        </w:rPr>
        <w:t xml:space="preserve">agertzen den </w:t>
      </w:r>
      <w:r w:rsidR="00416A7E" w:rsidRPr="00B855CB">
        <w:rPr>
          <w:lang w:val="eu-ES"/>
        </w:rPr>
        <w:t xml:space="preserve">Gantt diagraman </w:t>
      </w:r>
      <w:r w:rsidRPr="00B855CB">
        <w:rPr>
          <w:lang w:val="eu-ES"/>
        </w:rPr>
        <w:t>iterazio bakoitzeko lanaren estimazioa egin da.</w:t>
      </w:r>
      <w:r w:rsidR="009B15A6" w:rsidRPr="00B855CB">
        <w:rPr>
          <w:lang w:val="eu-ES"/>
        </w:rPr>
        <w:t xml:space="preserve"> Atazak LDE diagraman zehazten direnak dira, eta kolore berdinekin adierazi dira.</w:t>
      </w:r>
    </w:p>
    <w:p w14:paraId="1917A848" w14:textId="4C13FFA4" w:rsidR="00E77AAE" w:rsidRPr="00B855CB" w:rsidRDefault="00A11597" w:rsidP="00E77AAE">
      <w:pPr>
        <w:keepNext/>
        <w:jc w:val="both"/>
        <w:rPr>
          <w:lang w:val="eu-ES"/>
        </w:rPr>
      </w:pPr>
      <w:r w:rsidRPr="00B855CB">
        <w:rPr>
          <w:noProof/>
          <w:lang w:val="eu-ES" w:eastAsia="eu-ES"/>
        </w:rPr>
        <w:drawing>
          <wp:inline distT="0" distB="0" distL="0" distR="0" wp14:anchorId="364304F4" wp14:editId="5DE536AA">
            <wp:extent cx="5400040" cy="2177415"/>
            <wp:effectExtent l="0" t="0" r="0" b="0"/>
            <wp:docPr id="32" name="Imagen 32"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Escala de tiempo&#10;&#10;Descripción generada automá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00040" cy="2177415"/>
                    </a:xfrm>
                    <a:prstGeom prst="rect">
                      <a:avLst/>
                    </a:prstGeom>
                  </pic:spPr>
                </pic:pic>
              </a:graphicData>
            </a:graphic>
          </wp:inline>
        </w:drawing>
      </w:r>
    </w:p>
    <w:bookmarkStart w:id="591" w:name="_Ref73389914"/>
    <w:p w14:paraId="1BDB7A79" w14:textId="37335210" w:rsidR="00E77AAE" w:rsidRPr="00B855CB" w:rsidRDefault="00B855CB" w:rsidP="00E77AAE">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592" w:name="_Toc74928454"/>
      <w:r w:rsidR="006F125A">
        <w:rPr>
          <w:noProof/>
          <w:lang w:val="eu-ES"/>
        </w:rPr>
        <w:t>14</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6F125A">
        <w:rPr>
          <w:noProof/>
          <w:lang w:val="eu-ES"/>
        </w:rPr>
        <w:t>2</w:t>
      </w:r>
      <w:r w:rsidRPr="00B855CB">
        <w:rPr>
          <w:lang w:val="eu-ES"/>
        </w:rPr>
        <w:fldChar w:fldCharType="end"/>
      </w:r>
      <w:r w:rsidR="00E77AAE" w:rsidRPr="00B855CB">
        <w:rPr>
          <w:lang w:val="eu-ES"/>
        </w:rPr>
        <w:t>. Irudia</w:t>
      </w:r>
      <w:bookmarkEnd w:id="591"/>
      <w:r w:rsidR="00E77AAE" w:rsidRPr="00B855CB">
        <w:rPr>
          <w:lang w:val="eu-ES"/>
        </w:rPr>
        <w:t>. Gantt diagrama.</w:t>
      </w:r>
      <w:bookmarkEnd w:id="592"/>
    </w:p>
    <w:p w14:paraId="68D5FA91" w14:textId="7BB57F9F" w:rsidR="002B5197" w:rsidRPr="00B855CB" w:rsidRDefault="002B5197" w:rsidP="002B5197">
      <w:pPr>
        <w:pStyle w:val="Ttulo2"/>
        <w:rPr>
          <w:lang w:val="eu-ES"/>
        </w:rPr>
      </w:pPr>
      <w:bookmarkStart w:id="593" w:name="_Toc74928379"/>
      <w:r w:rsidRPr="00B855CB">
        <w:rPr>
          <w:lang w:val="eu-ES"/>
        </w:rPr>
        <w:t>Iterazioak</w:t>
      </w:r>
      <w:bookmarkEnd w:id="593"/>
    </w:p>
    <w:p w14:paraId="7CEDECB2" w14:textId="7B1DCA98" w:rsidR="009A6814" w:rsidRPr="00B855CB" w:rsidRDefault="009A6814" w:rsidP="009A6814">
      <w:pPr>
        <w:jc w:val="both"/>
        <w:rPr>
          <w:lang w:val="eu-ES"/>
        </w:rPr>
      </w:pPr>
      <w:r w:rsidRPr="00B855CB">
        <w:rPr>
          <w:lang w:val="eu-ES"/>
        </w:rPr>
        <w:t xml:space="preserve">Atal honetan, OpenUP metodologiaren bitartez jaso diren atazak iterazioetan zehar nolako banaketa izango duten deskribatuko da. Lan guztia bost iteraziotan banatu da, bakoitzak hilabete ingruuko iraupena izanik. </w:t>
      </w:r>
      <w:r w:rsidRPr="00B855CB">
        <w:rPr>
          <w:lang w:val="eu-ES"/>
        </w:rPr>
        <w:fldChar w:fldCharType="begin"/>
      </w:r>
      <w:r w:rsidRPr="00B855CB">
        <w:rPr>
          <w:lang w:val="eu-ES"/>
        </w:rPr>
        <w:instrText xml:space="preserve"> REF _Ref72769899 \h </w:instrText>
      </w:r>
      <w:r w:rsidRPr="00B855CB">
        <w:rPr>
          <w:lang w:val="eu-ES"/>
        </w:rPr>
      </w:r>
      <w:r w:rsidRPr="00B855CB">
        <w:rPr>
          <w:lang w:val="eu-ES"/>
        </w:rPr>
        <w:fldChar w:fldCharType="separate"/>
      </w:r>
      <w:ins w:id="594" w:author="Julen Etxaniz Aragoneses" w:date="2021-08-23T12:18:00Z">
        <w:r w:rsidR="006F125A">
          <w:rPr>
            <w:noProof/>
            <w:lang w:val="eu-ES"/>
          </w:rPr>
          <w:t>14</w:t>
        </w:r>
        <w:r w:rsidR="006F125A" w:rsidRPr="00B855CB">
          <w:rPr>
            <w:lang w:val="eu-ES"/>
          </w:rPr>
          <w:t>.</w:t>
        </w:r>
        <w:r w:rsidR="006F125A">
          <w:rPr>
            <w:noProof/>
            <w:lang w:val="eu-ES"/>
          </w:rPr>
          <w:t>3</w:t>
        </w:r>
        <w:r w:rsidR="006F125A" w:rsidRPr="00B855CB">
          <w:rPr>
            <w:lang w:val="eu-ES"/>
          </w:rPr>
          <w:t>. Taula</w:t>
        </w:r>
      </w:ins>
      <w:del w:id="595" w:author="Julen Etxaniz Aragoneses" w:date="2021-08-23T12:16:00Z">
        <w:r w:rsidR="00B94161" w:rsidDel="006B278F">
          <w:rPr>
            <w:noProof/>
            <w:lang w:val="eu-ES"/>
          </w:rPr>
          <w:delText>14</w:delText>
        </w:r>
        <w:r w:rsidR="00B94161" w:rsidRPr="00B855CB" w:rsidDel="006B278F">
          <w:rPr>
            <w:lang w:val="eu-ES"/>
          </w:rPr>
          <w:delText>.</w:delText>
        </w:r>
        <w:r w:rsidR="00B94161" w:rsidDel="006B278F">
          <w:rPr>
            <w:noProof/>
            <w:lang w:val="eu-ES"/>
          </w:rPr>
          <w:delText>3</w:delText>
        </w:r>
        <w:r w:rsidR="00B94161" w:rsidRPr="00B855CB" w:rsidDel="006B278F">
          <w:rPr>
            <w:lang w:val="eu-ES"/>
          </w:rPr>
          <w:delText>. Taula</w:delText>
        </w:r>
      </w:del>
      <w:r w:rsidRPr="00B855CB">
        <w:rPr>
          <w:lang w:val="eu-ES"/>
        </w:rPr>
        <w:fldChar w:fldCharType="end"/>
      </w:r>
      <w:r w:rsidRPr="00B855CB">
        <w:rPr>
          <w:lang w:val="eu-ES"/>
        </w:rPr>
        <w:t>n iterazio bakoitzaren fasea, helburuak eta datak agertzen dira. Lehenengo bi iterazioak Hasiera fasekoak dira, hurrengo biak Elaborazio fasekoak eta azkena Eraikuntza fasekoa. Helburuak lan-atazen antzekoak dira, baina informazio gehiagorekin.</w:t>
      </w:r>
    </w:p>
    <w:tbl>
      <w:tblPr>
        <w:tblW w:w="850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6"/>
        <w:gridCol w:w="992"/>
        <w:gridCol w:w="3686"/>
        <w:gridCol w:w="1276"/>
        <w:gridCol w:w="1275"/>
      </w:tblGrid>
      <w:tr w:rsidR="002B5197" w:rsidRPr="00B855CB" w14:paraId="480C0D5C" w14:textId="77777777" w:rsidTr="00CD5BCB">
        <w:tc>
          <w:tcPr>
            <w:tcW w:w="1276" w:type="dxa"/>
            <w:shd w:val="clear" w:color="auto" w:fill="E6E6E6"/>
          </w:tcPr>
          <w:p w14:paraId="73FA8322" w14:textId="77777777" w:rsidR="002B5197" w:rsidRPr="00B855CB" w:rsidRDefault="002B5197" w:rsidP="00B92625">
            <w:pPr>
              <w:rPr>
                <w:b/>
                <w:bCs/>
                <w:lang w:val="eu-ES"/>
              </w:rPr>
            </w:pPr>
            <w:r w:rsidRPr="00B855CB">
              <w:rPr>
                <w:b/>
                <w:bCs/>
                <w:lang w:val="eu-ES"/>
              </w:rPr>
              <w:t>Fasea</w:t>
            </w:r>
          </w:p>
        </w:tc>
        <w:tc>
          <w:tcPr>
            <w:tcW w:w="992" w:type="dxa"/>
            <w:shd w:val="clear" w:color="auto" w:fill="E6E6E6"/>
          </w:tcPr>
          <w:p w14:paraId="6C85B638" w14:textId="77777777" w:rsidR="002B5197" w:rsidRPr="00B855CB" w:rsidRDefault="002B5197" w:rsidP="00B92625">
            <w:pPr>
              <w:rPr>
                <w:b/>
                <w:bCs/>
                <w:lang w:val="eu-ES"/>
              </w:rPr>
            </w:pPr>
            <w:r w:rsidRPr="00B855CB">
              <w:rPr>
                <w:b/>
                <w:bCs/>
                <w:lang w:val="eu-ES"/>
              </w:rPr>
              <w:t>Iterazioa</w:t>
            </w:r>
          </w:p>
        </w:tc>
        <w:tc>
          <w:tcPr>
            <w:tcW w:w="3686" w:type="dxa"/>
            <w:shd w:val="clear" w:color="auto" w:fill="E6E6E6"/>
          </w:tcPr>
          <w:p w14:paraId="60AC80BF" w14:textId="77777777" w:rsidR="002B5197" w:rsidRPr="00B855CB" w:rsidRDefault="002B5197" w:rsidP="00B92625">
            <w:pPr>
              <w:rPr>
                <w:b/>
                <w:bCs/>
                <w:lang w:val="eu-ES"/>
              </w:rPr>
            </w:pPr>
            <w:r w:rsidRPr="00B855CB">
              <w:rPr>
                <w:b/>
                <w:bCs/>
                <w:lang w:val="eu-ES"/>
              </w:rPr>
              <w:t>Helburuak</w:t>
            </w:r>
          </w:p>
        </w:tc>
        <w:tc>
          <w:tcPr>
            <w:tcW w:w="1276" w:type="dxa"/>
            <w:shd w:val="clear" w:color="auto" w:fill="E6E6E6"/>
          </w:tcPr>
          <w:p w14:paraId="54D409B6" w14:textId="77777777" w:rsidR="002B5197" w:rsidRPr="00B855CB" w:rsidRDefault="002B5197" w:rsidP="00B92625">
            <w:pPr>
              <w:rPr>
                <w:b/>
                <w:bCs/>
                <w:lang w:val="eu-ES"/>
              </w:rPr>
            </w:pPr>
            <w:r w:rsidRPr="00B855CB">
              <w:rPr>
                <w:b/>
                <w:bCs/>
                <w:lang w:val="eu-ES"/>
              </w:rPr>
              <w:t>Hasiera</w:t>
            </w:r>
          </w:p>
        </w:tc>
        <w:tc>
          <w:tcPr>
            <w:tcW w:w="1275" w:type="dxa"/>
            <w:shd w:val="clear" w:color="auto" w:fill="E6E6E6"/>
          </w:tcPr>
          <w:p w14:paraId="65855B4A" w14:textId="77777777" w:rsidR="002B5197" w:rsidRPr="00B855CB" w:rsidRDefault="002B5197" w:rsidP="00B92625">
            <w:pPr>
              <w:rPr>
                <w:b/>
                <w:bCs/>
                <w:lang w:val="eu-ES"/>
              </w:rPr>
            </w:pPr>
            <w:r w:rsidRPr="00B855CB">
              <w:rPr>
                <w:b/>
                <w:bCs/>
                <w:lang w:val="eu-ES"/>
              </w:rPr>
              <w:t>Amaiera</w:t>
            </w:r>
          </w:p>
        </w:tc>
      </w:tr>
      <w:tr w:rsidR="002B5197" w:rsidRPr="00B855CB" w14:paraId="6E995024" w14:textId="77777777" w:rsidTr="00CD5BCB">
        <w:tc>
          <w:tcPr>
            <w:tcW w:w="1276" w:type="dxa"/>
          </w:tcPr>
          <w:p w14:paraId="11695658" w14:textId="77777777" w:rsidR="002B5197" w:rsidRPr="00B855CB" w:rsidRDefault="002B5197" w:rsidP="00B92625">
            <w:pPr>
              <w:rPr>
                <w:lang w:val="eu-ES"/>
              </w:rPr>
            </w:pPr>
            <w:r w:rsidRPr="00B855CB">
              <w:rPr>
                <w:lang w:val="eu-ES"/>
              </w:rPr>
              <w:t>Hasiera</w:t>
            </w:r>
          </w:p>
        </w:tc>
        <w:tc>
          <w:tcPr>
            <w:tcW w:w="992" w:type="dxa"/>
          </w:tcPr>
          <w:p w14:paraId="1122323B" w14:textId="77777777" w:rsidR="002B5197" w:rsidRPr="00B855CB" w:rsidRDefault="002B5197" w:rsidP="00B92625">
            <w:pPr>
              <w:rPr>
                <w:lang w:val="eu-ES"/>
              </w:rPr>
            </w:pPr>
            <w:r w:rsidRPr="00B855CB">
              <w:rPr>
                <w:lang w:val="eu-ES"/>
              </w:rPr>
              <w:t>I1</w:t>
            </w:r>
          </w:p>
        </w:tc>
        <w:tc>
          <w:tcPr>
            <w:tcW w:w="3686" w:type="dxa"/>
          </w:tcPr>
          <w:p w14:paraId="67EDC71D" w14:textId="77777777" w:rsidR="002B5197" w:rsidRPr="00B855CB" w:rsidRDefault="002B5197" w:rsidP="00B92625">
            <w:pPr>
              <w:rPr>
                <w:lang w:val="eu-ES"/>
              </w:rPr>
            </w:pPr>
            <w:r w:rsidRPr="00B855CB">
              <w:rPr>
                <w:lang w:val="eu-ES"/>
              </w:rPr>
              <w:t>Iterazio Plana.</w:t>
            </w:r>
          </w:p>
          <w:p w14:paraId="27FCA0E4" w14:textId="77777777" w:rsidR="002B5197" w:rsidRPr="00B855CB" w:rsidRDefault="002B5197" w:rsidP="00B92625">
            <w:pPr>
              <w:rPr>
                <w:lang w:val="eu-ES"/>
              </w:rPr>
            </w:pPr>
            <w:r w:rsidRPr="00B855CB">
              <w:rPr>
                <w:lang w:val="eu-ES"/>
              </w:rPr>
              <w:t>OpenUp Hasiera faseko artefaktuak.</w:t>
            </w:r>
          </w:p>
          <w:p w14:paraId="21B52040" w14:textId="77777777" w:rsidR="002B5197" w:rsidRPr="00B855CB" w:rsidRDefault="002B5197" w:rsidP="00B92625">
            <w:pPr>
              <w:rPr>
                <w:lang w:val="eu-ES"/>
              </w:rPr>
            </w:pPr>
            <w:r w:rsidRPr="00B855CB">
              <w:rPr>
                <w:lang w:val="eu-ES"/>
              </w:rPr>
              <w:t>Aurreko proiektuen informazioa ulertu.</w:t>
            </w:r>
          </w:p>
          <w:p w14:paraId="3CA2ED6C" w14:textId="77777777" w:rsidR="002B5197" w:rsidRPr="00B855CB" w:rsidRDefault="002B5197" w:rsidP="00B92625">
            <w:pPr>
              <w:rPr>
                <w:lang w:val="eu-ES"/>
              </w:rPr>
            </w:pPr>
            <w:r w:rsidRPr="00B855CB">
              <w:rPr>
                <w:lang w:val="eu-ES"/>
              </w:rPr>
              <w:t>OpenUp txantiloiak eskuratu.</w:t>
            </w:r>
          </w:p>
          <w:p w14:paraId="517B2E96" w14:textId="77777777" w:rsidR="002B5197" w:rsidRPr="00B855CB" w:rsidRDefault="002B5197" w:rsidP="00B92625">
            <w:pPr>
              <w:rPr>
                <w:lang w:val="eu-ES"/>
              </w:rPr>
            </w:pPr>
            <w:r w:rsidRPr="00B855CB">
              <w:rPr>
                <w:lang w:val="eu-ES"/>
              </w:rPr>
              <w:t>Memoriaren txantiloia sortu (Fakultateko Arautegiak hemen erabiliko diren metodo eta arauek gomendatzen dutenekin ez dator beti bat. Konponbide batzuk eratuko dira.</w:t>
            </w:r>
          </w:p>
          <w:p w14:paraId="7DB70EF9" w14:textId="77777777" w:rsidR="002B5197" w:rsidRPr="00B855CB" w:rsidRDefault="002B5197" w:rsidP="00B92625">
            <w:pPr>
              <w:rPr>
                <w:lang w:val="eu-ES"/>
              </w:rPr>
            </w:pPr>
            <w:r w:rsidRPr="00B855CB">
              <w:rPr>
                <w:lang w:val="eu-ES"/>
              </w:rPr>
              <w:t>CCII arauaren informazioa jaso.</w:t>
            </w:r>
          </w:p>
          <w:p w14:paraId="72C66888" w14:textId="77777777" w:rsidR="002B5197" w:rsidRPr="00B855CB" w:rsidRDefault="002B5197" w:rsidP="00B92625">
            <w:pPr>
              <w:rPr>
                <w:lang w:val="eu-ES"/>
              </w:rPr>
            </w:pPr>
            <w:r w:rsidRPr="00B855CB">
              <w:rPr>
                <w:lang w:val="eu-ES"/>
              </w:rPr>
              <w:t>CCII araua betetzen duen webgunea eraiki.</w:t>
            </w:r>
          </w:p>
          <w:p w14:paraId="40A50FD5" w14:textId="77777777" w:rsidR="002B5197" w:rsidRPr="00B855CB" w:rsidRDefault="002B5197" w:rsidP="00B92625">
            <w:pPr>
              <w:rPr>
                <w:lang w:val="eu-ES"/>
              </w:rPr>
            </w:pPr>
            <w:r w:rsidRPr="00B855CB">
              <w:rPr>
                <w:lang w:val="eu-ES"/>
              </w:rPr>
              <w:lastRenderedPageBreak/>
              <w:t>OpenUp metodologiaren informazioa bildu (metaeredua, eredua…).</w:t>
            </w:r>
          </w:p>
          <w:p w14:paraId="175D43E9" w14:textId="77777777" w:rsidR="002B5197" w:rsidRPr="00B855CB" w:rsidRDefault="002B5197" w:rsidP="00B92625">
            <w:pPr>
              <w:rPr>
                <w:lang w:val="eu-ES"/>
              </w:rPr>
            </w:pPr>
            <w:r w:rsidRPr="00B855CB">
              <w:rPr>
                <w:lang w:val="eu-ES"/>
              </w:rPr>
              <w:t>Lan egiteko tresnak eskuratu (Eclipse, EPF Composer, EHSIS, Drupal, etab.).</w:t>
            </w:r>
          </w:p>
          <w:p w14:paraId="7002F9D7" w14:textId="77777777" w:rsidR="002B5197" w:rsidRPr="00B855CB" w:rsidRDefault="002B5197" w:rsidP="00B92625">
            <w:pPr>
              <w:rPr>
                <w:lang w:val="eu-ES"/>
              </w:rPr>
            </w:pPr>
            <w:bookmarkStart w:id="596" w:name="_Hlk65765885"/>
            <w:r w:rsidRPr="00B855CB">
              <w:rPr>
                <w:lang w:val="eu-ES"/>
              </w:rPr>
              <w:t>ProMeta proiektuak sortuko duen produktuak jarraituko duen garapen prozesuaren OpenUp eredua definitu.</w:t>
            </w:r>
          </w:p>
          <w:p w14:paraId="3D378FC9" w14:textId="77777777" w:rsidR="002B5197" w:rsidRPr="00B855CB" w:rsidRDefault="002B5197" w:rsidP="00B92625">
            <w:pPr>
              <w:rPr>
                <w:lang w:val="eu-ES"/>
              </w:rPr>
            </w:pPr>
            <w:r w:rsidRPr="00B855CB">
              <w:rPr>
                <w:lang w:val="eu-ES"/>
              </w:rPr>
              <w:t>Metaereduan oinarritutako eredu editore grafiko eta testu editorearen prototipoa.</w:t>
            </w:r>
            <w:bookmarkEnd w:id="596"/>
          </w:p>
        </w:tc>
        <w:tc>
          <w:tcPr>
            <w:tcW w:w="1276" w:type="dxa"/>
          </w:tcPr>
          <w:p w14:paraId="1793F467" w14:textId="77777777" w:rsidR="002B5197" w:rsidRPr="00B855CB" w:rsidRDefault="002B5197" w:rsidP="00B92625">
            <w:pPr>
              <w:rPr>
                <w:lang w:val="eu-ES"/>
              </w:rPr>
            </w:pPr>
            <w:r w:rsidRPr="00B855CB">
              <w:rPr>
                <w:lang w:val="eu-ES"/>
              </w:rPr>
              <w:lastRenderedPageBreak/>
              <w:t>2021/01/14</w:t>
            </w:r>
          </w:p>
        </w:tc>
        <w:tc>
          <w:tcPr>
            <w:tcW w:w="1275" w:type="dxa"/>
          </w:tcPr>
          <w:p w14:paraId="2213D9DA" w14:textId="77777777" w:rsidR="002B5197" w:rsidRPr="00B855CB" w:rsidRDefault="002B5197" w:rsidP="00B92625">
            <w:pPr>
              <w:rPr>
                <w:lang w:val="eu-ES"/>
              </w:rPr>
            </w:pPr>
            <w:r w:rsidRPr="00B855CB">
              <w:rPr>
                <w:lang w:val="eu-ES"/>
              </w:rPr>
              <w:t>2021/02/14</w:t>
            </w:r>
          </w:p>
        </w:tc>
      </w:tr>
      <w:tr w:rsidR="002B5197" w:rsidRPr="00B855CB" w14:paraId="5D6D9CB9" w14:textId="77777777" w:rsidTr="00CD5BCB">
        <w:tc>
          <w:tcPr>
            <w:tcW w:w="1276" w:type="dxa"/>
          </w:tcPr>
          <w:p w14:paraId="0AA46E04" w14:textId="77777777" w:rsidR="002B5197" w:rsidRPr="00B855CB" w:rsidRDefault="002B5197" w:rsidP="00B92625">
            <w:pPr>
              <w:rPr>
                <w:lang w:val="eu-ES"/>
              </w:rPr>
            </w:pPr>
            <w:r w:rsidRPr="00B855CB">
              <w:rPr>
                <w:lang w:val="eu-ES"/>
              </w:rPr>
              <w:t>Hasiera</w:t>
            </w:r>
          </w:p>
        </w:tc>
        <w:tc>
          <w:tcPr>
            <w:tcW w:w="992" w:type="dxa"/>
          </w:tcPr>
          <w:p w14:paraId="611D4985" w14:textId="77777777" w:rsidR="002B5197" w:rsidRPr="00B855CB" w:rsidRDefault="002B5197" w:rsidP="00B92625">
            <w:pPr>
              <w:rPr>
                <w:lang w:val="eu-ES"/>
              </w:rPr>
            </w:pPr>
            <w:r w:rsidRPr="00B855CB">
              <w:rPr>
                <w:lang w:val="eu-ES"/>
              </w:rPr>
              <w:t>I2</w:t>
            </w:r>
          </w:p>
        </w:tc>
        <w:tc>
          <w:tcPr>
            <w:tcW w:w="3686" w:type="dxa"/>
          </w:tcPr>
          <w:p w14:paraId="3B9A6AC1" w14:textId="77777777" w:rsidR="002B5197" w:rsidRPr="00B855CB" w:rsidRDefault="002B5197" w:rsidP="00B92625">
            <w:pPr>
              <w:rPr>
                <w:lang w:val="eu-ES"/>
              </w:rPr>
            </w:pPr>
            <w:bookmarkStart w:id="597" w:name="_Hlk65765941"/>
            <w:r w:rsidRPr="00B855CB">
              <w:rPr>
                <w:lang w:val="eu-ES"/>
              </w:rPr>
              <w:t>Iterazio Plana.</w:t>
            </w:r>
          </w:p>
          <w:p w14:paraId="2DFE361F" w14:textId="77777777" w:rsidR="002B5197" w:rsidRPr="00B855CB" w:rsidRDefault="002B5197" w:rsidP="00B92625">
            <w:pPr>
              <w:rPr>
                <w:lang w:val="eu-ES"/>
              </w:rPr>
            </w:pPr>
            <w:r w:rsidRPr="00B855CB">
              <w:rPr>
                <w:lang w:val="eu-ES"/>
              </w:rPr>
              <w:t>OpenUp Hasiera faseko artefaktuak.</w:t>
            </w:r>
          </w:p>
          <w:p w14:paraId="0C6F0C18" w14:textId="77777777" w:rsidR="002B5197" w:rsidRPr="00B855CB" w:rsidRDefault="002B5197" w:rsidP="00B92625">
            <w:pPr>
              <w:rPr>
                <w:lang w:val="eu-ES"/>
              </w:rPr>
            </w:pPr>
            <w:r w:rsidRPr="00B855CB">
              <w:rPr>
                <w:lang w:val="eu-ES"/>
              </w:rPr>
              <w:t>ProMeta proiektuak sortuko duen produktuak jarraituko duen garapen prozesuaren OpenUp eredua definitu.</w:t>
            </w:r>
          </w:p>
          <w:p w14:paraId="1B2FBD7A" w14:textId="77777777" w:rsidR="002B5197" w:rsidRPr="00B855CB" w:rsidRDefault="002B5197" w:rsidP="00B92625">
            <w:pPr>
              <w:rPr>
                <w:lang w:val="eu-ES"/>
              </w:rPr>
            </w:pPr>
            <w:r w:rsidRPr="00B855CB">
              <w:rPr>
                <w:lang w:val="eu-ES"/>
              </w:rPr>
              <w:t>Metaereduan oinarritutako eredu editore grafiko eta testu editorearen prototipoa.</w:t>
            </w:r>
          </w:p>
          <w:p w14:paraId="1184B31C" w14:textId="77777777" w:rsidR="002B5197" w:rsidRPr="00B855CB" w:rsidRDefault="002B5197" w:rsidP="00B92625">
            <w:pPr>
              <w:rPr>
                <w:lang w:val="eu-ES"/>
              </w:rPr>
            </w:pPr>
            <w:r w:rsidRPr="00B855CB">
              <w:rPr>
                <w:lang w:val="eu-ES"/>
              </w:rPr>
              <w:t>Editore grafiko eta testu editorearen arteko sinkronizazioa. Eredu bera bi modutan editatzeko aukera.</w:t>
            </w:r>
          </w:p>
          <w:p w14:paraId="2AD7FF15" w14:textId="77777777" w:rsidR="002B5197" w:rsidRPr="00B855CB" w:rsidRDefault="002B5197" w:rsidP="00B92625">
            <w:pPr>
              <w:rPr>
                <w:lang w:val="eu-ES"/>
              </w:rPr>
            </w:pPr>
            <w:r w:rsidRPr="00B855CB">
              <w:rPr>
                <w:lang w:val="eu-ES"/>
              </w:rPr>
              <w:t>Drupal webguneak erabiliko duen datu-basea sortu eredutik.</w:t>
            </w:r>
            <w:bookmarkEnd w:id="597"/>
          </w:p>
        </w:tc>
        <w:tc>
          <w:tcPr>
            <w:tcW w:w="1276" w:type="dxa"/>
          </w:tcPr>
          <w:p w14:paraId="3B618E2A" w14:textId="77777777" w:rsidR="002B5197" w:rsidRPr="00B855CB" w:rsidRDefault="002B5197" w:rsidP="00B92625">
            <w:pPr>
              <w:rPr>
                <w:lang w:val="eu-ES"/>
              </w:rPr>
            </w:pPr>
            <w:r w:rsidRPr="00B855CB">
              <w:rPr>
                <w:lang w:val="eu-ES"/>
              </w:rPr>
              <w:t>2021/02/15</w:t>
            </w:r>
          </w:p>
        </w:tc>
        <w:tc>
          <w:tcPr>
            <w:tcW w:w="1275" w:type="dxa"/>
          </w:tcPr>
          <w:p w14:paraId="2897AA51" w14:textId="77777777" w:rsidR="002B5197" w:rsidRPr="00B855CB" w:rsidRDefault="002B5197" w:rsidP="00B92625">
            <w:pPr>
              <w:rPr>
                <w:lang w:val="eu-ES"/>
              </w:rPr>
            </w:pPr>
            <w:r w:rsidRPr="00B855CB">
              <w:rPr>
                <w:lang w:val="eu-ES"/>
              </w:rPr>
              <w:t>2021/03/15</w:t>
            </w:r>
          </w:p>
        </w:tc>
      </w:tr>
      <w:tr w:rsidR="002B5197" w:rsidRPr="00B855CB" w14:paraId="2D03D669" w14:textId="77777777" w:rsidTr="00CD5BCB">
        <w:tc>
          <w:tcPr>
            <w:tcW w:w="1276" w:type="dxa"/>
          </w:tcPr>
          <w:p w14:paraId="512240FE" w14:textId="77777777" w:rsidR="002B5197" w:rsidRPr="00B855CB" w:rsidRDefault="002B5197" w:rsidP="00B92625">
            <w:pPr>
              <w:rPr>
                <w:lang w:val="eu-ES"/>
              </w:rPr>
            </w:pPr>
            <w:r w:rsidRPr="00B855CB">
              <w:rPr>
                <w:lang w:val="eu-ES"/>
              </w:rPr>
              <w:t>Elaborazioa</w:t>
            </w:r>
          </w:p>
        </w:tc>
        <w:tc>
          <w:tcPr>
            <w:tcW w:w="992" w:type="dxa"/>
          </w:tcPr>
          <w:p w14:paraId="2A243DAC" w14:textId="77777777" w:rsidR="002B5197" w:rsidRPr="00B855CB" w:rsidRDefault="002B5197" w:rsidP="00B92625">
            <w:pPr>
              <w:rPr>
                <w:lang w:val="eu-ES"/>
              </w:rPr>
            </w:pPr>
            <w:r w:rsidRPr="00B855CB">
              <w:rPr>
                <w:lang w:val="eu-ES"/>
              </w:rPr>
              <w:t>I3</w:t>
            </w:r>
          </w:p>
        </w:tc>
        <w:tc>
          <w:tcPr>
            <w:tcW w:w="3686" w:type="dxa"/>
          </w:tcPr>
          <w:p w14:paraId="4B5EAA74" w14:textId="77777777" w:rsidR="002B5197" w:rsidRPr="00B855CB" w:rsidRDefault="002B5197" w:rsidP="00B92625">
            <w:pPr>
              <w:rPr>
                <w:lang w:val="eu-ES"/>
              </w:rPr>
            </w:pPr>
            <w:r w:rsidRPr="00B855CB">
              <w:rPr>
                <w:lang w:val="eu-ES"/>
              </w:rPr>
              <w:t>Iterazio Plana.</w:t>
            </w:r>
          </w:p>
          <w:p w14:paraId="09BDFC1C" w14:textId="77777777" w:rsidR="002B5197" w:rsidRPr="00B855CB" w:rsidRDefault="002B5197" w:rsidP="00B92625">
            <w:pPr>
              <w:rPr>
                <w:lang w:val="eu-ES"/>
              </w:rPr>
            </w:pPr>
            <w:r w:rsidRPr="00B855CB">
              <w:rPr>
                <w:lang w:val="eu-ES"/>
              </w:rPr>
              <w:t>Drupal webguneak erabiliko duen datu-basea sortu eredutik.</w:t>
            </w:r>
          </w:p>
          <w:p w14:paraId="587D7B16" w14:textId="77777777" w:rsidR="002B5197" w:rsidRPr="00B855CB" w:rsidRDefault="002B5197" w:rsidP="00B92625">
            <w:pPr>
              <w:rPr>
                <w:lang w:val="eu-ES"/>
              </w:rPr>
            </w:pPr>
            <w:r w:rsidRPr="00B855CB">
              <w:rPr>
                <w:lang w:val="eu-ES"/>
              </w:rPr>
              <w:t>OpenUp Elaborazio faseko artefaktuak.</w:t>
            </w:r>
          </w:p>
          <w:p w14:paraId="60E7EEAE" w14:textId="77777777" w:rsidR="002B5197" w:rsidRPr="00B855CB" w:rsidRDefault="002B5197" w:rsidP="00B92625">
            <w:pPr>
              <w:rPr>
                <w:lang w:val="eu-ES"/>
              </w:rPr>
            </w:pPr>
            <w:r w:rsidRPr="00B855CB">
              <w:rPr>
                <w:lang w:val="eu-ES"/>
              </w:rPr>
              <w:t>Web interfazea eraiki (Drupal).</w:t>
            </w:r>
          </w:p>
          <w:p w14:paraId="3CBC746F" w14:textId="77777777" w:rsidR="002B5197" w:rsidRPr="00B855CB" w:rsidRDefault="002B5197" w:rsidP="00B92625">
            <w:pPr>
              <w:rPr>
                <w:lang w:val="eu-ES"/>
              </w:rPr>
            </w:pPr>
            <w:r w:rsidRPr="00B855CB">
              <w:rPr>
                <w:lang w:val="eu-ES"/>
              </w:rPr>
              <w:t>Web kodea garatu (Drupal).</w:t>
            </w:r>
          </w:p>
          <w:p w14:paraId="24CB9D65" w14:textId="77777777" w:rsidR="002B5197" w:rsidRPr="00B855CB" w:rsidRDefault="002B5197" w:rsidP="00B92625">
            <w:pPr>
              <w:rPr>
                <w:lang w:val="eu-ES"/>
              </w:rPr>
            </w:pPr>
            <w:r w:rsidRPr="00B855CB">
              <w:rPr>
                <w:lang w:val="eu-ES"/>
              </w:rPr>
              <w:t>Webgunea.</w:t>
            </w:r>
          </w:p>
          <w:p w14:paraId="3261E1B7" w14:textId="77777777" w:rsidR="002B5197" w:rsidRPr="00B855CB" w:rsidRDefault="002B5197" w:rsidP="00B92625">
            <w:pPr>
              <w:rPr>
                <w:lang w:val="eu-ES"/>
              </w:rPr>
            </w:pPr>
            <w:r w:rsidRPr="00B855CB">
              <w:rPr>
                <w:lang w:val="eu-ES"/>
              </w:rPr>
              <w:t>Memoria.</w:t>
            </w:r>
          </w:p>
        </w:tc>
        <w:tc>
          <w:tcPr>
            <w:tcW w:w="1276" w:type="dxa"/>
          </w:tcPr>
          <w:p w14:paraId="701D01E5" w14:textId="77777777" w:rsidR="002B5197" w:rsidRPr="00B855CB" w:rsidRDefault="002B5197" w:rsidP="00B92625">
            <w:pPr>
              <w:rPr>
                <w:lang w:val="eu-ES"/>
              </w:rPr>
            </w:pPr>
            <w:r w:rsidRPr="00B855CB">
              <w:rPr>
                <w:lang w:val="eu-ES"/>
              </w:rPr>
              <w:t>2021/03/16</w:t>
            </w:r>
          </w:p>
        </w:tc>
        <w:tc>
          <w:tcPr>
            <w:tcW w:w="1275" w:type="dxa"/>
          </w:tcPr>
          <w:p w14:paraId="23DE94EC" w14:textId="77777777" w:rsidR="002B5197" w:rsidRPr="00B855CB" w:rsidRDefault="002B5197" w:rsidP="00B92625">
            <w:pPr>
              <w:rPr>
                <w:lang w:val="eu-ES"/>
              </w:rPr>
            </w:pPr>
            <w:r w:rsidRPr="00B855CB">
              <w:rPr>
                <w:lang w:val="eu-ES"/>
              </w:rPr>
              <w:t>2021/04/16</w:t>
            </w:r>
          </w:p>
        </w:tc>
      </w:tr>
      <w:tr w:rsidR="002B5197" w:rsidRPr="00B855CB" w14:paraId="582F7265" w14:textId="77777777" w:rsidTr="00CD5BCB">
        <w:tc>
          <w:tcPr>
            <w:tcW w:w="1276" w:type="dxa"/>
          </w:tcPr>
          <w:p w14:paraId="07454839" w14:textId="77777777" w:rsidR="002B5197" w:rsidRPr="00B855CB" w:rsidRDefault="002B5197" w:rsidP="00B92625">
            <w:pPr>
              <w:rPr>
                <w:lang w:val="eu-ES"/>
              </w:rPr>
            </w:pPr>
            <w:r w:rsidRPr="00B855CB">
              <w:rPr>
                <w:lang w:val="eu-ES"/>
              </w:rPr>
              <w:t>Elaborazioa</w:t>
            </w:r>
          </w:p>
        </w:tc>
        <w:tc>
          <w:tcPr>
            <w:tcW w:w="992" w:type="dxa"/>
          </w:tcPr>
          <w:p w14:paraId="07F07087" w14:textId="77777777" w:rsidR="002B5197" w:rsidRPr="00B855CB" w:rsidRDefault="002B5197" w:rsidP="00B92625">
            <w:pPr>
              <w:rPr>
                <w:lang w:val="eu-ES"/>
              </w:rPr>
            </w:pPr>
            <w:r w:rsidRPr="00B855CB">
              <w:rPr>
                <w:lang w:val="eu-ES"/>
              </w:rPr>
              <w:t>I4</w:t>
            </w:r>
          </w:p>
        </w:tc>
        <w:tc>
          <w:tcPr>
            <w:tcW w:w="3686" w:type="dxa"/>
          </w:tcPr>
          <w:p w14:paraId="2E1998E7" w14:textId="77777777" w:rsidR="002B5197" w:rsidRPr="00B855CB" w:rsidRDefault="002B5197" w:rsidP="00B92625">
            <w:pPr>
              <w:rPr>
                <w:lang w:val="eu-ES"/>
              </w:rPr>
            </w:pPr>
            <w:r w:rsidRPr="00B855CB">
              <w:rPr>
                <w:lang w:val="eu-ES"/>
              </w:rPr>
              <w:t>Iterazio Plana.</w:t>
            </w:r>
          </w:p>
          <w:p w14:paraId="270B8FB1" w14:textId="77777777" w:rsidR="002B5197" w:rsidRPr="00B855CB" w:rsidRDefault="002B5197" w:rsidP="00B92625">
            <w:pPr>
              <w:rPr>
                <w:lang w:val="eu-ES"/>
              </w:rPr>
            </w:pPr>
            <w:r w:rsidRPr="00B855CB">
              <w:rPr>
                <w:lang w:val="eu-ES"/>
              </w:rPr>
              <w:t>OpenUp Elaborazio faseko artefaktuak.</w:t>
            </w:r>
          </w:p>
          <w:p w14:paraId="01942E81" w14:textId="77777777" w:rsidR="002B5197" w:rsidRPr="00B855CB" w:rsidRDefault="002B5197" w:rsidP="00B92625">
            <w:pPr>
              <w:rPr>
                <w:lang w:val="eu-ES"/>
              </w:rPr>
            </w:pPr>
            <w:r w:rsidRPr="00B855CB">
              <w:rPr>
                <w:lang w:val="eu-ES"/>
              </w:rPr>
              <w:t>Web interfazea eraiki (Drupal).</w:t>
            </w:r>
          </w:p>
          <w:p w14:paraId="2CC8BCFE" w14:textId="77777777" w:rsidR="002B5197" w:rsidRPr="00B855CB" w:rsidRDefault="002B5197" w:rsidP="00B92625">
            <w:pPr>
              <w:rPr>
                <w:lang w:val="eu-ES"/>
              </w:rPr>
            </w:pPr>
            <w:r w:rsidRPr="00B855CB">
              <w:rPr>
                <w:lang w:val="eu-ES"/>
              </w:rPr>
              <w:t>Web kodea garatu (Drupal).</w:t>
            </w:r>
          </w:p>
          <w:p w14:paraId="2C07239C" w14:textId="77777777" w:rsidR="002B5197" w:rsidRPr="00B855CB" w:rsidRDefault="002B5197" w:rsidP="00B92625">
            <w:pPr>
              <w:rPr>
                <w:lang w:val="eu-ES"/>
              </w:rPr>
            </w:pPr>
            <w:bookmarkStart w:id="598" w:name="_Hlk68865303"/>
            <w:r w:rsidRPr="00B855CB">
              <w:rPr>
                <w:lang w:val="eu-ES"/>
              </w:rPr>
              <w:t>Webgunea.</w:t>
            </w:r>
          </w:p>
          <w:p w14:paraId="28EDD3A7" w14:textId="77777777" w:rsidR="002B5197" w:rsidRPr="00B855CB" w:rsidRDefault="002B5197" w:rsidP="00B92625">
            <w:pPr>
              <w:rPr>
                <w:lang w:val="eu-ES"/>
              </w:rPr>
            </w:pPr>
            <w:r w:rsidRPr="00B855CB">
              <w:rPr>
                <w:lang w:val="eu-ES"/>
              </w:rPr>
              <w:t>Memoria.</w:t>
            </w:r>
            <w:bookmarkEnd w:id="598"/>
          </w:p>
        </w:tc>
        <w:tc>
          <w:tcPr>
            <w:tcW w:w="1276" w:type="dxa"/>
          </w:tcPr>
          <w:p w14:paraId="46DD83CC" w14:textId="77777777" w:rsidR="002B5197" w:rsidRPr="00B855CB" w:rsidRDefault="002B5197" w:rsidP="00B92625">
            <w:pPr>
              <w:rPr>
                <w:lang w:val="eu-ES"/>
              </w:rPr>
            </w:pPr>
            <w:r w:rsidRPr="00B855CB">
              <w:rPr>
                <w:lang w:val="eu-ES"/>
              </w:rPr>
              <w:t>2021/04/17</w:t>
            </w:r>
          </w:p>
        </w:tc>
        <w:tc>
          <w:tcPr>
            <w:tcW w:w="1275" w:type="dxa"/>
          </w:tcPr>
          <w:p w14:paraId="3B160E4D" w14:textId="77777777" w:rsidR="002B5197" w:rsidRPr="00B855CB" w:rsidRDefault="002B5197" w:rsidP="00B92625">
            <w:pPr>
              <w:rPr>
                <w:lang w:val="eu-ES"/>
              </w:rPr>
            </w:pPr>
            <w:r w:rsidRPr="00B855CB">
              <w:rPr>
                <w:lang w:val="eu-ES"/>
              </w:rPr>
              <w:t>2021/05/17</w:t>
            </w:r>
          </w:p>
        </w:tc>
      </w:tr>
      <w:tr w:rsidR="002B5197" w:rsidRPr="00B855CB" w14:paraId="7A844998" w14:textId="77777777" w:rsidTr="00CD5BCB">
        <w:tc>
          <w:tcPr>
            <w:tcW w:w="1276" w:type="dxa"/>
          </w:tcPr>
          <w:p w14:paraId="2F445F0A" w14:textId="77777777" w:rsidR="002B5197" w:rsidRPr="00B855CB" w:rsidRDefault="002B5197" w:rsidP="00B92625">
            <w:pPr>
              <w:rPr>
                <w:lang w:val="eu-ES"/>
              </w:rPr>
            </w:pPr>
            <w:r w:rsidRPr="00B855CB">
              <w:rPr>
                <w:lang w:val="eu-ES"/>
              </w:rPr>
              <w:lastRenderedPageBreak/>
              <w:t>Eraikuntza</w:t>
            </w:r>
          </w:p>
        </w:tc>
        <w:tc>
          <w:tcPr>
            <w:tcW w:w="992" w:type="dxa"/>
          </w:tcPr>
          <w:p w14:paraId="6CFECE02" w14:textId="77777777" w:rsidR="002B5197" w:rsidRPr="00B855CB" w:rsidRDefault="002B5197" w:rsidP="00B92625">
            <w:pPr>
              <w:rPr>
                <w:lang w:val="eu-ES"/>
              </w:rPr>
            </w:pPr>
            <w:r w:rsidRPr="00B855CB">
              <w:rPr>
                <w:lang w:val="eu-ES"/>
              </w:rPr>
              <w:t>I5</w:t>
            </w:r>
          </w:p>
        </w:tc>
        <w:tc>
          <w:tcPr>
            <w:tcW w:w="3686" w:type="dxa"/>
          </w:tcPr>
          <w:p w14:paraId="06321898" w14:textId="77777777" w:rsidR="002B5197" w:rsidRPr="00B855CB" w:rsidRDefault="002B5197" w:rsidP="00B92625">
            <w:pPr>
              <w:rPr>
                <w:lang w:val="eu-ES"/>
              </w:rPr>
            </w:pPr>
            <w:r w:rsidRPr="00B855CB">
              <w:rPr>
                <w:lang w:val="eu-ES"/>
              </w:rPr>
              <w:t>Iterazio Plana.</w:t>
            </w:r>
          </w:p>
          <w:p w14:paraId="4AE6280E" w14:textId="77777777" w:rsidR="002B5197" w:rsidRPr="00B855CB" w:rsidRDefault="002B5197" w:rsidP="00B92625">
            <w:pPr>
              <w:rPr>
                <w:lang w:val="eu-ES"/>
              </w:rPr>
            </w:pPr>
            <w:r w:rsidRPr="00B855CB">
              <w:rPr>
                <w:lang w:val="eu-ES"/>
              </w:rPr>
              <w:t>OpenUp Eraikuntza faseko artefaktuak.</w:t>
            </w:r>
          </w:p>
          <w:p w14:paraId="7A9B7AB2" w14:textId="77777777" w:rsidR="002B5197" w:rsidRPr="00B855CB" w:rsidRDefault="002B5197" w:rsidP="00B92625">
            <w:pPr>
              <w:rPr>
                <w:lang w:val="eu-ES"/>
              </w:rPr>
            </w:pPr>
            <w:r w:rsidRPr="00B855CB">
              <w:rPr>
                <w:lang w:val="eu-ES"/>
              </w:rPr>
              <w:t>Web interfazea eraiki (Drupal).</w:t>
            </w:r>
          </w:p>
          <w:p w14:paraId="39BF0828" w14:textId="77777777" w:rsidR="002B5197" w:rsidRPr="00B855CB" w:rsidRDefault="002B5197" w:rsidP="00B92625">
            <w:pPr>
              <w:rPr>
                <w:lang w:val="eu-ES"/>
              </w:rPr>
            </w:pPr>
            <w:r w:rsidRPr="00B855CB">
              <w:rPr>
                <w:lang w:val="eu-ES"/>
              </w:rPr>
              <w:t>Web kodea garatu (Drupal).</w:t>
            </w:r>
          </w:p>
          <w:p w14:paraId="70A8CC5B" w14:textId="77777777" w:rsidR="002B5197" w:rsidRPr="00B855CB" w:rsidRDefault="002B5197" w:rsidP="00B92625">
            <w:pPr>
              <w:rPr>
                <w:lang w:val="eu-ES"/>
              </w:rPr>
            </w:pPr>
            <w:r w:rsidRPr="00B855CB">
              <w:rPr>
                <w:lang w:val="eu-ES"/>
              </w:rPr>
              <w:t>Webgunea zerbitzari batean jarri.</w:t>
            </w:r>
          </w:p>
          <w:p w14:paraId="16B4B97F" w14:textId="77777777" w:rsidR="002B5197" w:rsidRPr="00B855CB" w:rsidRDefault="002B5197" w:rsidP="00B92625">
            <w:pPr>
              <w:rPr>
                <w:lang w:val="eu-ES"/>
              </w:rPr>
            </w:pPr>
            <w:r w:rsidRPr="00B855CB">
              <w:rPr>
                <w:lang w:val="eu-ES"/>
              </w:rPr>
              <w:t>Webgunea.</w:t>
            </w:r>
          </w:p>
          <w:p w14:paraId="2E3CE91F" w14:textId="77777777" w:rsidR="002B5197" w:rsidRPr="00B855CB" w:rsidRDefault="002B5197" w:rsidP="00B92625">
            <w:pPr>
              <w:rPr>
                <w:lang w:val="eu-ES"/>
              </w:rPr>
            </w:pPr>
            <w:r w:rsidRPr="00B855CB">
              <w:rPr>
                <w:lang w:val="eu-ES"/>
              </w:rPr>
              <w:t>Memoria.</w:t>
            </w:r>
          </w:p>
          <w:p w14:paraId="71C815A3" w14:textId="77777777" w:rsidR="002B5197" w:rsidRPr="00B855CB" w:rsidRDefault="002B5197" w:rsidP="00B92625">
            <w:pPr>
              <w:rPr>
                <w:lang w:val="eu-ES"/>
              </w:rPr>
            </w:pPr>
            <w:r w:rsidRPr="00B855CB">
              <w:rPr>
                <w:lang w:val="eu-ES"/>
              </w:rPr>
              <w:t>Posterra.</w:t>
            </w:r>
          </w:p>
          <w:p w14:paraId="23F30414" w14:textId="77777777" w:rsidR="002B5197" w:rsidRPr="00B855CB" w:rsidRDefault="002B5197" w:rsidP="00B92625">
            <w:pPr>
              <w:rPr>
                <w:lang w:val="eu-ES"/>
              </w:rPr>
            </w:pPr>
            <w:r w:rsidRPr="00B855CB">
              <w:rPr>
                <w:lang w:val="eu-ES"/>
              </w:rPr>
              <w:t>Aurkezpena.</w:t>
            </w:r>
          </w:p>
        </w:tc>
        <w:tc>
          <w:tcPr>
            <w:tcW w:w="1276" w:type="dxa"/>
          </w:tcPr>
          <w:p w14:paraId="3CF04277" w14:textId="77777777" w:rsidR="002B5197" w:rsidRPr="00B855CB" w:rsidRDefault="002B5197" w:rsidP="00B92625">
            <w:pPr>
              <w:rPr>
                <w:lang w:val="eu-ES"/>
              </w:rPr>
            </w:pPr>
            <w:r w:rsidRPr="00B855CB">
              <w:rPr>
                <w:lang w:val="eu-ES"/>
              </w:rPr>
              <w:t>2021/05/18</w:t>
            </w:r>
          </w:p>
        </w:tc>
        <w:tc>
          <w:tcPr>
            <w:tcW w:w="1275" w:type="dxa"/>
          </w:tcPr>
          <w:p w14:paraId="6832A8D8" w14:textId="77777777" w:rsidR="002B5197" w:rsidRPr="00B855CB" w:rsidRDefault="002B5197" w:rsidP="009A6814">
            <w:pPr>
              <w:keepNext/>
              <w:rPr>
                <w:lang w:val="eu-ES"/>
              </w:rPr>
            </w:pPr>
            <w:r w:rsidRPr="00B855CB">
              <w:rPr>
                <w:lang w:val="eu-ES"/>
              </w:rPr>
              <w:t>2021/06/20</w:t>
            </w:r>
          </w:p>
        </w:tc>
      </w:tr>
    </w:tbl>
    <w:bookmarkStart w:id="599" w:name="_Ref72769899"/>
    <w:p w14:paraId="40085856" w14:textId="58855805" w:rsidR="002B5197" w:rsidRPr="00B855CB" w:rsidRDefault="005878E1" w:rsidP="009A6814">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600" w:name="_Toc74928471"/>
      <w:r w:rsidR="006F125A">
        <w:rPr>
          <w:noProof/>
          <w:lang w:val="eu-ES"/>
        </w:rPr>
        <w:t>14</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6F125A">
        <w:rPr>
          <w:noProof/>
          <w:lang w:val="eu-ES"/>
        </w:rPr>
        <w:t>3</w:t>
      </w:r>
      <w:r w:rsidRPr="00B855CB">
        <w:rPr>
          <w:lang w:val="eu-ES"/>
        </w:rPr>
        <w:fldChar w:fldCharType="end"/>
      </w:r>
      <w:r w:rsidR="009A6814" w:rsidRPr="00B855CB">
        <w:rPr>
          <w:lang w:val="eu-ES"/>
        </w:rPr>
        <w:t>. Taula</w:t>
      </w:r>
      <w:bookmarkEnd w:id="599"/>
      <w:r w:rsidR="009A6814" w:rsidRPr="00B855CB">
        <w:rPr>
          <w:lang w:val="eu-ES"/>
        </w:rPr>
        <w:t>. Proiektuko iterazioen fasea, helburuak eta datak.</w:t>
      </w:r>
      <w:bookmarkEnd w:id="600"/>
    </w:p>
    <w:p w14:paraId="6EFD5213" w14:textId="06543DE1" w:rsidR="0095605D" w:rsidRPr="00B855CB" w:rsidRDefault="0095605D" w:rsidP="005043CA">
      <w:pPr>
        <w:pStyle w:val="Ttulo2"/>
        <w:rPr>
          <w:lang w:val="eu-ES"/>
        </w:rPr>
      </w:pPr>
      <w:bookmarkStart w:id="601" w:name="_Toc74928380"/>
      <w:r w:rsidRPr="00B855CB">
        <w:rPr>
          <w:lang w:val="eu-ES"/>
        </w:rPr>
        <w:t>Neurtutako denborak</w:t>
      </w:r>
      <w:bookmarkEnd w:id="601"/>
    </w:p>
    <w:p w14:paraId="68D69FD3" w14:textId="691299B2" w:rsidR="0095605D" w:rsidRPr="00B855CB" w:rsidRDefault="0095605D" w:rsidP="00EF5645">
      <w:pPr>
        <w:jc w:val="both"/>
        <w:rPr>
          <w:lang w:val="eu-ES"/>
        </w:rPr>
      </w:pPr>
      <w:r w:rsidRPr="00B855CB">
        <w:rPr>
          <w:lang w:val="eu-ES"/>
        </w:rPr>
        <w:t xml:space="preserve">Toggle Track aplikazioa erabiliz neurtu dira proiektuko denborak. </w:t>
      </w:r>
      <w:r w:rsidR="00EF5645" w:rsidRPr="00B855CB">
        <w:rPr>
          <w:lang w:val="eu-ES"/>
        </w:rPr>
        <w:t>Ataza bakoitzaren denbora neurtu denez, ataza bakoitzeko denbora jakiteko ez daukagu kalkulurik egin beharrik, aplikazioak zuzenean esaten digu. Gainera, nahi dugun denborak bistaratu ditzakegu, adibidez hilabete bakoitzeko denbora edo aste bateko egun bakoitzekoa.</w:t>
      </w:r>
    </w:p>
    <w:p w14:paraId="389CF42A" w14:textId="31D70323" w:rsidR="0095605D" w:rsidRPr="00B855CB" w:rsidRDefault="0095605D" w:rsidP="0095605D">
      <w:pPr>
        <w:pStyle w:val="Ttulo3"/>
        <w:rPr>
          <w:lang w:val="eu-ES"/>
        </w:rPr>
      </w:pPr>
      <w:bookmarkStart w:id="602" w:name="_Toc74928381"/>
      <w:r w:rsidRPr="00B855CB">
        <w:rPr>
          <w:lang w:val="eu-ES"/>
        </w:rPr>
        <w:t>Denbora hilabeteka</w:t>
      </w:r>
      <w:bookmarkEnd w:id="602"/>
    </w:p>
    <w:p w14:paraId="2E4EED20" w14:textId="34346D3E" w:rsidR="00A548E0" w:rsidRPr="00B855CB" w:rsidRDefault="00A548E0" w:rsidP="00A548E0">
      <w:pPr>
        <w:rPr>
          <w:lang w:val="eu-ES"/>
        </w:rPr>
      </w:pPr>
      <w:r w:rsidRPr="00B855CB">
        <w:rPr>
          <w:lang w:val="eu-ES"/>
        </w:rPr>
        <w:t>Guztira hilabete bakoitzean pasatako denbora ikus dezakegun hurrengo irudian.</w:t>
      </w:r>
    </w:p>
    <w:p w14:paraId="77E59995" w14:textId="77777777" w:rsidR="004C0F22" w:rsidRPr="00B855CB" w:rsidRDefault="0095605D" w:rsidP="004C0F22">
      <w:pPr>
        <w:keepNext/>
        <w:jc w:val="center"/>
        <w:rPr>
          <w:lang w:val="eu-ES"/>
        </w:rPr>
      </w:pPr>
      <w:r w:rsidRPr="00B855CB">
        <w:rPr>
          <w:noProof/>
          <w:lang w:val="eu-ES" w:eastAsia="eu-ES"/>
        </w:rPr>
        <w:drawing>
          <wp:inline distT="0" distB="0" distL="0" distR="0" wp14:anchorId="78A30129" wp14:editId="5576BB26">
            <wp:extent cx="5400040" cy="221551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215515"/>
                    </a:xfrm>
                    <a:prstGeom prst="rect">
                      <a:avLst/>
                    </a:prstGeom>
                  </pic:spPr>
                </pic:pic>
              </a:graphicData>
            </a:graphic>
          </wp:inline>
        </w:drawing>
      </w:r>
    </w:p>
    <w:p w14:paraId="1D72799D" w14:textId="01F1BC41" w:rsidR="0095605D" w:rsidRPr="00B855CB" w:rsidRDefault="00B855CB" w:rsidP="004C0F22">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603" w:name="_Toc74928455"/>
      <w:r w:rsidR="006F125A">
        <w:rPr>
          <w:noProof/>
          <w:lang w:val="eu-ES"/>
        </w:rPr>
        <w:t>14</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6F125A">
        <w:rPr>
          <w:noProof/>
          <w:lang w:val="eu-ES"/>
        </w:rPr>
        <w:t>3</w:t>
      </w:r>
      <w:r w:rsidRPr="00B855CB">
        <w:rPr>
          <w:lang w:val="eu-ES"/>
        </w:rPr>
        <w:fldChar w:fldCharType="end"/>
      </w:r>
      <w:r w:rsidR="004C0F22" w:rsidRPr="00B855CB">
        <w:rPr>
          <w:lang w:val="eu-ES"/>
        </w:rPr>
        <w:t>. Irudia. Proiektuaren denbora hilabeteka.</w:t>
      </w:r>
      <w:bookmarkEnd w:id="603"/>
    </w:p>
    <w:p w14:paraId="3CBA5E50" w14:textId="24EBBE04" w:rsidR="00EF5645" w:rsidRPr="00B855CB" w:rsidRDefault="00A548E0" w:rsidP="0095605D">
      <w:pPr>
        <w:pStyle w:val="Ttulo3"/>
        <w:rPr>
          <w:lang w:val="eu-ES"/>
        </w:rPr>
      </w:pPr>
      <w:bookmarkStart w:id="604" w:name="_Toc74928382"/>
      <w:r w:rsidRPr="00B855CB">
        <w:rPr>
          <w:lang w:val="eu-ES"/>
        </w:rPr>
        <w:t>Hilabete bateko denbora</w:t>
      </w:r>
      <w:bookmarkEnd w:id="604"/>
    </w:p>
    <w:p w14:paraId="5B03D411" w14:textId="65D6F407" w:rsidR="00A548E0" w:rsidRPr="00B855CB" w:rsidRDefault="00A548E0" w:rsidP="00A548E0">
      <w:pPr>
        <w:jc w:val="both"/>
        <w:rPr>
          <w:lang w:val="eu-ES"/>
        </w:rPr>
      </w:pPr>
      <w:r w:rsidRPr="00B855CB">
        <w:rPr>
          <w:lang w:val="eu-ES"/>
        </w:rPr>
        <w:t>Hilabete bateko egun bakoitzeko denbora ikus dezakegu grafika batean. Gainera, azpian ataza bakoitzari eskainitako denbora eta denbora totala ikus ditzakegu.</w:t>
      </w:r>
    </w:p>
    <w:p w14:paraId="698A8180" w14:textId="77777777" w:rsidR="004C0F22" w:rsidRPr="00B855CB" w:rsidRDefault="00EF5645" w:rsidP="004C0F22">
      <w:pPr>
        <w:keepNext/>
        <w:jc w:val="center"/>
        <w:rPr>
          <w:lang w:val="eu-ES"/>
        </w:rPr>
      </w:pPr>
      <w:r w:rsidRPr="00B855CB">
        <w:rPr>
          <w:noProof/>
          <w:lang w:val="eu-ES" w:eastAsia="eu-ES"/>
        </w:rPr>
        <w:lastRenderedPageBreak/>
        <w:drawing>
          <wp:inline distT="0" distB="0" distL="0" distR="0" wp14:anchorId="05BFB618" wp14:editId="41B7DFE1">
            <wp:extent cx="5400040" cy="3047365"/>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3047365"/>
                    </a:xfrm>
                    <a:prstGeom prst="rect">
                      <a:avLst/>
                    </a:prstGeom>
                  </pic:spPr>
                </pic:pic>
              </a:graphicData>
            </a:graphic>
          </wp:inline>
        </w:drawing>
      </w:r>
    </w:p>
    <w:p w14:paraId="0B6253B4" w14:textId="50686156" w:rsidR="00EF5645" w:rsidRPr="00B855CB" w:rsidRDefault="00B855CB" w:rsidP="004C0F22">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605" w:name="_Toc74928456"/>
      <w:r w:rsidR="006F125A">
        <w:rPr>
          <w:noProof/>
          <w:lang w:val="eu-ES"/>
        </w:rPr>
        <w:t>14</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6F125A">
        <w:rPr>
          <w:noProof/>
          <w:lang w:val="eu-ES"/>
        </w:rPr>
        <w:t>4</w:t>
      </w:r>
      <w:r w:rsidRPr="00B855CB">
        <w:rPr>
          <w:lang w:val="eu-ES"/>
        </w:rPr>
        <w:fldChar w:fldCharType="end"/>
      </w:r>
      <w:r w:rsidR="004C0F22" w:rsidRPr="00B855CB">
        <w:rPr>
          <w:lang w:val="eu-ES"/>
        </w:rPr>
        <w:t>. Irudia. Hilabete bateko denbora.</w:t>
      </w:r>
      <w:bookmarkEnd w:id="605"/>
    </w:p>
    <w:p w14:paraId="3C556115" w14:textId="220841F4" w:rsidR="00EF5645" w:rsidRPr="00B855CB" w:rsidRDefault="00A548E0" w:rsidP="0095605D">
      <w:pPr>
        <w:pStyle w:val="Ttulo3"/>
        <w:rPr>
          <w:lang w:val="eu-ES"/>
        </w:rPr>
      </w:pPr>
      <w:bookmarkStart w:id="606" w:name="_Toc74928383"/>
      <w:r w:rsidRPr="00B855CB">
        <w:rPr>
          <w:lang w:val="eu-ES"/>
        </w:rPr>
        <w:t>Aste bateko denbora</w:t>
      </w:r>
      <w:bookmarkEnd w:id="606"/>
    </w:p>
    <w:p w14:paraId="3318E9FE" w14:textId="7E29BB6D" w:rsidR="00A548E0" w:rsidRPr="00B855CB" w:rsidRDefault="00A548E0" w:rsidP="00A548E0">
      <w:pPr>
        <w:jc w:val="both"/>
        <w:rPr>
          <w:lang w:val="eu-ES"/>
        </w:rPr>
      </w:pPr>
      <w:r w:rsidRPr="00B855CB">
        <w:rPr>
          <w:lang w:val="eu-ES"/>
        </w:rPr>
        <w:t>Aste bateko egun bakoitzeko denbora ikus dezakegu grafika batean. Gainera, azpian ataza bakoitzari eskainitako denbora eta denbora totala ikus ditzakegu.</w:t>
      </w:r>
    </w:p>
    <w:p w14:paraId="03C8EC25" w14:textId="77777777" w:rsidR="004C0F22" w:rsidRPr="00B855CB" w:rsidRDefault="00EF5645" w:rsidP="004C0F22">
      <w:pPr>
        <w:keepNext/>
        <w:jc w:val="center"/>
        <w:rPr>
          <w:lang w:val="eu-ES"/>
        </w:rPr>
      </w:pPr>
      <w:r w:rsidRPr="00B855CB">
        <w:rPr>
          <w:noProof/>
          <w:lang w:val="eu-ES" w:eastAsia="eu-ES"/>
        </w:rPr>
        <w:drawing>
          <wp:inline distT="0" distB="0" distL="0" distR="0" wp14:anchorId="53F831A4" wp14:editId="08E99A46">
            <wp:extent cx="5400040" cy="3046095"/>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046095"/>
                    </a:xfrm>
                    <a:prstGeom prst="rect">
                      <a:avLst/>
                    </a:prstGeom>
                  </pic:spPr>
                </pic:pic>
              </a:graphicData>
            </a:graphic>
          </wp:inline>
        </w:drawing>
      </w:r>
    </w:p>
    <w:p w14:paraId="38CD3FED" w14:textId="1DF71645" w:rsidR="00EF5645" w:rsidRPr="00B855CB" w:rsidRDefault="00B855CB" w:rsidP="004C0F22">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607" w:name="_Toc74928457"/>
      <w:r w:rsidR="006F125A">
        <w:rPr>
          <w:noProof/>
          <w:lang w:val="eu-ES"/>
        </w:rPr>
        <w:t>14</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6F125A">
        <w:rPr>
          <w:noProof/>
          <w:lang w:val="eu-ES"/>
        </w:rPr>
        <w:t>5</w:t>
      </w:r>
      <w:r w:rsidRPr="00B855CB">
        <w:rPr>
          <w:lang w:val="eu-ES"/>
        </w:rPr>
        <w:fldChar w:fldCharType="end"/>
      </w:r>
      <w:r w:rsidR="004C0F22" w:rsidRPr="00B855CB">
        <w:rPr>
          <w:lang w:val="eu-ES"/>
        </w:rPr>
        <w:t>. Irudia. Aste bateko denbora.</w:t>
      </w:r>
      <w:bookmarkEnd w:id="607"/>
    </w:p>
    <w:p w14:paraId="79D73195" w14:textId="6185C58E" w:rsidR="0095605D" w:rsidRPr="00B855CB" w:rsidRDefault="0095605D" w:rsidP="0095605D">
      <w:pPr>
        <w:pStyle w:val="Ttulo3"/>
        <w:rPr>
          <w:lang w:val="eu-ES"/>
        </w:rPr>
      </w:pPr>
      <w:bookmarkStart w:id="608" w:name="_Toc74928384"/>
      <w:r w:rsidRPr="00B855CB">
        <w:rPr>
          <w:lang w:val="eu-ES"/>
        </w:rPr>
        <w:t>Denbora atazaka</w:t>
      </w:r>
      <w:bookmarkEnd w:id="608"/>
    </w:p>
    <w:p w14:paraId="63F8C3BB" w14:textId="54835E72" w:rsidR="00A548E0" w:rsidRPr="00B855CB" w:rsidRDefault="00A548E0" w:rsidP="00A548E0">
      <w:pPr>
        <w:jc w:val="both"/>
        <w:rPr>
          <w:lang w:val="eu-ES"/>
        </w:rPr>
      </w:pPr>
      <w:r w:rsidRPr="00B855CB">
        <w:rPr>
          <w:lang w:val="eu-ES"/>
        </w:rPr>
        <w:t>Ataza garrantzitsuenei guztira eskainitako denbora ikus dezakegu hurrengo irudian. Denbora gutxi eskaini zaien atazak grisez multzokatuta agertzen dira. Ataza horien denborak kontsulta daitezke arazorik gabe.</w:t>
      </w:r>
    </w:p>
    <w:p w14:paraId="3F0DCB32" w14:textId="77777777" w:rsidR="004C0F22" w:rsidRPr="00B855CB" w:rsidRDefault="0095605D" w:rsidP="004C0F22">
      <w:pPr>
        <w:keepNext/>
        <w:jc w:val="center"/>
        <w:rPr>
          <w:lang w:val="eu-ES"/>
        </w:rPr>
      </w:pPr>
      <w:r w:rsidRPr="00B855CB">
        <w:rPr>
          <w:noProof/>
          <w:lang w:val="eu-ES" w:eastAsia="eu-ES"/>
        </w:rPr>
        <w:lastRenderedPageBreak/>
        <w:drawing>
          <wp:inline distT="0" distB="0" distL="0" distR="0" wp14:anchorId="36133E2D" wp14:editId="3403BF2D">
            <wp:extent cx="5400040" cy="2717800"/>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1" b="44980"/>
                    <a:stretch/>
                  </pic:blipFill>
                  <pic:spPr bwMode="auto">
                    <a:xfrm>
                      <a:off x="0" y="0"/>
                      <a:ext cx="5400040" cy="2717800"/>
                    </a:xfrm>
                    <a:prstGeom prst="rect">
                      <a:avLst/>
                    </a:prstGeom>
                    <a:ln>
                      <a:noFill/>
                    </a:ln>
                    <a:extLst>
                      <a:ext uri="{53640926-AAD7-44D8-BBD7-CCE9431645EC}">
                        <a14:shadowObscured xmlns:a14="http://schemas.microsoft.com/office/drawing/2010/main"/>
                      </a:ext>
                    </a:extLst>
                  </pic:spPr>
                </pic:pic>
              </a:graphicData>
            </a:graphic>
          </wp:inline>
        </w:drawing>
      </w:r>
    </w:p>
    <w:p w14:paraId="6818ADB8" w14:textId="6CD86AC6" w:rsidR="0095605D" w:rsidRPr="00B855CB" w:rsidRDefault="00B855CB" w:rsidP="004C0F22">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609" w:name="_Toc74928458"/>
      <w:r w:rsidR="006F125A">
        <w:rPr>
          <w:noProof/>
          <w:lang w:val="eu-ES"/>
        </w:rPr>
        <w:t>14</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6F125A">
        <w:rPr>
          <w:noProof/>
          <w:lang w:val="eu-ES"/>
        </w:rPr>
        <w:t>6</w:t>
      </w:r>
      <w:r w:rsidRPr="00B855CB">
        <w:rPr>
          <w:lang w:val="eu-ES"/>
        </w:rPr>
        <w:fldChar w:fldCharType="end"/>
      </w:r>
      <w:r w:rsidR="004C0F22" w:rsidRPr="00B855CB">
        <w:rPr>
          <w:lang w:val="eu-ES"/>
        </w:rPr>
        <w:t xml:space="preserve">. </w:t>
      </w:r>
      <w:r w:rsidR="0078757D" w:rsidRPr="00B855CB">
        <w:rPr>
          <w:lang w:val="eu-ES"/>
        </w:rPr>
        <w:t xml:space="preserve">Irudia. </w:t>
      </w:r>
      <w:r w:rsidR="004C0F22" w:rsidRPr="00B855CB">
        <w:rPr>
          <w:lang w:val="eu-ES"/>
        </w:rPr>
        <w:t>Proiektuaren denbora atazaka.</w:t>
      </w:r>
      <w:bookmarkEnd w:id="609"/>
    </w:p>
    <w:p w14:paraId="6371A605" w14:textId="7835803B" w:rsidR="001917B2" w:rsidRPr="00B855CB" w:rsidRDefault="001917B2" w:rsidP="001917B2">
      <w:pPr>
        <w:pStyle w:val="Ttulo3"/>
        <w:rPr>
          <w:lang w:val="eu-ES"/>
        </w:rPr>
      </w:pPr>
      <w:bookmarkStart w:id="610" w:name="_Toc74928385"/>
      <w:r w:rsidRPr="00B855CB">
        <w:rPr>
          <w:lang w:val="eu-ES"/>
        </w:rPr>
        <w:t>WakaTime</w:t>
      </w:r>
      <w:bookmarkEnd w:id="610"/>
    </w:p>
    <w:p w14:paraId="31B6E094" w14:textId="25ED0C4C" w:rsidR="001917B2" w:rsidRPr="00B855CB" w:rsidRDefault="001917B2" w:rsidP="001917B2">
      <w:pPr>
        <w:jc w:val="both"/>
        <w:rPr>
          <w:lang w:val="eu-ES"/>
        </w:rPr>
      </w:pPr>
      <w:r w:rsidRPr="00B855CB">
        <w:rPr>
          <w:lang w:val="eu-ES"/>
        </w:rPr>
        <w:t>WakaTime tresnak kodetzen denborari buruzko estatistika zehatzagoak eskaintzen ditu. Adibidez, programazio-lengoai, editore eta proiektu bakoitzaren denbora ikus daiteke.</w:t>
      </w:r>
    </w:p>
    <w:p w14:paraId="57E180F3" w14:textId="7E2A4648" w:rsidR="001917B2" w:rsidRPr="00B855CB" w:rsidRDefault="001917B2" w:rsidP="001917B2">
      <w:pPr>
        <w:rPr>
          <w:lang w:val="eu-ES"/>
        </w:rPr>
      </w:pPr>
      <w:r w:rsidRPr="00B855CB">
        <w:rPr>
          <w:noProof/>
          <w:lang w:val="eu-ES" w:eastAsia="eu-ES"/>
        </w:rPr>
        <w:drawing>
          <wp:inline distT="0" distB="0" distL="0" distR="0" wp14:anchorId="36D74266" wp14:editId="52B36174">
            <wp:extent cx="5400040" cy="30372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037205"/>
                    </a:xfrm>
                    <a:prstGeom prst="rect">
                      <a:avLst/>
                    </a:prstGeom>
                  </pic:spPr>
                </pic:pic>
              </a:graphicData>
            </a:graphic>
          </wp:inline>
        </w:drawing>
      </w:r>
    </w:p>
    <w:p w14:paraId="1BE6F1FC" w14:textId="413683F8" w:rsidR="00512629" w:rsidRPr="00B855CB" w:rsidRDefault="002B5197" w:rsidP="00461E73">
      <w:pPr>
        <w:pStyle w:val="Ttulo2"/>
        <w:rPr>
          <w:lang w:val="eu-ES"/>
        </w:rPr>
      </w:pPr>
      <w:bookmarkStart w:id="611" w:name="_Toc74928386"/>
      <w:r w:rsidRPr="00B855CB">
        <w:rPr>
          <w:lang w:val="eu-ES"/>
        </w:rPr>
        <w:t>Desbiderapenak</w:t>
      </w:r>
      <w:bookmarkEnd w:id="611"/>
      <w:r w:rsidR="00512629" w:rsidRPr="00B855CB">
        <w:rPr>
          <w:lang w:val="eu-ES"/>
        </w:rPr>
        <w:br w:type="page"/>
      </w:r>
    </w:p>
    <w:p w14:paraId="79E65EAA" w14:textId="3D310058" w:rsidR="001400EC" w:rsidRPr="00B855CB" w:rsidRDefault="001400EC" w:rsidP="003273CE">
      <w:pPr>
        <w:pStyle w:val="Ttulo1"/>
        <w:jc w:val="both"/>
        <w:rPr>
          <w:lang w:val="eu-ES"/>
        </w:rPr>
      </w:pPr>
      <w:bookmarkStart w:id="612" w:name="_Toc74928387"/>
      <w:r w:rsidRPr="00B855CB">
        <w:rPr>
          <w:lang w:val="eu-ES"/>
        </w:rPr>
        <w:lastRenderedPageBreak/>
        <w:t>Aurrekontuaren Laburpena</w:t>
      </w:r>
      <w:bookmarkEnd w:id="612"/>
    </w:p>
    <w:p w14:paraId="31728A2C" w14:textId="39A658A3" w:rsidR="00512629" w:rsidRPr="00B855CB" w:rsidRDefault="00C20AAE" w:rsidP="00B22044">
      <w:pPr>
        <w:jc w:val="both"/>
        <w:rPr>
          <w:rFonts w:eastAsiaTheme="majorEastAsia"/>
          <w:lang w:val="eu-ES"/>
        </w:rPr>
      </w:pPr>
      <w:bookmarkStart w:id="613" w:name="_Hlk72780419"/>
      <w:r w:rsidRPr="00B855CB">
        <w:rPr>
          <w:rFonts w:eastAsiaTheme="majorEastAsia"/>
          <w:lang w:val="eu-ES"/>
        </w:rPr>
        <w:t xml:space="preserve">Aurrekontua sortzeko </w:t>
      </w:r>
      <w:r w:rsidRPr="00B855CB">
        <w:rPr>
          <w:rFonts w:eastAsiaTheme="majorEastAsia"/>
          <w:i/>
          <w:iCs/>
          <w:lang w:val="eu-ES"/>
        </w:rPr>
        <w:t>ALI (Asociación de Titulados Universitarios Oficiales en Informática)</w:t>
      </w:r>
      <w:r w:rsidRPr="00B855CB">
        <w:rPr>
          <w:rFonts w:eastAsiaTheme="majorEastAsia"/>
          <w:lang w:val="eu-ES"/>
        </w:rPr>
        <w:t xml:space="preserve"> elkarteak banatutako irizpide batzuk jarraitu dira. Batetik, giza baliabideen barne-kostuak eta kanpo-kostuak ateratzea bere ordu kopuruekin batera. Gure kasuen ez dago kanpo-kosturik. Bestetik, proiektua garatzeko behar izan diren erreminten kostua kalkulatzea.</w:t>
      </w:r>
    </w:p>
    <w:p w14:paraId="7513A366" w14:textId="70EDEC05" w:rsidR="00C20AAE" w:rsidRPr="00B855CB" w:rsidRDefault="00C20AAE" w:rsidP="00B22044">
      <w:pPr>
        <w:jc w:val="both"/>
        <w:rPr>
          <w:rFonts w:eastAsiaTheme="majorEastAsia"/>
          <w:lang w:val="eu-ES"/>
        </w:rPr>
      </w:pPr>
      <w:r w:rsidRPr="00B855CB">
        <w:rPr>
          <w:rFonts w:eastAsiaTheme="majorEastAsia"/>
          <w:lang w:val="eu-ES"/>
        </w:rPr>
        <w:t xml:space="preserve">Giza baliabideen kostua Ekonomia eta Ogasun Ministerioaren 26/2010 Esparru Akordioan oinarrituta dago. </w:t>
      </w:r>
      <w:r w:rsidR="00993423" w:rsidRPr="00B855CB">
        <w:rPr>
          <w:rFonts w:eastAsiaTheme="majorEastAsia"/>
          <w:lang w:val="eu-ES"/>
        </w:rPr>
        <w:t xml:space="preserve">Bezeroari begira </w:t>
      </w:r>
      <w:r w:rsidRPr="00B855CB">
        <w:rPr>
          <w:rFonts w:eastAsiaTheme="majorEastAsia"/>
          <w:lang w:val="eu-ES"/>
        </w:rPr>
        <w:t>software proiektu baten kide bakoitzar</w:t>
      </w:r>
      <w:r w:rsidR="00993423" w:rsidRPr="00B855CB">
        <w:rPr>
          <w:rFonts w:eastAsiaTheme="majorEastAsia"/>
          <w:lang w:val="eu-ES"/>
        </w:rPr>
        <w:t xml:space="preserve">entzako erabiltzen dugun baremoa </w:t>
      </w:r>
      <w:r w:rsidR="005878E1" w:rsidRPr="00B855CB">
        <w:rPr>
          <w:rFonts w:eastAsiaTheme="majorEastAsia"/>
          <w:lang w:val="eu-ES"/>
        </w:rPr>
        <w:fldChar w:fldCharType="begin"/>
      </w:r>
      <w:r w:rsidR="005878E1" w:rsidRPr="00B855CB">
        <w:rPr>
          <w:rFonts w:eastAsiaTheme="majorEastAsia"/>
          <w:lang w:val="eu-ES"/>
        </w:rPr>
        <w:instrText xml:space="preserve"> REF _Ref73964100 \h </w:instrText>
      </w:r>
      <w:r w:rsidR="005878E1" w:rsidRPr="00B855CB">
        <w:rPr>
          <w:rFonts w:eastAsiaTheme="majorEastAsia"/>
          <w:lang w:val="eu-ES"/>
        </w:rPr>
      </w:r>
      <w:r w:rsidR="005878E1" w:rsidRPr="00B855CB">
        <w:rPr>
          <w:rFonts w:eastAsiaTheme="majorEastAsia"/>
          <w:lang w:val="eu-ES"/>
        </w:rPr>
        <w:fldChar w:fldCharType="separate"/>
      </w:r>
      <w:ins w:id="614" w:author="Julen Etxaniz Aragoneses" w:date="2021-08-23T12:18:00Z">
        <w:r w:rsidR="006F125A">
          <w:rPr>
            <w:noProof/>
            <w:lang w:val="eu-ES"/>
          </w:rPr>
          <w:t>15</w:t>
        </w:r>
        <w:r w:rsidR="006F125A" w:rsidRPr="00B855CB">
          <w:rPr>
            <w:lang w:val="eu-ES"/>
          </w:rPr>
          <w:t>.</w:t>
        </w:r>
        <w:r w:rsidR="006F125A">
          <w:rPr>
            <w:noProof/>
            <w:lang w:val="eu-ES"/>
          </w:rPr>
          <w:t>1</w:t>
        </w:r>
        <w:r w:rsidR="006F125A" w:rsidRPr="00B855CB">
          <w:rPr>
            <w:lang w:val="eu-ES"/>
          </w:rPr>
          <w:t>. Taula</w:t>
        </w:r>
      </w:ins>
      <w:del w:id="615" w:author="Julen Etxaniz Aragoneses" w:date="2021-08-23T12:16:00Z">
        <w:r w:rsidR="00B94161" w:rsidDel="006B278F">
          <w:rPr>
            <w:noProof/>
            <w:lang w:val="eu-ES"/>
          </w:rPr>
          <w:delText>15</w:delText>
        </w:r>
        <w:r w:rsidR="00B94161" w:rsidRPr="00B855CB" w:rsidDel="006B278F">
          <w:rPr>
            <w:lang w:val="eu-ES"/>
          </w:rPr>
          <w:delText>.</w:delText>
        </w:r>
        <w:r w:rsidR="00B94161" w:rsidDel="006B278F">
          <w:rPr>
            <w:noProof/>
            <w:lang w:val="eu-ES"/>
          </w:rPr>
          <w:delText>1</w:delText>
        </w:r>
        <w:r w:rsidR="00B94161" w:rsidRPr="00B855CB" w:rsidDel="006B278F">
          <w:rPr>
            <w:lang w:val="eu-ES"/>
          </w:rPr>
          <w:delText>. Taula</w:delText>
        </w:r>
      </w:del>
      <w:r w:rsidR="005878E1" w:rsidRPr="00B855CB">
        <w:rPr>
          <w:rFonts w:eastAsiaTheme="majorEastAsia"/>
          <w:lang w:val="eu-ES"/>
        </w:rPr>
        <w:fldChar w:fldCharType="end"/>
      </w:r>
      <w:r w:rsidR="005878E1" w:rsidRPr="00B855CB">
        <w:rPr>
          <w:rFonts w:eastAsiaTheme="majorEastAsia"/>
          <w:lang w:val="eu-ES"/>
        </w:rPr>
        <w:t>n ikus daiteke.</w:t>
      </w:r>
    </w:p>
    <w:tbl>
      <w:tblPr>
        <w:tblStyle w:val="Tablaconcuadrcula"/>
        <w:tblW w:w="0" w:type="auto"/>
        <w:jc w:val="center"/>
        <w:tblLook w:val="04A0" w:firstRow="1" w:lastRow="0" w:firstColumn="1" w:lastColumn="0" w:noHBand="0" w:noVBand="1"/>
      </w:tblPr>
      <w:tblGrid>
        <w:gridCol w:w="2835"/>
        <w:gridCol w:w="2835"/>
      </w:tblGrid>
      <w:tr w:rsidR="005878E1" w:rsidRPr="00B855CB" w14:paraId="3F2671F0" w14:textId="77777777" w:rsidTr="005878E1">
        <w:trPr>
          <w:jc w:val="center"/>
        </w:trPr>
        <w:tc>
          <w:tcPr>
            <w:tcW w:w="2835" w:type="dxa"/>
            <w:shd w:val="clear" w:color="auto" w:fill="AEAAAA" w:themeFill="background2" w:themeFillShade="BF"/>
          </w:tcPr>
          <w:p w14:paraId="36B92E12" w14:textId="56E533C6" w:rsidR="005878E1" w:rsidRPr="00B855CB" w:rsidRDefault="005878E1" w:rsidP="005878E1">
            <w:pPr>
              <w:jc w:val="center"/>
              <w:rPr>
                <w:rFonts w:eastAsiaTheme="majorEastAsia"/>
                <w:b/>
                <w:bCs/>
                <w:lang w:val="eu-ES"/>
              </w:rPr>
            </w:pPr>
            <w:r w:rsidRPr="00B855CB">
              <w:rPr>
                <w:rFonts w:eastAsiaTheme="majorEastAsia"/>
                <w:b/>
                <w:bCs/>
                <w:lang w:val="eu-ES"/>
              </w:rPr>
              <w:t>Kidea</w:t>
            </w:r>
          </w:p>
        </w:tc>
        <w:tc>
          <w:tcPr>
            <w:tcW w:w="2835" w:type="dxa"/>
            <w:shd w:val="clear" w:color="auto" w:fill="AEAAAA" w:themeFill="background2" w:themeFillShade="BF"/>
          </w:tcPr>
          <w:p w14:paraId="79294419" w14:textId="39FBF96D" w:rsidR="005878E1" w:rsidRPr="00B855CB" w:rsidRDefault="005878E1" w:rsidP="005878E1">
            <w:pPr>
              <w:jc w:val="center"/>
              <w:rPr>
                <w:rFonts w:eastAsiaTheme="majorEastAsia"/>
                <w:b/>
                <w:bCs/>
                <w:lang w:val="eu-ES"/>
              </w:rPr>
            </w:pPr>
            <w:r w:rsidRPr="00B855CB">
              <w:rPr>
                <w:rFonts w:eastAsiaTheme="majorEastAsia"/>
                <w:b/>
                <w:bCs/>
                <w:lang w:val="eu-ES"/>
              </w:rPr>
              <w:t>Kostua (€/ordu)</w:t>
            </w:r>
          </w:p>
        </w:tc>
      </w:tr>
      <w:tr w:rsidR="005878E1" w:rsidRPr="00B855CB" w14:paraId="40124A44" w14:textId="77777777" w:rsidTr="005878E1">
        <w:trPr>
          <w:jc w:val="center"/>
        </w:trPr>
        <w:tc>
          <w:tcPr>
            <w:tcW w:w="2835" w:type="dxa"/>
          </w:tcPr>
          <w:p w14:paraId="40EDCB98" w14:textId="141365EB" w:rsidR="005878E1" w:rsidRPr="00B855CB" w:rsidRDefault="005878E1" w:rsidP="005878E1">
            <w:pPr>
              <w:jc w:val="center"/>
              <w:rPr>
                <w:rFonts w:eastAsiaTheme="majorEastAsia"/>
                <w:lang w:val="eu-ES"/>
              </w:rPr>
            </w:pPr>
            <w:r w:rsidRPr="00B855CB">
              <w:rPr>
                <w:rFonts w:eastAsiaTheme="majorEastAsia"/>
                <w:lang w:val="eu-ES"/>
              </w:rPr>
              <w:t>Proiektuko zuzendaria</w:t>
            </w:r>
          </w:p>
        </w:tc>
        <w:tc>
          <w:tcPr>
            <w:tcW w:w="2835" w:type="dxa"/>
          </w:tcPr>
          <w:p w14:paraId="7DA86407" w14:textId="2D2B740F" w:rsidR="005878E1" w:rsidRPr="00B855CB" w:rsidRDefault="005878E1" w:rsidP="005878E1">
            <w:pPr>
              <w:jc w:val="center"/>
              <w:rPr>
                <w:rFonts w:eastAsiaTheme="majorEastAsia"/>
                <w:lang w:val="eu-ES"/>
              </w:rPr>
            </w:pPr>
            <w:r w:rsidRPr="00B855CB">
              <w:rPr>
                <w:rFonts w:eastAsiaTheme="majorEastAsia"/>
                <w:lang w:val="eu-ES"/>
              </w:rPr>
              <w:t>100</w:t>
            </w:r>
          </w:p>
        </w:tc>
      </w:tr>
      <w:tr w:rsidR="005878E1" w:rsidRPr="00B855CB" w14:paraId="3463C464" w14:textId="77777777" w:rsidTr="005878E1">
        <w:trPr>
          <w:jc w:val="center"/>
        </w:trPr>
        <w:tc>
          <w:tcPr>
            <w:tcW w:w="2835" w:type="dxa"/>
          </w:tcPr>
          <w:p w14:paraId="18B7F7EF" w14:textId="0465F201" w:rsidR="005878E1" w:rsidRPr="00B855CB" w:rsidRDefault="005878E1" w:rsidP="005878E1">
            <w:pPr>
              <w:jc w:val="center"/>
              <w:rPr>
                <w:rFonts w:eastAsiaTheme="majorEastAsia"/>
                <w:lang w:val="eu-ES"/>
              </w:rPr>
            </w:pPr>
            <w:r w:rsidRPr="00B855CB">
              <w:rPr>
                <w:rFonts w:eastAsiaTheme="majorEastAsia"/>
                <w:lang w:val="eu-ES"/>
              </w:rPr>
              <w:t>Arkitektoa</w:t>
            </w:r>
          </w:p>
        </w:tc>
        <w:tc>
          <w:tcPr>
            <w:tcW w:w="2835" w:type="dxa"/>
          </w:tcPr>
          <w:p w14:paraId="64AF4E82" w14:textId="43FDDDB6" w:rsidR="005878E1" w:rsidRPr="00B855CB" w:rsidRDefault="005878E1" w:rsidP="005878E1">
            <w:pPr>
              <w:jc w:val="center"/>
              <w:rPr>
                <w:rFonts w:eastAsiaTheme="majorEastAsia"/>
                <w:lang w:val="eu-ES"/>
              </w:rPr>
            </w:pPr>
            <w:r w:rsidRPr="00B855CB">
              <w:rPr>
                <w:rFonts w:eastAsiaTheme="majorEastAsia"/>
                <w:lang w:val="eu-ES"/>
              </w:rPr>
              <w:t>70</w:t>
            </w:r>
          </w:p>
        </w:tc>
      </w:tr>
      <w:tr w:rsidR="005878E1" w:rsidRPr="00B855CB" w14:paraId="5F89BF8A" w14:textId="77777777" w:rsidTr="005878E1">
        <w:trPr>
          <w:jc w:val="center"/>
        </w:trPr>
        <w:tc>
          <w:tcPr>
            <w:tcW w:w="2835" w:type="dxa"/>
          </w:tcPr>
          <w:p w14:paraId="72721122" w14:textId="25A6D534" w:rsidR="005878E1" w:rsidRPr="00B855CB" w:rsidRDefault="005878E1" w:rsidP="005878E1">
            <w:pPr>
              <w:jc w:val="center"/>
              <w:rPr>
                <w:rFonts w:eastAsiaTheme="majorEastAsia"/>
                <w:lang w:val="eu-ES"/>
              </w:rPr>
            </w:pPr>
            <w:r w:rsidRPr="00B855CB">
              <w:rPr>
                <w:rFonts w:eastAsiaTheme="majorEastAsia"/>
                <w:lang w:val="eu-ES"/>
              </w:rPr>
              <w:t>Analista</w:t>
            </w:r>
          </w:p>
        </w:tc>
        <w:tc>
          <w:tcPr>
            <w:tcW w:w="2835" w:type="dxa"/>
          </w:tcPr>
          <w:p w14:paraId="1D083945" w14:textId="1F58CAFD" w:rsidR="005878E1" w:rsidRPr="00B855CB" w:rsidRDefault="005878E1" w:rsidP="005878E1">
            <w:pPr>
              <w:jc w:val="center"/>
              <w:rPr>
                <w:rFonts w:eastAsiaTheme="majorEastAsia"/>
                <w:lang w:val="eu-ES"/>
              </w:rPr>
            </w:pPr>
            <w:r w:rsidRPr="00B855CB">
              <w:rPr>
                <w:rFonts w:eastAsiaTheme="majorEastAsia"/>
                <w:lang w:val="eu-ES"/>
              </w:rPr>
              <w:t>70</w:t>
            </w:r>
          </w:p>
        </w:tc>
      </w:tr>
      <w:tr w:rsidR="005878E1" w:rsidRPr="00B855CB" w14:paraId="35139151" w14:textId="77777777" w:rsidTr="005878E1">
        <w:trPr>
          <w:jc w:val="center"/>
        </w:trPr>
        <w:tc>
          <w:tcPr>
            <w:tcW w:w="2835" w:type="dxa"/>
          </w:tcPr>
          <w:p w14:paraId="4286092B" w14:textId="3CE961F6" w:rsidR="005878E1" w:rsidRPr="00B855CB" w:rsidRDefault="005878E1" w:rsidP="005878E1">
            <w:pPr>
              <w:jc w:val="center"/>
              <w:rPr>
                <w:rFonts w:eastAsiaTheme="majorEastAsia"/>
                <w:lang w:val="eu-ES"/>
              </w:rPr>
            </w:pPr>
            <w:r w:rsidRPr="00B855CB">
              <w:rPr>
                <w:rFonts w:eastAsiaTheme="majorEastAsia"/>
                <w:lang w:val="eu-ES"/>
              </w:rPr>
              <w:t>Garatzailea</w:t>
            </w:r>
          </w:p>
        </w:tc>
        <w:tc>
          <w:tcPr>
            <w:tcW w:w="2835" w:type="dxa"/>
          </w:tcPr>
          <w:p w14:paraId="2B1A9003" w14:textId="612C390C" w:rsidR="005878E1" w:rsidRPr="00B855CB" w:rsidRDefault="005878E1" w:rsidP="005878E1">
            <w:pPr>
              <w:jc w:val="center"/>
              <w:rPr>
                <w:rFonts w:eastAsiaTheme="majorEastAsia"/>
                <w:lang w:val="eu-ES"/>
              </w:rPr>
            </w:pPr>
            <w:r w:rsidRPr="00B855CB">
              <w:rPr>
                <w:rFonts w:eastAsiaTheme="majorEastAsia"/>
                <w:lang w:val="eu-ES"/>
              </w:rPr>
              <w:t>50</w:t>
            </w:r>
          </w:p>
        </w:tc>
      </w:tr>
      <w:tr w:rsidR="005878E1" w:rsidRPr="00B855CB" w14:paraId="299F62B7" w14:textId="77777777" w:rsidTr="005878E1">
        <w:trPr>
          <w:jc w:val="center"/>
        </w:trPr>
        <w:tc>
          <w:tcPr>
            <w:tcW w:w="2835" w:type="dxa"/>
          </w:tcPr>
          <w:p w14:paraId="331EACD2" w14:textId="6BF1DCD2" w:rsidR="005878E1" w:rsidRPr="00B855CB" w:rsidRDefault="005878E1" w:rsidP="005878E1">
            <w:pPr>
              <w:jc w:val="center"/>
              <w:rPr>
                <w:rFonts w:eastAsiaTheme="majorEastAsia"/>
                <w:lang w:val="eu-ES"/>
              </w:rPr>
            </w:pPr>
            <w:r w:rsidRPr="00B855CB">
              <w:rPr>
                <w:rFonts w:eastAsiaTheme="majorEastAsia"/>
                <w:lang w:val="eu-ES"/>
              </w:rPr>
              <w:t>Probatzailea</w:t>
            </w:r>
          </w:p>
        </w:tc>
        <w:tc>
          <w:tcPr>
            <w:tcW w:w="2835" w:type="dxa"/>
          </w:tcPr>
          <w:p w14:paraId="3AD8C8E2" w14:textId="17062C1D" w:rsidR="005878E1" w:rsidRPr="00B855CB" w:rsidRDefault="005878E1" w:rsidP="005878E1">
            <w:pPr>
              <w:keepNext/>
              <w:jc w:val="center"/>
              <w:rPr>
                <w:rFonts w:eastAsiaTheme="majorEastAsia"/>
                <w:lang w:val="eu-ES"/>
              </w:rPr>
            </w:pPr>
            <w:r w:rsidRPr="00B855CB">
              <w:rPr>
                <w:rFonts w:eastAsiaTheme="majorEastAsia"/>
                <w:lang w:val="eu-ES"/>
              </w:rPr>
              <w:t>50</w:t>
            </w:r>
          </w:p>
        </w:tc>
      </w:tr>
    </w:tbl>
    <w:bookmarkStart w:id="616" w:name="_Ref73964100"/>
    <w:bookmarkStart w:id="617" w:name="_Ref73964070"/>
    <w:p w14:paraId="5EEB57C7" w14:textId="27553D67" w:rsidR="005878E1" w:rsidRPr="00B855CB" w:rsidRDefault="005878E1" w:rsidP="005878E1">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618" w:name="_Toc74928472"/>
      <w:r w:rsidR="006F125A">
        <w:rPr>
          <w:noProof/>
          <w:lang w:val="eu-ES"/>
        </w:rPr>
        <w:t>15</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6F125A">
        <w:rPr>
          <w:noProof/>
          <w:lang w:val="eu-ES"/>
        </w:rPr>
        <w:t>1</w:t>
      </w:r>
      <w:r w:rsidRPr="00B855CB">
        <w:rPr>
          <w:lang w:val="eu-ES"/>
        </w:rPr>
        <w:fldChar w:fldCharType="end"/>
      </w:r>
      <w:r w:rsidRPr="00B855CB">
        <w:rPr>
          <w:lang w:val="eu-ES"/>
        </w:rPr>
        <w:t>. Taula</w:t>
      </w:r>
      <w:bookmarkEnd w:id="616"/>
      <w:r w:rsidRPr="00B855CB">
        <w:rPr>
          <w:lang w:val="eu-ES"/>
        </w:rPr>
        <w:t>. Software taldeko kideen kostu baremoa.</w:t>
      </w:r>
      <w:bookmarkEnd w:id="617"/>
      <w:bookmarkEnd w:id="618"/>
    </w:p>
    <w:p w14:paraId="7D658276" w14:textId="606FA839" w:rsidR="000F1367" w:rsidRPr="00B855CB" w:rsidRDefault="00C20AAE" w:rsidP="007D17FC">
      <w:pPr>
        <w:jc w:val="both"/>
        <w:rPr>
          <w:lang w:val="eu-ES"/>
        </w:rPr>
      </w:pPr>
      <w:r w:rsidRPr="00B855CB">
        <w:rPr>
          <w:lang w:val="eu-ES"/>
        </w:rPr>
        <w:t>Erabilitako erreminta guztiak doakoak izan dira, beraz, arkitektura propioa eraikitzearen erabakia egokia izan da. Bizagiren arkitektura erabiliz bere lizentziak eta urteroko mantenuak proiektuaren kostua handituko lukete. Beste alde batetik, ez dira aurkitu erabilitako erreminten premium lizentziarik, baina egotekotan aurrekontuan sartu daitezke, sistemaren kalitatea handitzeko asmoz.</w:t>
      </w:r>
      <w:r w:rsidR="000F1367" w:rsidRPr="00B855CB">
        <w:rPr>
          <w:lang w:val="eu-ES"/>
        </w:rPr>
        <w:t xml:space="preserve"> </w:t>
      </w:r>
      <w:r w:rsidR="001102BD" w:rsidRPr="00B855CB">
        <w:rPr>
          <w:lang w:val="eu-ES"/>
        </w:rPr>
        <w:fldChar w:fldCharType="begin"/>
      </w:r>
      <w:r w:rsidR="001102BD" w:rsidRPr="00B855CB">
        <w:rPr>
          <w:lang w:val="eu-ES"/>
        </w:rPr>
        <w:instrText xml:space="preserve"> REF _Ref72924044 \h </w:instrText>
      </w:r>
      <w:r w:rsidR="007D17FC" w:rsidRPr="00B855CB">
        <w:rPr>
          <w:lang w:val="eu-ES"/>
        </w:rPr>
        <w:instrText xml:space="preserve"> \* MERGEFORMAT </w:instrText>
      </w:r>
      <w:r w:rsidR="001102BD" w:rsidRPr="00B855CB">
        <w:rPr>
          <w:lang w:val="eu-ES"/>
        </w:rPr>
      </w:r>
      <w:r w:rsidR="001102BD" w:rsidRPr="00B855CB">
        <w:rPr>
          <w:lang w:val="eu-ES"/>
        </w:rPr>
        <w:fldChar w:fldCharType="separate"/>
      </w:r>
      <w:ins w:id="619" w:author="Julen Etxaniz Aragoneses" w:date="2021-08-23T12:18:00Z">
        <w:r w:rsidR="006F125A">
          <w:rPr>
            <w:lang w:val="eu-ES"/>
          </w:rPr>
          <w:t>15</w:t>
        </w:r>
        <w:r w:rsidR="006F125A" w:rsidRPr="00B855CB">
          <w:rPr>
            <w:lang w:val="eu-ES"/>
          </w:rPr>
          <w:t>.</w:t>
        </w:r>
        <w:r w:rsidR="006F125A">
          <w:rPr>
            <w:lang w:val="eu-ES"/>
          </w:rPr>
          <w:t>2</w:t>
        </w:r>
        <w:r w:rsidR="006F125A" w:rsidRPr="00B855CB">
          <w:rPr>
            <w:lang w:val="eu-ES"/>
          </w:rPr>
          <w:t>. Taula</w:t>
        </w:r>
      </w:ins>
      <w:del w:id="620" w:author="Julen Etxaniz Aragoneses" w:date="2021-08-23T12:16:00Z">
        <w:r w:rsidR="00B94161" w:rsidDel="006B278F">
          <w:rPr>
            <w:lang w:val="eu-ES"/>
          </w:rPr>
          <w:delText>15</w:delText>
        </w:r>
        <w:r w:rsidR="00B94161" w:rsidRPr="00B855CB" w:rsidDel="006B278F">
          <w:rPr>
            <w:lang w:val="eu-ES"/>
          </w:rPr>
          <w:delText>.</w:delText>
        </w:r>
        <w:r w:rsidR="00B94161" w:rsidDel="006B278F">
          <w:rPr>
            <w:lang w:val="eu-ES"/>
          </w:rPr>
          <w:delText>2</w:delText>
        </w:r>
        <w:r w:rsidR="00B94161" w:rsidRPr="00B855CB" w:rsidDel="006B278F">
          <w:rPr>
            <w:lang w:val="eu-ES"/>
          </w:rPr>
          <w:delText>. Taula</w:delText>
        </w:r>
      </w:del>
      <w:r w:rsidR="001102BD" w:rsidRPr="00B855CB">
        <w:rPr>
          <w:lang w:val="eu-ES"/>
        </w:rPr>
        <w:fldChar w:fldCharType="end"/>
      </w:r>
      <w:r w:rsidR="007B583C" w:rsidRPr="00B855CB">
        <w:rPr>
          <w:lang w:val="eu-ES"/>
        </w:rPr>
        <w:t xml:space="preserve">n </w:t>
      </w:r>
      <w:r w:rsidRPr="00B855CB">
        <w:rPr>
          <w:lang w:val="eu-ES"/>
        </w:rPr>
        <w:t>proposatutako sistema bideragarria izateko aurrekontua ikus daiteke:</w:t>
      </w:r>
    </w:p>
    <w:tbl>
      <w:tblPr>
        <w:tblW w:w="6960" w:type="dxa"/>
        <w:jc w:val="center"/>
        <w:tblCellMar>
          <w:left w:w="70" w:type="dxa"/>
          <w:right w:w="70" w:type="dxa"/>
        </w:tblCellMar>
        <w:tblLook w:val="04A0" w:firstRow="1" w:lastRow="0" w:firstColumn="1" w:lastColumn="0" w:noHBand="0" w:noVBand="1"/>
      </w:tblPr>
      <w:tblGrid>
        <w:gridCol w:w="1160"/>
        <w:gridCol w:w="1160"/>
        <w:gridCol w:w="1160"/>
        <w:gridCol w:w="1160"/>
        <w:gridCol w:w="1160"/>
        <w:gridCol w:w="1160"/>
      </w:tblGrid>
      <w:tr w:rsidR="001102BD" w:rsidRPr="00B855CB" w14:paraId="6276EC39" w14:textId="77777777" w:rsidTr="001102BD">
        <w:trPr>
          <w:trHeight w:val="504"/>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2EC412A0" w14:textId="77777777" w:rsidR="001102BD" w:rsidRPr="00B855CB" w:rsidRDefault="001102BD" w:rsidP="001102BD">
            <w:pPr>
              <w:spacing w:after="0" w:line="240" w:lineRule="auto"/>
              <w:jc w:val="center"/>
              <w:rPr>
                <w:rFonts w:ascii="Calibri" w:eastAsia="Times New Roman" w:hAnsi="Calibri" w:cs="Calibri"/>
                <w:b/>
                <w:bCs/>
                <w:color w:val="000000"/>
                <w:szCs w:val="20"/>
                <w:lang w:val="eu-ES" w:eastAsia="es-ES"/>
              </w:rPr>
            </w:pPr>
            <w:r w:rsidRPr="00B855CB">
              <w:rPr>
                <w:rFonts w:ascii="Calibri" w:eastAsia="Times New Roman" w:hAnsi="Calibri" w:cs="Calibri"/>
                <w:b/>
                <w:bCs/>
                <w:color w:val="000000"/>
                <w:szCs w:val="20"/>
                <w:lang w:val="eu-ES" w:eastAsia="es-ES"/>
              </w:rPr>
              <w:t>PARTIDA</w:t>
            </w:r>
          </w:p>
        </w:tc>
        <w:tc>
          <w:tcPr>
            <w:tcW w:w="2320" w:type="dxa"/>
            <w:gridSpan w:val="2"/>
            <w:tcBorders>
              <w:top w:val="single" w:sz="8" w:space="0" w:color="auto"/>
              <w:left w:val="nil"/>
              <w:bottom w:val="single" w:sz="8" w:space="0" w:color="auto"/>
              <w:right w:val="single" w:sz="8" w:space="0" w:color="000000"/>
            </w:tcBorders>
            <w:shd w:val="clear" w:color="000000" w:fill="AEAAAA"/>
            <w:vAlign w:val="center"/>
            <w:hideMark/>
          </w:tcPr>
          <w:p w14:paraId="330B532D" w14:textId="77777777" w:rsidR="001102BD" w:rsidRPr="00B855CB" w:rsidRDefault="001102BD" w:rsidP="001102BD">
            <w:pPr>
              <w:spacing w:after="0" w:line="240" w:lineRule="auto"/>
              <w:jc w:val="center"/>
              <w:rPr>
                <w:rFonts w:ascii="Calibri" w:eastAsia="Times New Roman" w:hAnsi="Calibri" w:cs="Calibri"/>
                <w:b/>
                <w:bCs/>
                <w:color w:val="000000"/>
                <w:szCs w:val="20"/>
                <w:lang w:val="eu-ES" w:eastAsia="es-ES"/>
              </w:rPr>
            </w:pPr>
            <w:r w:rsidRPr="00B855CB">
              <w:rPr>
                <w:rFonts w:ascii="Calibri" w:eastAsia="Times New Roman" w:hAnsi="Calibri" w:cs="Calibri"/>
                <w:b/>
                <w:bCs/>
                <w:color w:val="000000"/>
                <w:szCs w:val="20"/>
                <w:lang w:val="eu-ES" w:eastAsia="es-ES"/>
              </w:rPr>
              <w:t>PARAMETROAK</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5482B106" w14:textId="77777777" w:rsidR="001102BD" w:rsidRPr="00B855CB" w:rsidRDefault="001102BD" w:rsidP="001102BD">
            <w:pPr>
              <w:spacing w:after="0" w:line="240" w:lineRule="auto"/>
              <w:jc w:val="center"/>
              <w:rPr>
                <w:rFonts w:ascii="Calibri" w:eastAsia="Times New Roman" w:hAnsi="Calibri" w:cs="Calibri"/>
                <w:b/>
                <w:bCs/>
                <w:color w:val="000000"/>
                <w:szCs w:val="20"/>
                <w:lang w:val="eu-ES" w:eastAsia="es-ES"/>
              </w:rPr>
            </w:pPr>
            <w:r w:rsidRPr="00B855CB">
              <w:rPr>
                <w:rFonts w:ascii="Calibri" w:eastAsia="Times New Roman" w:hAnsi="Calibri" w:cs="Calibri"/>
                <w:b/>
                <w:bCs/>
                <w:color w:val="000000"/>
                <w:szCs w:val="20"/>
                <w:lang w:val="eu-ES" w:eastAsia="es-ES"/>
              </w:rPr>
              <w:t>TOTALA BEZ GABE</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34CE1E8E" w14:textId="77777777" w:rsidR="001102BD" w:rsidRPr="00B855CB" w:rsidRDefault="001102BD" w:rsidP="001102BD">
            <w:pPr>
              <w:spacing w:after="0" w:line="240" w:lineRule="auto"/>
              <w:jc w:val="center"/>
              <w:rPr>
                <w:rFonts w:ascii="Calibri" w:eastAsia="Times New Roman" w:hAnsi="Calibri" w:cs="Calibri"/>
                <w:b/>
                <w:bCs/>
                <w:color w:val="000000"/>
                <w:szCs w:val="20"/>
                <w:lang w:val="eu-ES" w:eastAsia="es-ES"/>
              </w:rPr>
            </w:pPr>
            <w:r w:rsidRPr="00B855CB">
              <w:rPr>
                <w:rFonts w:ascii="Calibri" w:eastAsia="Times New Roman" w:hAnsi="Calibri" w:cs="Calibri"/>
                <w:b/>
                <w:bCs/>
                <w:color w:val="000000"/>
                <w:szCs w:val="20"/>
                <w:lang w:val="eu-ES" w:eastAsia="es-ES"/>
              </w:rPr>
              <w:t>TOTALA BEZ BARNE</w:t>
            </w:r>
          </w:p>
        </w:tc>
      </w:tr>
      <w:tr w:rsidR="001102BD" w:rsidRPr="00B855CB" w14:paraId="30AFD9D3"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07514138" w14:textId="77777777" w:rsidR="001102BD" w:rsidRPr="00B855CB" w:rsidRDefault="001102BD" w:rsidP="001102BD">
            <w:pPr>
              <w:spacing w:after="0" w:line="240" w:lineRule="auto"/>
              <w:jc w:val="center"/>
              <w:rPr>
                <w:rFonts w:ascii="Calibri" w:eastAsia="Times New Roman" w:hAnsi="Calibri" w:cs="Calibri"/>
                <w:b/>
                <w:bCs/>
                <w:color w:val="000000"/>
                <w:szCs w:val="20"/>
                <w:lang w:val="eu-ES" w:eastAsia="es-ES"/>
              </w:rPr>
            </w:pPr>
            <w:r w:rsidRPr="00B855CB">
              <w:rPr>
                <w:rFonts w:ascii="Calibri" w:eastAsia="Times New Roman" w:hAnsi="Calibri" w:cs="Calibri"/>
                <w:b/>
                <w:bCs/>
                <w:color w:val="000000"/>
                <w:szCs w:val="20"/>
                <w:lang w:val="eu-ES" w:eastAsia="es-ES"/>
              </w:rPr>
              <w:t>Giza Baliabideak</w:t>
            </w:r>
          </w:p>
        </w:tc>
        <w:tc>
          <w:tcPr>
            <w:tcW w:w="1160" w:type="dxa"/>
            <w:tcBorders>
              <w:top w:val="nil"/>
              <w:left w:val="nil"/>
              <w:bottom w:val="single" w:sz="8" w:space="0" w:color="auto"/>
              <w:right w:val="single" w:sz="8" w:space="0" w:color="auto"/>
            </w:tcBorders>
            <w:shd w:val="clear" w:color="000000" w:fill="AEAAAA"/>
            <w:vAlign w:val="center"/>
            <w:hideMark/>
          </w:tcPr>
          <w:p w14:paraId="533FB425" w14:textId="77777777" w:rsidR="001102BD" w:rsidRPr="00B855CB" w:rsidRDefault="001102BD" w:rsidP="001102BD">
            <w:pPr>
              <w:spacing w:after="0" w:line="240" w:lineRule="auto"/>
              <w:jc w:val="center"/>
              <w:rPr>
                <w:rFonts w:ascii="Calibri" w:eastAsia="Times New Roman" w:hAnsi="Calibri" w:cs="Calibri"/>
                <w:b/>
                <w:bCs/>
                <w:color w:val="000000"/>
                <w:szCs w:val="20"/>
                <w:lang w:val="eu-ES" w:eastAsia="es-ES"/>
              </w:rPr>
            </w:pPr>
            <w:r w:rsidRPr="00B855CB">
              <w:rPr>
                <w:rFonts w:ascii="Calibri" w:eastAsia="Times New Roman" w:hAnsi="Calibri" w:cs="Calibri"/>
                <w:b/>
                <w:bCs/>
                <w:color w:val="000000"/>
                <w:szCs w:val="20"/>
                <w:lang w:val="eu-ES" w:eastAsia="es-ES"/>
              </w:rPr>
              <w:t>Orduak</w:t>
            </w:r>
          </w:p>
        </w:tc>
        <w:tc>
          <w:tcPr>
            <w:tcW w:w="1160" w:type="dxa"/>
            <w:tcBorders>
              <w:top w:val="nil"/>
              <w:left w:val="nil"/>
              <w:bottom w:val="single" w:sz="8" w:space="0" w:color="auto"/>
              <w:right w:val="single" w:sz="8" w:space="0" w:color="auto"/>
            </w:tcBorders>
            <w:shd w:val="clear" w:color="000000" w:fill="AEAAAA"/>
            <w:vAlign w:val="center"/>
            <w:hideMark/>
          </w:tcPr>
          <w:p w14:paraId="4DEECF20" w14:textId="77777777" w:rsidR="001102BD" w:rsidRPr="00B855CB" w:rsidRDefault="001102BD" w:rsidP="001102BD">
            <w:pPr>
              <w:spacing w:after="0" w:line="240" w:lineRule="auto"/>
              <w:jc w:val="center"/>
              <w:rPr>
                <w:rFonts w:ascii="Calibri" w:eastAsia="Times New Roman" w:hAnsi="Calibri" w:cs="Calibri"/>
                <w:b/>
                <w:bCs/>
                <w:color w:val="000000"/>
                <w:szCs w:val="20"/>
                <w:lang w:val="eu-ES" w:eastAsia="es-ES"/>
              </w:rPr>
            </w:pPr>
            <w:r w:rsidRPr="00B855CB">
              <w:rPr>
                <w:rFonts w:ascii="Calibri" w:eastAsia="Times New Roman" w:hAnsi="Calibri" w:cs="Calibri"/>
                <w:b/>
                <w:bCs/>
                <w:color w:val="000000"/>
                <w:szCs w:val="20"/>
                <w:lang w:val="eu-ES" w:eastAsia="es-ES"/>
              </w:rPr>
              <w:t>Kostua</w:t>
            </w:r>
          </w:p>
        </w:tc>
        <w:tc>
          <w:tcPr>
            <w:tcW w:w="1160" w:type="dxa"/>
            <w:tcBorders>
              <w:top w:val="nil"/>
              <w:left w:val="nil"/>
              <w:bottom w:val="single" w:sz="8" w:space="0" w:color="auto"/>
              <w:right w:val="single" w:sz="8" w:space="0" w:color="auto"/>
            </w:tcBorders>
            <w:shd w:val="clear" w:color="000000" w:fill="AEAAAA"/>
            <w:vAlign w:val="center"/>
            <w:hideMark/>
          </w:tcPr>
          <w:p w14:paraId="5D8CD6BD"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F1701E0"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 </w:t>
            </w:r>
          </w:p>
        </w:tc>
      </w:tr>
      <w:tr w:rsidR="001102BD" w:rsidRPr="00B855CB" w14:paraId="5F31DDF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5443969"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055B4F1C"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Zuzendaria</w:t>
            </w:r>
          </w:p>
        </w:tc>
        <w:tc>
          <w:tcPr>
            <w:tcW w:w="1160" w:type="dxa"/>
            <w:tcBorders>
              <w:top w:val="nil"/>
              <w:left w:val="nil"/>
              <w:bottom w:val="single" w:sz="8" w:space="0" w:color="auto"/>
              <w:right w:val="single" w:sz="8" w:space="0" w:color="auto"/>
            </w:tcBorders>
            <w:shd w:val="clear" w:color="auto" w:fill="auto"/>
            <w:vAlign w:val="center"/>
            <w:hideMark/>
          </w:tcPr>
          <w:p w14:paraId="1AF6901C"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00338B9"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100</w:t>
            </w:r>
          </w:p>
        </w:tc>
        <w:tc>
          <w:tcPr>
            <w:tcW w:w="1160" w:type="dxa"/>
            <w:tcBorders>
              <w:top w:val="nil"/>
              <w:left w:val="nil"/>
              <w:bottom w:val="single" w:sz="8" w:space="0" w:color="auto"/>
              <w:right w:val="single" w:sz="8" w:space="0" w:color="auto"/>
            </w:tcBorders>
            <w:shd w:val="clear" w:color="auto" w:fill="auto"/>
            <w:vAlign w:val="center"/>
            <w:hideMark/>
          </w:tcPr>
          <w:p w14:paraId="16A3CDAD"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162FBB"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r>
      <w:tr w:rsidR="001102BD" w:rsidRPr="00B855CB" w14:paraId="32A960F1"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71DBB7E"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6AAE8FB6"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Arkitektoa</w:t>
            </w:r>
          </w:p>
        </w:tc>
        <w:tc>
          <w:tcPr>
            <w:tcW w:w="1160" w:type="dxa"/>
            <w:tcBorders>
              <w:top w:val="nil"/>
              <w:left w:val="nil"/>
              <w:bottom w:val="single" w:sz="8" w:space="0" w:color="auto"/>
              <w:right w:val="single" w:sz="8" w:space="0" w:color="auto"/>
            </w:tcBorders>
            <w:shd w:val="clear" w:color="auto" w:fill="auto"/>
            <w:vAlign w:val="center"/>
            <w:hideMark/>
          </w:tcPr>
          <w:p w14:paraId="45CC2923"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52EC65"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3C43BFE0"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E24BE68"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r>
      <w:tr w:rsidR="001102BD" w:rsidRPr="00B855CB" w14:paraId="26C2357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6F8CA21"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316F1FE4"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Analista</w:t>
            </w:r>
          </w:p>
        </w:tc>
        <w:tc>
          <w:tcPr>
            <w:tcW w:w="1160" w:type="dxa"/>
            <w:tcBorders>
              <w:top w:val="nil"/>
              <w:left w:val="nil"/>
              <w:bottom w:val="single" w:sz="8" w:space="0" w:color="auto"/>
              <w:right w:val="single" w:sz="8" w:space="0" w:color="auto"/>
            </w:tcBorders>
            <w:shd w:val="clear" w:color="auto" w:fill="auto"/>
            <w:vAlign w:val="center"/>
            <w:hideMark/>
          </w:tcPr>
          <w:p w14:paraId="0F2747BF"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F81CA9"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79707B06"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B2C8A4A"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r>
      <w:tr w:rsidR="001102BD" w:rsidRPr="00B855CB" w14:paraId="58B6435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038AD8F3"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00B1A245"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Garatzailea</w:t>
            </w:r>
          </w:p>
        </w:tc>
        <w:tc>
          <w:tcPr>
            <w:tcW w:w="1160" w:type="dxa"/>
            <w:tcBorders>
              <w:top w:val="nil"/>
              <w:left w:val="nil"/>
              <w:bottom w:val="single" w:sz="8" w:space="0" w:color="auto"/>
              <w:right w:val="single" w:sz="8" w:space="0" w:color="auto"/>
            </w:tcBorders>
            <w:shd w:val="clear" w:color="auto" w:fill="auto"/>
            <w:vAlign w:val="center"/>
            <w:hideMark/>
          </w:tcPr>
          <w:p w14:paraId="39AAE930"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CC0B226"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377F4DB2"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9D4831A"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r>
      <w:tr w:rsidR="001102BD" w:rsidRPr="00B855CB" w14:paraId="0FD4330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341C0E9"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6C928ADA" w14:textId="46CB5726" w:rsidR="001102BD" w:rsidRPr="00B855CB" w:rsidRDefault="005878E1"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Probatzailea</w:t>
            </w:r>
          </w:p>
        </w:tc>
        <w:tc>
          <w:tcPr>
            <w:tcW w:w="1160" w:type="dxa"/>
            <w:tcBorders>
              <w:top w:val="nil"/>
              <w:left w:val="nil"/>
              <w:bottom w:val="single" w:sz="8" w:space="0" w:color="auto"/>
              <w:right w:val="single" w:sz="8" w:space="0" w:color="auto"/>
            </w:tcBorders>
            <w:shd w:val="clear" w:color="auto" w:fill="auto"/>
            <w:vAlign w:val="center"/>
            <w:hideMark/>
          </w:tcPr>
          <w:p w14:paraId="4CE5AFBA"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2934704"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07183322"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6E4830"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r>
      <w:tr w:rsidR="001102BD" w:rsidRPr="00B855CB" w14:paraId="0DB1368F"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5AB75CDA" w14:textId="77777777" w:rsidR="001102BD" w:rsidRPr="00B855CB" w:rsidRDefault="001102BD" w:rsidP="001102BD">
            <w:pPr>
              <w:spacing w:after="0" w:line="240" w:lineRule="auto"/>
              <w:jc w:val="center"/>
              <w:rPr>
                <w:rFonts w:ascii="Calibri" w:eastAsia="Times New Roman" w:hAnsi="Calibri" w:cs="Calibri"/>
                <w:b/>
                <w:bCs/>
                <w:color w:val="000000"/>
                <w:szCs w:val="20"/>
                <w:lang w:val="eu-ES" w:eastAsia="es-ES"/>
              </w:rPr>
            </w:pPr>
            <w:r w:rsidRPr="00B855CB">
              <w:rPr>
                <w:rFonts w:ascii="Calibri" w:eastAsia="Times New Roman" w:hAnsi="Calibri" w:cs="Calibri"/>
                <w:b/>
                <w:bCs/>
                <w:color w:val="000000"/>
                <w:szCs w:val="20"/>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4771FCF3"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B01C360"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r>
      <w:tr w:rsidR="001102BD" w:rsidRPr="00B855CB" w14:paraId="04E6ACF1"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6286C904" w14:textId="77777777" w:rsidR="001102BD" w:rsidRPr="00B855CB" w:rsidRDefault="001102BD" w:rsidP="001102BD">
            <w:pPr>
              <w:spacing w:after="0" w:line="240" w:lineRule="auto"/>
              <w:jc w:val="center"/>
              <w:rPr>
                <w:rFonts w:ascii="Calibri" w:eastAsia="Times New Roman" w:hAnsi="Calibri" w:cs="Calibri"/>
                <w:b/>
                <w:bCs/>
                <w:color w:val="000000"/>
                <w:szCs w:val="20"/>
                <w:lang w:val="eu-ES" w:eastAsia="es-ES"/>
              </w:rPr>
            </w:pPr>
            <w:r w:rsidRPr="00B855CB">
              <w:rPr>
                <w:rFonts w:ascii="Calibri" w:eastAsia="Times New Roman" w:hAnsi="Calibri" w:cs="Calibri"/>
                <w:b/>
                <w:bCs/>
                <w:color w:val="000000"/>
                <w:szCs w:val="20"/>
                <w:lang w:val="eu-ES" w:eastAsia="es-ES"/>
              </w:rPr>
              <w:t>Erremintak</w:t>
            </w:r>
          </w:p>
        </w:tc>
        <w:tc>
          <w:tcPr>
            <w:tcW w:w="1160" w:type="dxa"/>
            <w:tcBorders>
              <w:top w:val="nil"/>
              <w:left w:val="nil"/>
              <w:bottom w:val="single" w:sz="8" w:space="0" w:color="auto"/>
              <w:right w:val="single" w:sz="8" w:space="0" w:color="auto"/>
            </w:tcBorders>
            <w:shd w:val="clear" w:color="000000" w:fill="AEAAAA"/>
            <w:vAlign w:val="center"/>
            <w:hideMark/>
          </w:tcPr>
          <w:p w14:paraId="67DA79B7" w14:textId="77777777" w:rsidR="001102BD" w:rsidRPr="00B855CB" w:rsidRDefault="001102BD" w:rsidP="001102BD">
            <w:pPr>
              <w:spacing w:after="0" w:line="240" w:lineRule="auto"/>
              <w:jc w:val="center"/>
              <w:rPr>
                <w:rFonts w:ascii="Calibri" w:eastAsia="Times New Roman" w:hAnsi="Calibri" w:cs="Calibri"/>
                <w:b/>
                <w:bCs/>
                <w:color w:val="000000"/>
                <w:szCs w:val="20"/>
                <w:lang w:val="eu-ES" w:eastAsia="es-ES"/>
              </w:rPr>
            </w:pPr>
            <w:r w:rsidRPr="00B855CB">
              <w:rPr>
                <w:rFonts w:ascii="Calibri" w:eastAsia="Times New Roman" w:hAnsi="Calibri" w:cs="Calibri"/>
                <w:b/>
                <w:bCs/>
                <w:color w:val="000000"/>
                <w:szCs w:val="20"/>
                <w:lang w:val="eu-ES" w:eastAsia="es-ES"/>
              </w:rPr>
              <w:t>Lizentzia</w:t>
            </w:r>
          </w:p>
        </w:tc>
        <w:tc>
          <w:tcPr>
            <w:tcW w:w="1160" w:type="dxa"/>
            <w:tcBorders>
              <w:top w:val="nil"/>
              <w:left w:val="nil"/>
              <w:bottom w:val="single" w:sz="8" w:space="0" w:color="auto"/>
              <w:right w:val="single" w:sz="8" w:space="0" w:color="auto"/>
            </w:tcBorders>
            <w:shd w:val="clear" w:color="000000" w:fill="AEAAAA"/>
            <w:vAlign w:val="center"/>
            <w:hideMark/>
          </w:tcPr>
          <w:p w14:paraId="437C4476" w14:textId="77777777" w:rsidR="001102BD" w:rsidRPr="00B855CB" w:rsidRDefault="001102BD" w:rsidP="001102BD">
            <w:pPr>
              <w:spacing w:after="0" w:line="240" w:lineRule="auto"/>
              <w:jc w:val="center"/>
              <w:rPr>
                <w:rFonts w:ascii="Calibri" w:eastAsia="Times New Roman" w:hAnsi="Calibri" w:cs="Calibri"/>
                <w:b/>
                <w:bCs/>
                <w:color w:val="000000"/>
                <w:szCs w:val="20"/>
                <w:lang w:val="eu-ES" w:eastAsia="es-ES"/>
              </w:rPr>
            </w:pPr>
            <w:r w:rsidRPr="00B855CB">
              <w:rPr>
                <w:rFonts w:ascii="Calibri" w:eastAsia="Times New Roman" w:hAnsi="Calibri" w:cs="Calibri"/>
                <w:b/>
                <w:bCs/>
                <w:color w:val="000000"/>
                <w:szCs w:val="20"/>
                <w:lang w:val="eu-ES" w:eastAsia="es-ES"/>
              </w:rPr>
              <w:t>Mantenua</w:t>
            </w:r>
          </w:p>
        </w:tc>
        <w:tc>
          <w:tcPr>
            <w:tcW w:w="1160" w:type="dxa"/>
            <w:tcBorders>
              <w:top w:val="nil"/>
              <w:left w:val="nil"/>
              <w:bottom w:val="single" w:sz="8" w:space="0" w:color="auto"/>
              <w:right w:val="single" w:sz="8" w:space="0" w:color="auto"/>
            </w:tcBorders>
            <w:shd w:val="clear" w:color="000000" w:fill="AEAAAA"/>
            <w:vAlign w:val="center"/>
            <w:hideMark/>
          </w:tcPr>
          <w:p w14:paraId="115B3AB0"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3E720EA"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 </w:t>
            </w:r>
          </w:p>
        </w:tc>
      </w:tr>
      <w:tr w:rsidR="001102BD" w:rsidRPr="00B855CB" w14:paraId="72386086"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0855DD0"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376CBA3F"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XAMPP</w:t>
            </w:r>
          </w:p>
        </w:tc>
        <w:tc>
          <w:tcPr>
            <w:tcW w:w="1160" w:type="dxa"/>
            <w:tcBorders>
              <w:top w:val="nil"/>
              <w:left w:val="nil"/>
              <w:bottom w:val="single" w:sz="8" w:space="0" w:color="auto"/>
              <w:right w:val="single" w:sz="8" w:space="0" w:color="auto"/>
            </w:tcBorders>
            <w:shd w:val="clear" w:color="auto" w:fill="auto"/>
            <w:vAlign w:val="center"/>
            <w:hideMark/>
          </w:tcPr>
          <w:p w14:paraId="6131D9E0"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0806228"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8427511"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891F387"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r>
      <w:tr w:rsidR="001102BD" w:rsidRPr="00B855CB" w14:paraId="74572D8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7DBF6C1"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4C96308A"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Drupal</w:t>
            </w:r>
          </w:p>
        </w:tc>
        <w:tc>
          <w:tcPr>
            <w:tcW w:w="1160" w:type="dxa"/>
            <w:tcBorders>
              <w:top w:val="nil"/>
              <w:left w:val="nil"/>
              <w:bottom w:val="single" w:sz="8" w:space="0" w:color="auto"/>
              <w:right w:val="single" w:sz="8" w:space="0" w:color="auto"/>
            </w:tcBorders>
            <w:shd w:val="clear" w:color="auto" w:fill="auto"/>
            <w:vAlign w:val="center"/>
            <w:hideMark/>
          </w:tcPr>
          <w:p w14:paraId="38D103A9"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58648F4"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BA99B52"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B87B18"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r>
      <w:tr w:rsidR="001102BD" w:rsidRPr="00B855CB" w14:paraId="7189A8B8"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F7B27EE"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42B7A7CF"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VSCode</w:t>
            </w:r>
          </w:p>
        </w:tc>
        <w:tc>
          <w:tcPr>
            <w:tcW w:w="1160" w:type="dxa"/>
            <w:tcBorders>
              <w:top w:val="nil"/>
              <w:left w:val="nil"/>
              <w:bottom w:val="single" w:sz="8" w:space="0" w:color="auto"/>
              <w:right w:val="single" w:sz="8" w:space="0" w:color="auto"/>
            </w:tcBorders>
            <w:shd w:val="clear" w:color="auto" w:fill="auto"/>
            <w:vAlign w:val="center"/>
            <w:hideMark/>
          </w:tcPr>
          <w:p w14:paraId="1AAD7B94"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C6AAC45"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5F7BD3"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11E46AA"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r>
      <w:tr w:rsidR="001102BD" w:rsidRPr="00B855CB" w14:paraId="32F3894D"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91A8731"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19C12F75"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PlantUML</w:t>
            </w:r>
          </w:p>
        </w:tc>
        <w:tc>
          <w:tcPr>
            <w:tcW w:w="1160" w:type="dxa"/>
            <w:tcBorders>
              <w:top w:val="nil"/>
              <w:left w:val="nil"/>
              <w:bottom w:val="single" w:sz="8" w:space="0" w:color="auto"/>
              <w:right w:val="single" w:sz="8" w:space="0" w:color="auto"/>
            </w:tcBorders>
            <w:shd w:val="clear" w:color="auto" w:fill="auto"/>
            <w:vAlign w:val="center"/>
            <w:hideMark/>
          </w:tcPr>
          <w:p w14:paraId="23464803"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A4570E2"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508671E"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E68BBA6"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r>
      <w:tr w:rsidR="001102BD" w:rsidRPr="00B855CB" w14:paraId="1B9C43FF"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3E71914"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13B9E065"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Eclipse</w:t>
            </w:r>
          </w:p>
        </w:tc>
        <w:tc>
          <w:tcPr>
            <w:tcW w:w="1160" w:type="dxa"/>
            <w:tcBorders>
              <w:top w:val="nil"/>
              <w:left w:val="nil"/>
              <w:bottom w:val="single" w:sz="8" w:space="0" w:color="auto"/>
              <w:right w:val="single" w:sz="8" w:space="0" w:color="auto"/>
            </w:tcBorders>
            <w:shd w:val="clear" w:color="auto" w:fill="auto"/>
            <w:vAlign w:val="center"/>
            <w:hideMark/>
          </w:tcPr>
          <w:p w14:paraId="5CE24B25"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69BD14"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387A506"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D29B4B"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r>
      <w:tr w:rsidR="001102BD" w:rsidRPr="00B855CB" w14:paraId="0968FF3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54E94682"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6</w:t>
            </w:r>
          </w:p>
        </w:tc>
        <w:tc>
          <w:tcPr>
            <w:tcW w:w="1160" w:type="dxa"/>
            <w:tcBorders>
              <w:top w:val="nil"/>
              <w:left w:val="nil"/>
              <w:bottom w:val="single" w:sz="8" w:space="0" w:color="auto"/>
              <w:right w:val="single" w:sz="8" w:space="0" w:color="auto"/>
            </w:tcBorders>
            <w:shd w:val="clear" w:color="auto" w:fill="auto"/>
            <w:vAlign w:val="center"/>
            <w:hideMark/>
          </w:tcPr>
          <w:p w14:paraId="1442BDE6"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Git</w:t>
            </w:r>
          </w:p>
        </w:tc>
        <w:tc>
          <w:tcPr>
            <w:tcW w:w="1160" w:type="dxa"/>
            <w:tcBorders>
              <w:top w:val="nil"/>
              <w:left w:val="nil"/>
              <w:bottom w:val="single" w:sz="8" w:space="0" w:color="auto"/>
              <w:right w:val="single" w:sz="8" w:space="0" w:color="auto"/>
            </w:tcBorders>
            <w:shd w:val="clear" w:color="auto" w:fill="auto"/>
            <w:vAlign w:val="center"/>
            <w:hideMark/>
          </w:tcPr>
          <w:p w14:paraId="5F7BDDC5"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DF7B7C4"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351B4F2"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0975A1E"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r>
      <w:tr w:rsidR="001102BD" w:rsidRPr="00B855CB" w14:paraId="05F05BD5"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C131A40"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7</w:t>
            </w:r>
          </w:p>
        </w:tc>
        <w:tc>
          <w:tcPr>
            <w:tcW w:w="1160" w:type="dxa"/>
            <w:tcBorders>
              <w:top w:val="nil"/>
              <w:left w:val="nil"/>
              <w:bottom w:val="single" w:sz="8" w:space="0" w:color="auto"/>
              <w:right w:val="single" w:sz="8" w:space="0" w:color="auto"/>
            </w:tcBorders>
            <w:shd w:val="clear" w:color="auto" w:fill="auto"/>
            <w:vAlign w:val="center"/>
            <w:hideMark/>
          </w:tcPr>
          <w:p w14:paraId="23E2D11C"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GitHub</w:t>
            </w:r>
          </w:p>
        </w:tc>
        <w:tc>
          <w:tcPr>
            <w:tcW w:w="1160" w:type="dxa"/>
            <w:tcBorders>
              <w:top w:val="nil"/>
              <w:left w:val="nil"/>
              <w:bottom w:val="single" w:sz="8" w:space="0" w:color="auto"/>
              <w:right w:val="single" w:sz="8" w:space="0" w:color="auto"/>
            </w:tcBorders>
            <w:shd w:val="clear" w:color="auto" w:fill="auto"/>
            <w:vAlign w:val="center"/>
            <w:hideMark/>
          </w:tcPr>
          <w:p w14:paraId="4F7CDA11"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3C68F2D"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6F7262"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5840CEB"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r>
      <w:tr w:rsidR="001102BD" w:rsidRPr="00B855CB" w14:paraId="49C8EE0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0FFA04A"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8</w:t>
            </w:r>
          </w:p>
        </w:tc>
        <w:tc>
          <w:tcPr>
            <w:tcW w:w="1160" w:type="dxa"/>
            <w:tcBorders>
              <w:top w:val="nil"/>
              <w:left w:val="nil"/>
              <w:bottom w:val="single" w:sz="8" w:space="0" w:color="auto"/>
              <w:right w:val="single" w:sz="8" w:space="0" w:color="auto"/>
            </w:tcBorders>
            <w:shd w:val="clear" w:color="auto" w:fill="auto"/>
            <w:vAlign w:val="center"/>
            <w:hideMark/>
          </w:tcPr>
          <w:p w14:paraId="19B533A4"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Java</w:t>
            </w:r>
          </w:p>
        </w:tc>
        <w:tc>
          <w:tcPr>
            <w:tcW w:w="1160" w:type="dxa"/>
            <w:tcBorders>
              <w:top w:val="nil"/>
              <w:left w:val="nil"/>
              <w:bottom w:val="single" w:sz="8" w:space="0" w:color="auto"/>
              <w:right w:val="single" w:sz="8" w:space="0" w:color="auto"/>
            </w:tcBorders>
            <w:shd w:val="clear" w:color="auto" w:fill="auto"/>
            <w:vAlign w:val="center"/>
            <w:hideMark/>
          </w:tcPr>
          <w:p w14:paraId="578ADEB0"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58DE40D"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F727F98"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695BEE3"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r>
      <w:tr w:rsidR="001102BD" w:rsidRPr="00B855CB" w14:paraId="2F6D6A4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3C610532"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9</w:t>
            </w:r>
          </w:p>
        </w:tc>
        <w:tc>
          <w:tcPr>
            <w:tcW w:w="1160" w:type="dxa"/>
            <w:tcBorders>
              <w:top w:val="nil"/>
              <w:left w:val="nil"/>
              <w:bottom w:val="single" w:sz="8" w:space="0" w:color="auto"/>
              <w:right w:val="single" w:sz="8" w:space="0" w:color="auto"/>
            </w:tcBorders>
            <w:shd w:val="clear" w:color="auto" w:fill="auto"/>
            <w:vAlign w:val="center"/>
            <w:hideMark/>
          </w:tcPr>
          <w:p w14:paraId="711129E6"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Microsoft Office</w:t>
            </w:r>
          </w:p>
        </w:tc>
        <w:tc>
          <w:tcPr>
            <w:tcW w:w="1160" w:type="dxa"/>
            <w:tcBorders>
              <w:top w:val="nil"/>
              <w:left w:val="nil"/>
              <w:bottom w:val="single" w:sz="8" w:space="0" w:color="auto"/>
              <w:right w:val="single" w:sz="8" w:space="0" w:color="auto"/>
            </w:tcBorders>
            <w:shd w:val="clear" w:color="auto" w:fill="auto"/>
            <w:vAlign w:val="center"/>
            <w:hideMark/>
          </w:tcPr>
          <w:p w14:paraId="3A815B7C"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F9F7280"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2F852CB"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B8D1BB9"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r>
      <w:tr w:rsidR="001102BD" w:rsidRPr="00B855CB" w14:paraId="3559B23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39369CF"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10</w:t>
            </w:r>
          </w:p>
        </w:tc>
        <w:tc>
          <w:tcPr>
            <w:tcW w:w="1160" w:type="dxa"/>
            <w:tcBorders>
              <w:top w:val="nil"/>
              <w:left w:val="nil"/>
              <w:bottom w:val="single" w:sz="8" w:space="0" w:color="auto"/>
              <w:right w:val="single" w:sz="8" w:space="0" w:color="auto"/>
            </w:tcBorders>
            <w:shd w:val="clear" w:color="auto" w:fill="auto"/>
            <w:vAlign w:val="center"/>
            <w:hideMark/>
          </w:tcPr>
          <w:p w14:paraId="194EE445"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Pantheon</w:t>
            </w:r>
          </w:p>
        </w:tc>
        <w:tc>
          <w:tcPr>
            <w:tcW w:w="1160" w:type="dxa"/>
            <w:tcBorders>
              <w:top w:val="nil"/>
              <w:left w:val="nil"/>
              <w:bottom w:val="single" w:sz="8" w:space="0" w:color="auto"/>
              <w:right w:val="single" w:sz="8" w:space="0" w:color="auto"/>
            </w:tcBorders>
            <w:shd w:val="clear" w:color="auto" w:fill="auto"/>
            <w:vAlign w:val="center"/>
            <w:hideMark/>
          </w:tcPr>
          <w:p w14:paraId="0297FC25"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BB0B916"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5B949D3"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052036A"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r>
      <w:tr w:rsidR="001102BD" w:rsidRPr="00B855CB" w14:paraId="509ED043"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4D17482A" w14:textId="77777777" w:rsidR="001102BD" w:rsidRPr="00B855CB" w:rsidRDefault="001102BD" w:rsidP="001102BD">
            <w:pPr>
              <w:spacing w:after="0" w:line="240" w:lineRule="auto"/>
              <w:jc w:val="center"/>
              <w:rPr>
                <w:rFonts w:ascii="Calibri" w:eastAsia="Times New Roman" w:hAnsi="Calibri" w:cs="Calibri"/>
                <w:b/>
                <w:bCs/>
                <w:color w:val="000000"/>
                <w:szCs w:val="20"/>
                <w:lang w:val="eu-ES" w:eastAsia="es-ES"/>
              </w:rPr>
            </w:pPr>
            <w:r w:rsidRPr="00B855CB">
              <w:rPr>
                <w:rFonts w:ascii="Calibri" w:eastAsia="Times New Roman" w:hAnsi="Calibri" w:cs="Calibri"/>
                <w:b/>
                <w:bCs/>
                <w:color w:val="000000"/>
                <w:szCs w:val="20"/>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1385F15"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AA46AB7"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r>
      <w:tr w:rsidR="001102BD" w:rsidRPr="00B855CB" w14:paraId="766AE4A0"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77A875C0" w14:textId="77777777" w:rsidR="001102BD" w:rsidRPr="00B855CB" w:rsidRDefault="001102BD" w:rsidP="001102BD">
            <w:pPr>
              <w:spacing w:after="0" w:line="240" w:lineRule="auto"/>
              <w:jc w:val="center"/>
              <w:rPr>
                <w:rFonts w:ascii="Calibri" w:eastAsia="Times New Roman" w:hAnsi="Calibri" w:cs="Calibri"/>
                <w:b/>
                <w:bCs/>
                <w:color w:val="000000"/>
                <w:szCs w:val="20"/>
                <w:lang w:val="eu-ES" w:eastAsia="es-ES"/>
              </w:rPr>
            </w:pPr>
            <w:r w:rsidRPr="00B855CB">
              <w:rPr>
                <w:rFonts w:ascii="Calibri" w:eastAsia="Times New Roman" w:hAnsi="Calibri" w:cs="Calibri"/>
                <w:b/>
                <w:bCs/>
                <w:color w:val="000000"/>
                <w:szCs w:val="20"/>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4BA37AB"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F66AC5"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r>
    </w:tbl>
    <w:bookmarkStart w:id="621" w:name="_Ref72924044"/>
    <w:bookmarkEnd w:id="613"/>
    <w:p w14:paraId="0AF43612" w14:textId="0AD327DB" w:rsidR="000F1367" w:rsidRPr="00B855CB" w:rsidRDefault="005878E1" w:rsidP="000F1367">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622" w:name="_Toc74928473"/>
      <w:r w:rsidR="006F125A">
        <w:rPr>
          <w:noProof/>
          <w:lang w:val="eu-ES"/>
        </w:rPr>
        <w:t>15</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6F125A">
        <w:rPr>
          <w:noProof/>
          <w:lang w:val="eu-ES"/>
        </w:rPr>
        <w:t>2</w:t>
      </w:r>
      <w:r w:rsidRPr="00B855CB">
        <w:rPr>
          <w:lang w:val="eu-ES"/>
        </w:rPr>
        <w:fldChar w:fldCharType="end"/>
      </w:r>
      <w:r w:rsidR="000F1367" w:rsidRPr="00B855CB">
        <w:rPr>
          <w:lang w:val="eu-ES"/>
        </w:rPr>
        <w:t>. Taula</w:t>
      </w:r>
      <w:bookmarkEnd w:id="621"/>
      <w:r w:rsidR="000F1367" w:rsidRPr="00B855CB">
        <w:rPr>
          <w:lang w:val="eu-ES"/>
        </w:rPr>
        <w:t>. Aurrekontua giza baliabideen eta erreminten kostuekin.</w:t>
      </w:r>
      <w:bookmarkEnd w:id="622"/>
    </w:p>
    <w:p w14:paraId="3718FEF3" w14:textId="695058FC" w:rsidR="001400EC" w:rsidRPr="00B855CB" w:rsidRDefault="000F1367" w:rsidP="00B22044">
      <w:pPr>
        <w:pStyle w:val="Ttulo1"/>
        <w:jc w:val="both"/>
        <w:rPr>
          <w:lang w:val="eu-ES"/>
        </w:rPr>
      </w:pPr>
      <w:bookmarkStart w:id="623" w:name="_Toc74928388"/>
      <w:r w:rsidRPr="00B855CB">
        <w:rPr>
          <w:lang w:val="eu-ES"/>
        </w:rPr>
        <w:lastRenderedPageBreak/>
        <w:t>D</w:t>
      </w:r>
      <w:r w:rsidR="001400EC" w:rsidRPr="00B855CB">
        <w:rPr>
          <w:lang w:val="eu-ES"/>
        </w:rPr>
        <w:t>okumentuen Lehentasun Ordena</w:t>
      </w:r>
      <w:bookmarkEnd w:id="623"/>
    </w:p>
    <w:p w14:paraId="7C1FCF20" w14:textId="2B94E04A" w:rsidR="00490459" w:rsidRPr="00B855CB" w:rsidRDefault="00490459" w:rsidP="00490459">
      <w:pPr>
        <w:rPr>
          <w:lang w:val="eu-ES"/>
        </w:rPr>
      </w:pPr>
      <w:r w:rsidRPr="00B855CB">
        <w:rPr>
          <w:lang w:val="eu-ES"/>
        </w:rPr>
        <w:t>Dokumentazio luze honetan inkoherentziak egotea posible izan daiteke. Proiektuaren garapena luzea izan da, dokumentu asko idatzi dira eta gerta daiteke dokumenturen batean agertzen den baieztapen bat kontrajartzea beste dokumentu batean agertzen den baieztapen batekin edo dokumentu batean agertutako datu bat beste batean ezberdina izatea.</w:t>
      </w:r>
    </w:p>
    <w:p w14:paraId="0826BE54" w14:textId="0E2C26B3" w:rsidR="00490459" w:rsidRPr="00B855CB" w:rsidRDefault="00490459" w:rsidP="00490459">
      <w:pPr>
        <w:rPr>
          <w:lang w:val="eu-ES"/>
        </w:rPr>
      </w:pPr>
      <w:r w:rsidRPr="00B855CB">
        <w:rPr>
          <w:lang w:val="eu-ES"/>
        </w:rPr>
        <w:t>Hori dela eta, memoria izango da kontuan hartu beharreko informazioa inkoherentzien kasuan. Memoria dokumentu askoren bilketa da azken finean, baita proiektuaren azkenekoz idatzitako dokumentua. Horregatik, irakurleak memoria kontsultatu beharko du zalantzarik izanez gero.</w:t>
      </w:r>
    </w:p>
    <w:p w14:paraId="55A3E553" w14:textId="01EFEB30" w:rsidR="00490459" w:rsidRPr="00B855CB" w:rsidRDefault="00490459" w:rsidP="00490459">
      <w:pPr>
        <w:rPr>
          <w:rFonts w:asciiTheme="majorHAnsi" w:eastAsiaTheme="majorEastAsia" w:hAnsiTheme="majorHAnsi" w:cstheme="majorBidi"/>
          <w:b/>
          <w:sz w:val="32"/>
          <w:szCs w:val="32"/>
          <w:lang w:val="eu-ES"/>
        </w:rPr>
      </w:pPr>
      <w:r w:rsidRPr="00B855CB">
        <w:rPr>
          <w:lang w:val="eu-ES"/>
        </w:rPr>
        <w:t xml:space="preserve">Hala ere, beti prest egongo naiz edozein zalantza edo arazo argitzeko. Nirekin kontaktuan jartzeko posta elektronikoa erabil daiteke: </w:t>
      </w:r>
      <w:r w:rsidR="00D800B8">
        <w:fldChar w:fldCharType="begin"/>
      </w:r>
      <w:r w:rsidR="00D800B8" w:rsidRPr="006B278F">
        <w:rPr>
          <w:lang w:val="eu-ES"/>
          <w:rPrChange w:id="624" w:author="Julen Etxaniz Aragoneses" w:date="2021-08-23T12:17:00Z">
            <w:rPr/>
          </w:rPrChange>
        </w:rPr>
        <w:instrText xml:space="preserve"> HYPERLINK "mailto:juletxara@gmail.com" </w:instrText>
      </w:r>
      <w:r w:rsidR="00D800B8">
        <w:fldChar w:fldCharType="separate"/>
      </w:r>
      <w:r w:rsidRPr="00B855CB">
        <w:rPr>
          <w:rStyle w:val="Hipervnculo"/>
          <w:lang w:val="eu-ES"/>
        </w:rPr>
        <w:t>juletxara@gmail.com</w:t>
      </w:r>
      <w:r w:rsidR="00D800B8">
        <w:rPr>
          <w:rStyle w:val="Hipervnculo"/>
          <w:lang w:val="eu-ES"/>
        </w:rPr>
        <w:fldChar w:fldCharType="end"/>
      </w:r>
      <w:r w:rsidRPr="00B855CB">
        <w:rPr>
          <w:lang w:val="eu-ES"/>
        </w:rPr>
        <w:t xml:space="preserve">. Nahiago bada, nire webgunean kontakturako aukera gehiago daude: </w:t>
      </w:r>
      <w:r w:rsidR="00D800B8">
        <w:fldChar w:fldCharType="begin"/>
      </w:r>
      <w:r w:rsidR="00D800B8" w:rsidRPr="006B278F">
        <w:rPr>
          <w:lang w:val="eu-ES"/>
          <w:rPrChange w:id="625" w:author="Julen Etxaniz Aragoneses" w:date="2021-08-23T12:17:00Z">
            <w:rPr/>
          </w:rPrChange>
        </w:rPr>
        <w:instrText xml:space="preserve"> HYPERLINK "https://julenetxaniz.eus/" \l "contact" </w:instrText>
      </w:r>
      <w:r w:rsidR="00D800B8">
        <w:fldChar w:fldCharType="separate"/>
      </w:r>
      <w:r w:rsidRPr="00B855CB">
        <w:rPr>
          <w:rStyle w:val="Hipervnculo"/>
          <w:lang w:val="eu-ES"/>
        </w:rPr>
        <w:t>https://julenetxaniz.eus/#contact</w:t>
      </w:r>
      <w:r w:rsidR="00D800B8">
        <w:rPr>
          <w:rStyle w:val="Hipervnculo"/>
          <w:lang w:val="eu-ES"/>
        </w:rPr>
        <w:fldChar w:fldCharType="end"/>
      </w:r>
      <w:r w:rsidRPr="00B855CB">
        <w:rPr>
          <w:lang w:val="eu-ES"/>
        </w:rPr>
        <w:t>.</w:t>
      </w:r>
    </w:p>
    <w:p w14:paraId="1F69D19C" w14:textId="59816F9E" w:rsidR="00413D72" w:rsidRPr="00B855CB" w:rsidRDefault="00413D72" w:rsidP="00E3705C">
      <w:pPr>
        <w:pStyle w:val="Ttulo1"/>
        <w:rPr>
          <w:lang w:val="eu-ES"/>
        </w:rPr>
      </w:pPr>
      <w:bookmarkStart w:id="626" w:name="_Toc74928389"/>
      <w:r w:rsidRPr="00B855CB">
        <w:rPr>
          <w:lang w:val="eu-ES"/>
        </w:rPr>
        <w:t>Memoriaren Eranskinak</w:t>
      </w:r>
      <w:bookmarkEnd w:id="626"/>
    </w:p>
    <w:p w14:paraId="7C0FCC1B" w14:textId="0F2BDC26" w:rsidR="00413D72" w:rsidRPr="00B855CB" w:rsidRDefault="00413D72" w:rsidP="003273CE">
      <w:pPr>
        <w:pStyle w:val="Ttulo2"/>
        <w:jc w:val="both"/>
        <w:rPr>
          <w:lang w:val="eu-ES"/>
        </w:rPr>
      </w:pPr>
      <w:bookmarkStart w:id="627" w:name="_Toc74928390"/>
      <w:r w:rsidRPr="00B855CB">
        <w:rPr>
          <w:lang w:val="eu-ES"/>
        </w:rPr>
        <w:t>Sarrerako Dokumentazioa</w:t>
      </w:r>
      <w:bookmarkEnd w:id="627"/>
    </w:p>
    <w:p w14:paraId="33B960E4" w14:textId="12891691" w:rsidR="00413D72" w:rsidRPr="00B855CB" w:rsidRDefault="00413D72" w:rsidP="003273CE">
      <w:pPr>
        <w:pStyle w:val="Ttulo2"/>
        <w:jc w:val="both"/>
        <w:rPr>
          <w:lang w:val="eu-ES"/>
        </w:rPr>
      </w:pPr>
      <w:bookmarkStart w:id="628" w:name="_Toc74928391"/>
      <w:r w:rsidRPr="00B855CB">
        <w:rPr>
          <w:lang w:val="eu-ES"/>
        </w:rPr>
        <w:t>Analisia eta Diseinua</w:t>
      </w:r>
      <w:bookmarkEnd w:id="628"/>
    </w:p>
    <w:p w14:paraId="1A30BC0D" w14:textId="7AB8803B" w:rsidR="00270B8D" w:rsidRPr="00B855CB" w:rsidRDefault="00270B8D" w:rsidP="00270B8D">
      <w:pPr>
        <w:pStyle w:val="Ttulo3"/>
        <w:rPr>
          <w:lang w:val="eu-ES"/>
        </w:rPr>
      </w:pPr>
      <w:bookmarkStart w:id="629" w:name="_Toc74928392"/>
      <w:r w:rsidRPr="00B855CB">
        <w:rPr>
          <w:lang w:val="eu-ES"/>
        </w:rPr>
        <w:t>Arkitektura Kuadernoa</w:t>
      </w:r>
      <w:bookmarkEnd w:id="629"/>
    </w:p>
    <w:p w14:paraId="16CDCD28" w14:textId="37DEB02A" w:rsidR="00270B8D" w:rsidRPr="00B855CB" w:rsidRDefault="00270B8D" w:rsidP="00270B8D">
      <w:pPr>
        <w:pStyle w:val="Ttulo3"/>
        <w:rPr>
          <w:lang w:val="eu-ES"/>
        </w:rPr>
      </w:pPr>
      <w:bookmarkStart w:id="630" w:name="_Toc74928393"/>
      <w:r w:rsidRPr="00B855CB">
        <w:rPr>
          <w:lang w:val="eu-ES"/>
        </w:rPr>
        <w:t>Analisiaren Eredua</w:t>
      </w:r>
      <w:bookmarkEnd w:id="630"/>
    </w:p>
    <w:p w14:paraId="4E3DEE0D" w14:textId="091A191C" w:rsidR="00270B8D" w:rsidRPr="00B855CB" w:rsidRDefault="00270B8D" w:rsidP="00270B8D">
      <w:pPr>
        <w:pStyle w:val="Ttulo3"/>
        <w:rPr>
          <w:lang w:val="eu-ES"/>
        </w:rPr>
      </w:pPr>
      <w:bookmarkStart w:id="631" w:name="_Toc74928394"/>
      <w:r w:rsidRPr="00B855CB">
        <w:rPr>
          <w:lang w:val="eu-ES"/>
        </w:rPr>
        <w:t>Diseinuaren Eredua</w:t>
      </w:r>
      <w:bookmarkEnd w:id="631"/>
    </w:p>
    <w:p w14:paraId="1350E19B" w14:textId="24310ECF" w:rsidR="00413D72" w:rsidRDefault="00413D72" w:rsidP="003273CE">
      <w:pPr>
        <w:pStyle w:val="Ttulo2"/>
        <w:jc w:val="both"/>
        <w:rPr>
          <w:ins w:id="632" w:author="JUAN MANUEL PIKATZA" w:date="2021-08-18T10:57:00Z"/>
          <w:lang w:val="eu-ES"/>
        </w:rPr>
      </w:pPr>
      <w:bookmarkStart w:id="633" w:name="_Toc74928395"/>
      <w:r w:rsidRPr="00B855CB">
        <w:rPr>
          <w:lang w:val="eu-ES"/>
        </w:rPr>
        <w:t>Tamaina eta Esfortzu Estimazioa</w:t>
      </w:r>
      <w:bookmarkEnd w:id="633"/>
    </w:p>
    <w:p w14:paraId="0911DFB0" w14:textId="2FCF23F4" w:rsidR="00DD4E10" w:rsidRDefault="00DD4E10">
      <w:pPr>
        <w:rPr>
          <w:ins w:id="634" w:author="JUAN MANUEL PIKATZA" w:date="2021-08-18T10:57:00Z"/>
          <w:lang w:val="eu-ES"/>
        </w:rPr>
        <w:pPrChange w:id="635" w:author="JUAN MANUEL PIKATZA" w:date="2021-08-18T10:57:00Z">
          <w:pPr>
            <w:pStyle w:val="Ttulo2"/>
            <w:jc w:val="both"/>
          </w:pPr>
        </w:pPrChange>
      </w:pPr>
      <w:ins w:id="636" w:author="JUAN MANUEL PIKATZA" w:date="2021-08-18T10:58:00Z">
        <w:r>
          <w:rPr>
            <w:lang w:val="eu-ES"/>
          </w:rPr>
          <w:t>Sistemaren tamaina adierazten duen irudia</w:t>
        </w:r>
      </w:ins>
    </w:p>
    <w:p w14:paraId="118A929B" w14:textId="64EE96A4" w:rsidR="00DD4E10" w:rsidRDefault="00DD4E10">
      <w:pPr>
        <w:rPr>
          <w:ins w:id="637" w:author="JUAN MANUEL PIKATZA" w:date="2021-08-18T10:57:00Z"/>
          <w:lang w:val="eu-ES"/>
        </w:rPr>
        <w:pPrChange w:id="638" w:author="JUAN MANUEL PIKATZA" w:date="2021-08-18T10:57:00Z">
          <w:pPr>
            <w:pStyle w:val="Ttulo2"/>
            <w:jc w:val="both"/>
          </w:pPr>
        </w:pPrChange>
      </w:pPr>
      <w:ins w:id="639" w:author="JUAN MANUEL PIKATZA" w:date="2021-08-18T10:58:00Z">
        <w:r w:rsidRPr="00B855CB">
          <w:rPr>
            <w:noProof/>
            <w:lang w:val="eu-ES" w:eastAsia="eu-ES"/>
          </w:rPr>
          <w:lastRenderedPageBreak/>
          <w:drawing>
            <wp:inline distT="0" distB="0" distL="0" distR="0" wp14:anchorId="3015F323" wp14:editId="09883510">
              <wp:extent cx="5400040" cy="669607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00040" cy="6696075"/>
                      </a:xfrm>
                      <a:prstGeom prst="rect">
                        <a:avLst/>
                      </a:prstGeom>
                      <a:noFill/>
                      <a:ln>
                        <a:noFill/>
                      </a:ln>
                    </pic:spPr>
                  </pic:pic>
                </a:graphicData>
              </a:graphic>
            </wp:inline>
          </w:drawing>
        </w:r>
      </w:ins>
    </w:p>
    <w:p w14:paraId="3005C65A" w14:textId="77777777" w:rsidR="00DD4E10" w:rsidRPr="00DD4E10" w:rsidRDefault="00DD4E10">
      <w:pPr>
        <w:rPr>
          <w:lang w:val="eu-ES"/>
        </w:rPr>
        <w:pPrChange w:id="640" w:author="JUAN MANUEL PIKATZA" w:date="2021-08-18T10:57:00Z">
          <w:pPr>
            <w:pStyle w:val="Ttulo2"/>
            <w:jc w:val="both"/>
          </w:pPr>
        </w:pPrChange>
      </w:pPr>
    </w:p>
    <w:p w14:paraId="272C4615" w14:textId="4018C7EF" w:rsidR="00413D72" w:rsidRPr="00B855CB" w:rsidRDefault="00413D72" w:rsidP="003273CE">
      <w:pPr>
        <w:pStyle w:val="Ttulo2"/>
        <w:jc w:val="both"/>
        <w:rPr>
          <w:lang w:val="eu-ES"/>
        </w:rPr>
      </w:pPr>
      <w:bookmarkStart w:id="641" w:name="_Toc74928396"/>
      <w:r w:rsidRPr="00B855CB">
        <w:rPr>
          <w:lang w:val="eu-ES"/>
        </w:rPr>
        <w:lastRenderedPageBreak/>
        <w:t>Kudeaketa Plana</w:t>
      </w:r>
      <w:bookmarkEnd w:id="641"/>
    </w:p>
    <w:p w14:paraId="761DEC32" w14:textId="0D226673" w:rsidR="00270B8D" w:rsidRPr="00B855CB" w:rsidRDefault="00270B8D" w:rsidP="00270B8D">
      <w:pPr>
        <w:pStyle w:val="Ttulo3"/>
        <w:rPr>
          <w:lang w:val="eu-ES"/>
        </w:rPr>
      </w:pPr>
      <w:bookmarkStart w:id="642" w:name="_Toc74928397"/>
      <w:r w:rsidRPr="00B855CB">
        <w:rPr>
          <w:lang w:val="eu-ES"/>
        </w:rPr>
        <w:t>Integrazioaren Kudeaketa</w:t>
      </w:r>
      <w:bookmarkEnd w:id="642"/>
    </w:p>
    <w:p w14:paraId="74FB33FF" w14:textId="042AB8DC" w:rsidR="00270B8D" w:rsidRPr="00B855CB" w:rsidRDefault="00270B8D" w:rsidP="00270B8D">
      <w:pPr>
        <w:pStyle w:val="Ttulo3"/>
        <w:rPr>
          <w:lang w:val="eu-ES"/>
        </w:rPr>
      </w:pPr>
      <w:bookmarkStart w:id="643" w:name="_Toc74928398"/>
      <w:r w:rsidRPr="00B855CB">
        <w:rPr>
          <w:lang w:val="eu-ES"/>
        </w:rPr>
        <w:t>Irismenaren Kudeaketa</w:t>
      </w:r>
      <w:bookmarkEnd w:id="643"/>
    </w:p>
    <w:p w14:paraId="6406A4F6" w14:textId="5A335752" w:rsidR="00270B8D" w:rsidRPr="00B855CB" w:rsidRDefault="00270B8D" w:rsidP="00270B8D">
      <w:pPr>
        <w:pStyle w:val="Ttulo3"/>
        <w:rPr>
          <w:lang w:val="eu-ES"/>
        </w:rPr>
      </w:pPr>
      <w:bookmarkStart w:id="644" w:name="_Toc74928399"/>
      <w:r w:rsidRPr="00B855CB">
        <w:rPr>
          <w:lang w:val="eu-ES"/>
        </w:rPr>
        <w:t>Epeen Kudeaketa</w:t>
      </w:r>
      <w:bookmarkEnd w:id="644"/>
    </w:p>
    <w:p w14:paraId="6DF35DC9" w14:textId="3819DEC6" w:rsidR="00270B8D" w:rsidRPr="00B855CB" w:rsidRDefault="00270B8D" w:rsidP="00270B8D">
      <w:pPr>
        <w:pStyle w:val="Ttulo3"/>
        <w:rPr>
          <w:lang w:val="eu-ES"/>
        </w:rPr>
      </w:pPr>
      <w:bookmarkStart w:id="645" w:name="_Toc74928400"/>
      <w:r w:rsidRPr="00B855CB">
        <w:rPr>
          <w:lang w:val="eu-ES"/>
        </w:rPr>
        <w:t>Produktuaren Kostuen Kudeaketa</w:t>
      </w:r>
      <w:bookmarkEnd w:id="645"/>
    </w:p>
    <w:p w14:paraId="2C61E1DB" w14:textId="27CD40D8" w:rsidR="00270B8D" w:rsidRPr="00B855CB" w:rsidRDefault="00270B8D" w:rsidP="00270B8D">
      <w:pPr>
        <w:pStyle w:val="Ttulo3"/>
        <w:rPr>
          <w:lang w:val="eu-ES"/>
        </w:rPr>
      </w:pPr>
      <w:bookmarkStart w:id="646" w:name="_Toc74928401"/>
      <w:r w:rsidRPr="00B855CB">
        <w:rPr>
          <w:lang w:val="eu-ES"/>
        </w:rPr>
        <w:t>Kalitate Kudeaketa</w:t>
      </w:r>
      <w:bookmarkEnd w:id="646"/>
    </w:p>
    <w:p w14:paraId="42224F86" w14:textId="1DD8F0CC" w:rsidR="00270B8D" w:rsidRPr="00B855CB" w:rsidRDefault="00270B8D" w:rsidP="00270B8D">
      <w:pPr>
        <w:pStyle w:val="Ttulo3"/>
        <w:rPr>
          <w:lang w:val="eu-ES"/>
        </w:rPr>
      </w:pPr>
      <w:bookmarkStart w:id="647" w:name="_Toc74928402"/>
      <w:r w:rsidRPr="00B855CB">
        <w:rPr>
          <w:lang w:val="eu-ES"/>
        </w:rPr>
        <w:t>Giza Baliabideen Kudeaketa</w:t>
      </w:r>
      <w:bookmarkEnd w:id="647"/>
    </w:p>
    <w:p w14:paraId="39518DAA" w14:textId="14B59581" w:rsidR="00270B8D" w:rsidRPr="00B855CB" w:rsidRDefault="00270B8D" w:rsidP="00270B8D">
      <w:pPr>
        <w:pStyle w:val="Ttulo3"/>
        <w:rPr>
          <w:lang w:val="eu-ES"/>
        </w:rPr>
      </w:pPr>
      <w:bookmarkStart w:id="648" w:name="_Toc74928403"/>
      <w:r w:rsidRPr="00B855CB">
        <w:rPr>
          <w:lang w:val="eu-ES"/>
        </w:rPr>
        <w:t>Komunikazioen Kudeaketa</w:t>
      </w:r>
      <w:bookmarkEnd w:id="648"/>
    </w:p>
    <w:p w14:paraId="08B47F43" w14:textId="11485B7C" w:rsidR="00270B8D" w:rsidRPr="00B855CB" w:rsidRDefault="00270B8D" w:rsidP="00270B8D">
      <w:pPr>
        <w:pStyle w:val="Ttulo3"/>
        <w:rPr>
          <w:lang w:val="eu-ES"/>
        </w:rPr>
      </w:pPr>
      <w:bookmarkStart w:id="649" w:name="_Toc74928404"/>
      <w:r w:rsidRPr="00B855CB">
        <w:rPr>
          <w:lang w:val="eu-ES"/>
        </w:rPr>
        <w:t>Arriskuen Kudeaketa</w:t>
      </w:r>
      <w:bookmarkEnd w:id="649"/>
    </w:p>
    <w:p w14:paraId="0F82F247" w14:textId="48D2E6EF" w:rsidR="00270B8D" w:rsidRPr="00B855CB" w:rsidRDefault="00270B8D" w:rsidP="00270B8D">
      <w:pPr>
        <w:pStyle w:val="Ttulo3"/>
        <w:rPr>
          <w:lang w:val="eu-ES"/>
        </w:rPr>
      </w:pPr>
      <w:bookmarkStart w:id="650" w:name="_Toc74928405"/>
      <w:r w:rsidRPr="00B855CB">
        <w:rPr>
          <w:lang w:val="eu-ES"/>
        </w:rPr>
        <w:t>Erosketen Kudeaketa</w:t>
      </w:r>
      <w:bookmarkEnd w:id="650"/>
    </w:p>
    <w:p w14:paraId="110C12B9" w14:textId="6AD6BCC3" w:rsidR="002B6128" w:rsidRPr="00B855CB" w:rsidRDefault="00270B8D" w:rsidP="002B6128">
      <w:pPr>
        <w:pStyle w:val="Ttulo3"/>
        <w:rPr>
          <w:lang w:val="eu-ES"/>
        </w:rPr>
      </w:pPr>
      <w:bookmarkStart w:id="651" w:name="_Toc74928406"/>
      <w:r w:rsidRPr="00B855CB">
        <w:rPr>
          <w:lang w:val="eu-ES"/>
        </w:rPr>
        <w:t>Interesatuen Kudeaketa</w:t>
      </w:r>
      <w:bookmarkEnd w:id="651"/>
    </w:p>
    <w:p w14:paraId="52F94623" w14:textId="4E0964E9" w:rsidR="00413D72" w:rsidRPr="00B855CB" w:rsidRDefault="00413D72" w:rsidP="003273CE">
      <w:pPr>
        <w:pStyle w:val="Ttulo2"/>
        <w:jc w:val="both"/>
        <w:rPr>
          <w:lang w:val="eu-ES"/>
        </w:rPr>
      </w:pPr>
      <w:bookmarkStart w:id="652" w:name="_Toc74928407"/>
      <w:r w:rsidRPr="00B855CB">
        <w:rPr>
          <w:lang w:val="eu-ES"/>
        </w:rPr>
        <w:t>Segurtasun Plana</w:t>
      </w:r>
      <w:bookmarkEnd w:id="652"/>
    </w:p>
    <w:p w14:paraId="6F6EAA8E" w14:textId="6C29EE89" w:rsidR="00413D72" w:rsidRPr="00B855CB" w:rsidRDefault="00413D72" w:rsidP="003273CE">
      <w:pPr>
        <w:pStyle w:val="Ttulo2"/>
        <w:jc w:val="both"/>
        <w:rPr>
          <w:lang w:val="eu-ES"/>
        </w:rPr>
      </w:pPr>
      <w:bookmarkStart w:id="653" w:name="_Toc74928408"/>
      <w:r w:rsidRPr="00B855CB">
        <w:rPr>
          <w:lang w:val="eu-ES"/>
        </w:rPr>
        <w:t>Beste Eranskinak</w:t>
      </w:r>
      <w:bookmarkEnd w:id="653"/>
    </w:p>
    <w:p w14:paraId="684A4D7F" w14:textId="5FC339CC" w:rsidR="00270B8D" w:rsidRPr="00B855CB" w:rsidRDefault="00270B8D" w:rsidP="00270B8D">
      <w:pPr>
        <w:pStyle w:val="Ttulo3"/>
        <w:rPr>
          <w:lang w:val="eu-ES"/>
        </w:rPr>
      </w:pPr>
      <w:bookmarkStart w:id="654" w:name="_Toc74928409"/>
      <w:r w:rsidRPr="00B855CB">
        <w:rPr>
          <w:lang w:val="eu-ES"/>
        </w:rPr>
        <w:t>Hedapena</w:t>
      </w:r>
      <w:bookmarkEnd w:id="654"/>
    </w:p>
    <w:p w14:paraId="3CCA4FC7" w14:textId="6973DE72" w:rsidR="00270B8D" w:rsidRPr="00B855CB" w:rsidRDefault="00270B8D" w:rsidP="00270B8D">
      <w:pPr>
        <w:pStyle w:val="Ttulo3"/>
        <w:rPr>
          <w:lang w:val="eu-ES"/>
        </w:rPr>
      </w:pPr>
      <w:bookmarkStart w:id="655" w:name="_Toc74928410"/>
      <w:r w:rsidRPr="00B855CB">
        <w:rPr>
          <w:lang w:val="eu-ES"/>
        </w:rPr>
        <w:t>Garapena</w:t>
      </w:r>
      <w:bookmarkEnd w:id="655"/>
    </w:p>
    <w:p w14:paraId="540E3564" w14:textId="17DB7EF6" w:rsidR="00270B8D" w:rsidRPr="00B855CB" w:rsidRDefault="00270B8D" w:rsidP="00270B8D">
      <w:pPr>
        <w:pStyle w:val="Ttulo3"/>
        <w:rPr>
          <w:lang w:val="eu-ES"/>
        </w:rPr>
      </w:pPr>
      <w:bookmarkStart w:id="656" w:name="_Toc74928411"/>
      <w:r w:rsidRPr="00B855CB">
        <w:rPr>
          <w:lang w:val="eu-ES"/>
        </w:rPr>
        <w:t>Ingurunea</w:t>
      </w:r>
      <w:bookmarkEnd w:id="656"/>
    </w:p>
    <w:p w14:paraId="28B42CF5" w14:textId="3B904F0E" w:rsidR="00270B8D" w:rsidRPr="00B855CB" w:rsidRDefault="00270B8D" w:rsidP="00270B8D">
      <w:pPr>
        <w:pStyle w:val="Ttulo3"/>
        <w:rPr>
          <w:lang w:val="eu-ES"/>
        </w:rPr>
      </w:pPr>
      <w:bookmarkStart w:id="657" w:name="_Toc74928412"/>
      <w:r w:rsidRPr="00B855CB">
        <w:rPr>
          <w:lang w:val="eu-ES"/>
        </w:rPr>
        <w:t>Proba</w:t>
      </w:r>
      <w:bookmarkEnd w:id="657"/>
    </w:p>
    <w:p w14:paraId="14FF9E72" w14:textId="7E3C728B" w:rsidR="00413D72" w:rsidRPr="00B855CB" w:rsidRDefault="00413D72" w:rsidP="003273CE">
      <w:pPr>
        <w:pStyle w:val="Ttulo1"/>
        <w:jc w:val="both"/>
        <w:rPr>
          <w:lang w:val="eu-ES"/>
        </w:rPr>
      </w:pPr>
      <w:bookmarkStart w:id="658" w:name="_Toc74928413"/>
      <w:r w:rsidRPr="00B855CB">
        <w:rPr>
          <w:lang w:val="eu-ES"/>
        </w:rPr>
        <w:t>Sistemaren Espezifikazioa</w:t>
      </w:r>
      <w:bookmarkEnd w:id="658"/>
    </w:p>
    <w:p w14:paraId="504B09AB" w14:textId="0FCA9F51" w:rsidR="00270B8D" w:rsidRPr="00B855CB" w:rsidRDefault="00270B8D" w:rsidP="00270B8D">
      <w:pPr>
        <w:pStyle w:val="Ttulo2"/>
        <w:rPr>
          <w:lang w:val="eu-ES"/>
        </w:rPr>
      </w:pPr>
      <w:bookmarkStart w:id="659" w:name="_Toc74928414"/>
      <w:r w:rsidRPr="00B855CB">
        <w:rPr>
          <w:lang w:val="eu-ES"/>
        </w:rPr>
        <w:t>Glosategia</w:t>
      </w:r>
      <w:bookmarkEnd w:id="659"/>
    </w:p>
    <w:p w14:paraId="02FE153F" w14:textId="2E760B62" w:rsidR="00270B8D" w:rsidRPr="00B855CB" w:rsidRDefault="00270B8D" w:rsidP="00270B8D">
      <w:pPr>
        <w:pStyle w:val="Ttulo2"/>
        <w:rPr>
          <w:lang w:val="eu-ES"/>
        </w:rPr>
      </w:pPr>
      <w:bookmarkStart w:id="660" w:name="_Toc74928415"/>
      <w:r w:rsidRPr="00B855CB">
        <w:rPr>
          <w:lang w:val="eu-ES"/>
        </w:rPr>
        <w:t>Ikuspegia</w:t>
      </w:r>
      <w:bookmarkEnd w:id="660"/>
    </w:p>
    <w:p w14:paraId="5F76EC0C" w14:textId="5FAE0CBD" w:rsidR="00270B8D" w:rsidRPr="00B855CB" w:rsidRDefault="00270B8D" w:rsidP="00270B8D">
      <w:pPr>
        <w:pStyle w:val="Ttulo2"/>
        <w:rPr>
          <w:lang w:val="eu-ES"/>
        </w:rPr>
      </w:pPr>
      <w:bookmarkStart w:id="661" w:name="_Toc74928416"/>
      <w:r w:rsidRPr="00B855CB">
        <w:rPr>
          <w:lang w:val="eu-ES"/>
        </w:rPr>
        <w:t>Betebeharren Espezifikazioa</w:t>
      </w:r>
      <w:bookmarkEnd w:id="661"/>
    </w:p>
    <w:p w14:paraId="5375D956" w14:textId="60A90444" w:rsidR="00270B8D" w:rsidRPr="00B855CB" w:rsidRDefault="00270B8D" w:rsidP="00270B8D">
      <w:pPr>
        <w:pStyle w:val="Ttulo2"/>
        <w:rPr>
          <w:lang w:val="eu-ES"/>
        </w:rPr>
      </w:pPr>
      <w:bookmarkStart w:id="662" w:name="_Toc74928417"/>
      <w:r w:rsidRPr="00B855CB">
        <w:rPr>
          <w:lang w:val="eu-ES"/>
        </w:rPr>
        <w:t>Erabilpen Kasuak</w:t>
      </w:r>
      <w:bookmarkEnd w:id="662"/>
    </w:p>
    <w:p w14:paraId="697DBA53" w14:textId="689AE07F" w:rsidR="00270B8D" w:rsidRPr="00B855CB" w:rsidRDefault="00270B8D" w:rsidP="00270B8D">
      <w:pPr>
        <w:pStyle w:val="Ttulo2"/>
        <w:rPr>
          <w:lang w:val="eu-ES"/>
        </w:rPr>
      </w:pPr>
      <w:bookmarkStart w:id="663" w:name="_Toc74928418"/>
      <w:r w:rsidRPr="00B855CB">
        <w:rPr>
          <w:lang w:val="eu-ES"/>
        </w:rPr>
        <w:t>Erabilpen Kasuen Eredua</w:t>
      </w:r>
      <w:bookmarkEnd w:id="663"/>
    </w:p>
    <w:p w14:paraId="00481E7D" w14:textId="190ABFB0" w:rsidR="00413D72" w:rsidRPr="00B855CB" w:rsidRDefault="00413D72" w:rsidP="00A903F1">
      <w:pPr>
        <w:pStyle w:val="Ttulo1"/>
        <w:jc w:val="both"/>
        <w:rPr>
          <w:lang w:val="eu-ES"/>
        </w:rPr>
      </w:pPr>
      <w:bookmarkStart w:id="664" w:name="_Toc74928419"/>
      <w:r w:rsidRPr="00B855CB">
        <w:rPr>
          <w:lang w:val="eu-ES"/>
        </w:rPr>
        <w:t>Aurrekontua</w:t>
      </w:r>
      <w:bookmarkEnd w:id="664"/>
    </w:p>
    <w:sectPr w:rsidR="00413D72" w:rsidRPr="00B855CB" w:rsidSect="00E27EDF">
      <w:headerReference w:type="even" r:id="rId85"/>
      <w:headerReference w:type="default" r:id="rId86"/>
      <w:footerReference w:type="even" r:id="rId87"/>
      <w:footerReference w:type="default" r:id="rId88"/>
      <w:type w:val="continuous"/>
      <w:pgSz w:w="11906" w:h="16838"/>
      <w:pgMar w:top="1417" w:right="1701" w:bottom="1417" w:left="1701"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UAN MANUEL PIKATZA" w:date="2021-08-14T09:56:00Z" w:initials="JMP">
    <w:p w14:paraId="24FA7D19" w14:textId="77C25416" w:rsidR="001E16DC" w:rsidRDefault="001E16DC">
      <w:pPr>
        <w:pStyle w:val="Textocomentario"/>
      </w:pPr>
      <w:r>
        <w:rPr>
          <w:rStyle w:val="Refdecomentario"/>
        </w:rPr>
        <w:annotationRef/>
      </w:r>
      <w:r>
        <w:t>Orri buruko koadroaren ordez lerro bat jarrita orri gutxiago okupatuko zenituzke.</w:t>
      </w:r>
    </w:p>
  </w:comment>
  <w:comment w:id="3" w:author="Julen Etxaniz Aragoneses" w:date="2021-08-23T10:13:00Z" w:initials="JEA">
    <w:p w14:paraId="62E99D20" w14:textId="1FE864BC" w:rsidR="00DB22C3" w:rsidRDefault="00DB22C3">
      <w:pPr>
        <w:pStyle w:val="Textocomentario"/>
      </w:pPr>
      <w:r>
        <w:rPr>
          <w:rStyle w:val="Refdecomentario"/>
        </w:rPr>
        <w:annotationRef/>
      </w:r>
      <w:r>
        <w:t>Titulua eta kapitulu izena jarri daiteke lerro horretan</w:t>
      </w:r>
    </w:p>
  </w:comment>
  <w:comment w:id="4" w:author="Julen Etxaniz Aragoneses" w:date="2021-08-23T10:14:00Z" w:initials="JEA">
    <w:p w14:paraId="16BBF639" w14:textId="57DCF0A5" w:rsidR="00DB22C3" w:rsidRPr="00DB22C3" w:rsidRDefault="00DB22C3">
      <w:pPr>
        <w:pStyle w:val="Textocomentario"/>
      </w:pPr>
      <w:r>
        <w:rPr>
          <w:rStyle w:val="Refdecomentario"/>
        </w:rPr>
        <w:annotationRef/>
      </w:r>
      <w:r w:rsidRPr="00DB22C3">
        <w:t>Orri gutxiago okupatzea beharrezkoa balitz aldaketa hau egin beharko</w:t>
      </w:r>
      <w:r>
        <w:t xml:space="preserve"> litzateke.</w:t>
      </w:r>
    </w:p>
  </w:comment>
  <w:comment w:id="5" w:author="Julen Etxaniz Aragoneses" w:date="2021-08-23T10:18:00Z" w:initials="JEA">
    <w:p w14:paraId="78E10323" w14:textId="4A0C42FB" w:rsidR="000B268F" w:rsidRDefault="000B268F">
      <w:pPr>
        <w:pStyle w:val="Textocomentario"/>
      </w:pPr>
      <w:r>
        <w:rPr>
          <w:rStyle w:val="Refdecomentario"/>
        </w:rPr>
        <w:annotationRef/>
      </w:r>
      <w:r>
        <w:t>Laburpena ingelesez eta gazteleraz ere jartzea komeni da</w:t>
      </w:r>
    </w:p>
  </w:comment>
  <w:comment w:id="95" w:author="JUAN MANUEL PIKATZA" w:date="2021-08-14T10:12:00Z" w:initials="JMP">
    <w:p w14:paraId="007155CA" w14:textId="77777777" w:rsidR="001E16DC" w:rsidRPr="00DB22C3" w:rsidRDefault="001E16DC">
      <w:pPr>
        <w:pStyle w:val="Textocomentario"/>
      </w:pPr>
      <w:r>
        <w:rPr>
          <w:rStyle w:val="Refdecomentario"/>
        </w:rPr>
        <w:annotationRef/>
      </w:r>
    </w:p>
    <w:p w14:paraId="2014A3A3" w14:textId="77777777" w:rsidR="001E16DC" w:rsidRPr="00DB22C3" w:rsidRDefault="001E16DC">
      <w:pPr>
        <w:pStyle w:val="Textocomentario"/>
      </w:pPr>
    </w:p>
    <w:p w14:paraId="4CB43CBD" w14:textId="77777777" w:rsidR="001E16DC" w:rsidRPr="00DB22C3" w:rsidRDefault="001E16DC">
      <w:pPr>
        <w:pStyle w:val="Textocomentario"/>
      </w:pPr>
    </w:p>
    <w:p w14:paraId="5D811B4B" w14:textId="0ADA963C" w:rsidR="001E16DC" w:rsidRDefault="001E16DC">
      <w:pPr>
        <w:pStyle w:val="Textocomentario"/>
      </w:pPr>
      <w:r>
        <w:t xml:space="preserve">Laburduren zerrenda eta </w:t>
      </w:r>
      <w:proofErr w:type="gramStart"/>
      <w:r>
        <w:t>esanahia  Sarreraren</w:t>
      </w:r>
      <w:proofErr w:type="gramEnd"/>
      <w:r>
        <w:t xml:space="preserve"> aurretik jarri. Hau tribunalaren pegak gutxitzeko da ;-)</w:t>
      </w:r>
    </w:p>
    <w:p w14:paraId="752FBF8F" w14:textId="77777777" w:rsidR="001E16DC" w:rsidRDefault="001E16DC">
      <w:pPr>
        <w:pStyle w:val="Textocomentario"/>
      </w:pPr>
    </w:p>
    <w:p w14:paraId="469B5631" w14:textId="32D24543" w:rsidR="001E16DC" w:rsidRDefault="001E16DC">
      <w:pPr>
        <w:pStyle w:val="Textocomentario"/>
      </w:pPr>
      <w:r>
        <w:t>Gero, 5. Atalean beraien definizio zabalagoa jarriko duzu</w:t>
      </w:r>
    </w:p>
  </w:comment>
  <w:comment w:id="121" w:author="JUAN MANUEL PIKATZA" w:date="2021-08-14T10:40:00Z" w:initials="JMP">
    <w:p w14:paraId="73C572C9" w14:textId="2DACB9E7" w:rsidR="001E16DC" w:rsidRDefault="001E16DC">
      <w:pPr>
        <w:pStyle w:val="Textocomentario"/>
      </w:pPr>
      <w:r>
        <w:rPr>
          <w:rStyle w:val="Refdecomentario"/>
        </w:rPr>
        <w:annotationRef/>
      </w:r>
      <w:r>
        <w:t>Taula moztuta geratzea ez da komeni. Hobe orrialde batean osorik agertzea</w:t>
      </w:r>
    </w:p>
  </w:comment>
  <w:comment w:id="125" w:author="Julen Etxaniz Aragoneses" w:date="2021-08-23T10:40:00Z" w:initials="JEA">
    <w:p w14:paraId="5C3A708D" w14:textId="1AFD1471" w:rsidR="006368E5" w:rsidRPr="006368E5" w:rsidRDefault="006368E5">
      <w:pPr>
        <w:pStyle w:val="Textocomentario"/>
        <w:rPr>
          <w:lang w:val="en-GB"/>
        </w:rPr>
      </w:pPr>
      <w:r>
        <w:rPr>
          <w:rStyle w:val="Refdecomentario"/>
        </w:rPr>
        <w:annotationRef/>
      </w:r>
      <w:r>
        <w:t xml:space="preserve">Taulen letra tamaina txikitu bat gutxiago. </w:t>
      </w:r>
      <w:r w:rsidRPr="006368E5">
        <w:rPr>
          <w:lang w:val="en-GB"/>
        </w:rPr>
        <w:t>Zutabeen edukiak orekat hutsunerik ez age</w:t>
      </w:r>
      <w:r>
        <w:rPr>
          <w:lang w:val="en-GB"/>
        </w:rPr>
        <w:t>rtzeko.</w:t>
      </w:r>
    </w:p>
  </w:comment>
  <w:comment w:id="143" w:author="JUAN MANUEL PIKATZA" w:date="2021-08-14T11:02:00Z" w:initials="JMP">
    <w:p w14:paraId="6DD54B22" w14:textId="77777777" w:rsidR="001E16DC" w:rsidRPr="006368E5" w:rsidRDefault="001E16DC">
      <w:pPr>
        <w:pStyle w:val="Textocomentario"/>
        <w:rPr>
          <w:lang w:val="en-GB"/>
        </w:rPr>
      </w:pPr>
      <w:r>
        <w:rPr>
          <w:rStyle w:val="Refdecomentario"/>
        </w:rPr>
        <w:annotationRef/>
      </w:r>
    </w:p>
    <w:p w14:paraId="7DEA00C6" w14:textId="27F6EC5D" w:rsidR="001E16DC" w:rsidRPr="006B278F" w:rsidRDefault="001E16DC">
      <w:pPr>
        <w:pStyle w:val="Textocomentario"/>
        <w:rPr>
          <w:lang w:val="en-GB"/>
        </w:rPr>
      </w:pPr>
      <w:r w:rsidRPr="006B278F">
        <w:rPr>
          <w:lang w:val="en-GB"/>
        </w:rPr>
        <w:t>Orrialdeetako zuriuneak kendu, irdiak bakarrik dituzten orrialdeak onartzen dira</w:t>
      </w:r>
    </w:p>
  </w:comment>
  <w:comment w:id="189" w:author="JUAN MANUEL PIKATZA" w:date="2021-08-14T16:51:00Z" w:initials="JMP">
    <w:p w14:paraId="25117EC5" w14:textId="18876A9D" w:rsidR="001E16DC" w:rsidRDefault="001E16DC">
      <w:pPr>
        <w:pStyle w:val="Textocomentario"/>
      </w:pPr>
      <w:r>
        <w:rPr>
          <w:rStyle w:val="Refdecomentario"/>
        </w:rPr>
        <w:annotationRef/>
      </w:r>
      <w:r>
        <w:t xml:space="preserve">Kapitulu hasiera, orriealde bakoitian eta </w:t>
      </w:r>
      <w:proofErr w:type="gramStart"/>
      <w:r>
        <w:t>orrialdearen  2</w:t>
      </w:r>
      <w:proofErr w:type="gramEnd"/>
      <w:r>
        <w:t>. Laurdeneteik hasita jartzeak kapitulu aldaketa nabarmentzen du</w:t>
      </w:r>
    </w:p>
  </w:comment>
  <w:comment w:id="214" w:author="JUAN MANUEL PIKATZA" w:date="2021-08-17T09:06:00Z" w:initials="JMP">
    <w:p w14:paraId="0AC274F5" w14:textId="0D41559E" w:rsidR="001E16DC" w:rsidRDefault="001E16DC">
      <w:pPr>
        <w:pStyle w:val="Textocomentario"/>
      </w:pPr>
      <w:r>
        <w:rPr>
          <w:rStyle w:val="Refdecomentario"/>
        </w:rPr>
        <w:annotationRef/>
      </w:r>
    </w:p>
    <w:p w14:paraId="1E7E5668" w14:textId="16F9A2C4" w:rsidR="001E16DC" w:rsidRPr="00DE0CE2" w:rsidRDefault="001E16DC">
      <w:pPr>
        <w:pStyle w:val="Textocomentario"/>
        <w:rPr>
          <w:lang w:val="eu-ES"/>
        </w:rPr>
      </w:pPr>
    </w:p>
    <w:p w14:paraId="01E5F753" w14:textId="0C8995AC" w:rsidR="001E16DC" w:rsidRPr="001E16DC" w:rsidRDefault="001E16DC">
      <w:pPr>
        <w:pStyle w:val="Textocomentario"/>
        <w:rPr>
          <w:lang w:val="eu-ES"/>
        </w:rPr>
      </w:pPr>
      <w:r w:rsidRPr="00DE0CE2">
        <w:rPr>
          <w:lang w:val="eu-ES"/>
        </w:rPr>
        <w:t>Zenbakitu erreferentziak</w:t>
      </w:r>
    </w:p>
  </w:comment>
  <w:comment w:id="237" w:author="Julen Etxaniz Aragoneses" w:date="2021-08-23T11:03:00Z" w:initials="JEA">
    <w:p w14:paraId="3CAAC420" w14:textId="584F9CE5" w:rsidR="00A068E0" w:rsidRPr="00A068E0" w:rsidRDefault="00A068E0">
      <w:pPr>
        <w:pStyle w:val="Textocomentario"/>
        <w:rPr>
          <w:lang w:val="eu-ES"/>
        </w:rPr>
      </w:pPr>
      <w:r>
        <w:rPr>
          <w:rStyle w:val="Refdecomentario"/>
        </w:rPr>
        <w:annotationRef/>
      </w:r>
      <w:r w:rsidRPr="00A068E0">
        <w:rPr>
          <w:lang w:val="eu-ES"/>
        </w:rPr>
        <w:t>Irudiak t</w:t>
      </w:r>
      <w:r>
        <w:rPr>
          <w:lang w:val="eu-ES"/>
        </w:rPr>
        <w:t>resna garrantzitsuenetan jarri. Adibidez toggle track.</w:t>
      </w:r>
    </w:p>
  </w:comment>
  <w:comment w:id="238" w:author="JUAN MANUEL PIKATZA" w:date="2021-08-16T16:23:00Z" w:initials="JMP">
    <w:p w14:paraId="65522196" w14:textId="6EC64716" w:rsidR="001E16DC" w:rsidRPr="001E16DC" w:rsidRDefault="001E16DC">
      <w:pPr>
        <w:pStyle w:val="Textocomentario"/>
        <w:rPr>
          <w:lang w:val="eu-ES"/>
        </w:rPr>
      </w:pPr>
      <w:r>
        <w:rPr>
          <w:rStyle w:val="Refdecomentario"/>
        </w:rPr>
        <w:annotationRef/>
      </w:r>
      <w:r w:rsidRPr="001E16DC">
        <w:rPr>
          <w:lang w:val="eu-ES"/>
        </w:rPr>
        <w:t>Azaldu zertarako erqbiltzen duzun</w:t>
      </w:r>
    </w:p>
  </w:comment>
  <w:comment w:id="300" w:author="Julen Etxaniz Aragoneses" w:date="2021-08-23T11:52:00Z" w:initials="JEA">
    <w:p w14:paraId="502385C6" w14:textId="7DA488AB" w:rsidR="00E85BE6" w:rsidRPr="00E85BE6" w:rsidRDefault="00E85BE6">
      <w:pPr>
        <w:pStyle w:val="Textocomentario"/>
        <w:rPr>
          <w:lang w:val="eu-ES"/>
        </w:rPr>
      </w:pPr>
      <w:r>
        <w:rPr>
          <w:rStyle w:val="Refdecomentario"/>
        </w:rPr>
        <w:annotationRef/>
      </w:r>
      <w:r w:rsidRPr="00E85BE6">
        <w:rPr>
          <w:lang w:val="eu-ES"/>
        </w:rPr>
        <w:t>Kalitatearen kudeaketan dagoenarekin konparatu</w:t>
      </w:r>
    </w:p>
  </w:comment>
  <w:comment w:id="412" w:author="Julen Etxaniz Aragoneses" w:date="2021-08-23T11:25:00Z" w:initials="JEA">
    <w:p w14:paraId="0EC6CDD1" w14:textId="0B1A7A79" w:rsidR="00194369" w:rsidRPr="00E85BE6" w:rsidRDefault="00194369">
      <w:pPr>
        <w:pStyle w:val="Textocomentario"/>
        <w:rPr>
          <w:lang w:val="eu-ES"/>
        </w:rPr>
      </w:pPr>
      <w:r>
        <w:rPr>
          <w:rStyle w:val="Refdecomentario"/>
        </w:rPr>
        <w:annotationRef/>
      </w:r>
      <w:r w:rsidRPr="00E85BE6">
        <w:rPr>
          <w:lang w:val="eu-ES"/>
        </w:rPr>
        <w:t>Oinean jarri zenbakituta acquia bezala</w:t>
      </w:r>
    </w:p>
  </w:comment>
  <w:comment w:id="493" w:author="JUAN MANUEL PIKATZA" w:date="2021-08-18T10:53:00Z" w:initials="JMP">
    <w:p w14:paraId="5C2375D2" w14:textId="77777777" w:rsidR="004D6B8D" w:rsidRPr="004D6B8D" w:rsidRDefault="004D6B8D">
      <w:pPr>
        <w:pStyle w:val="Textocomentario"/>
        <w:rPr>
          <w:lang w:val="eu-ES"/>
        </w:rPr>
      </w:pPr>
      <w:r>
        <w:rPr>
          <w:rStyle w:val="Refdecomentario"/>
        </w:rPr>
        <w:annotationRef/>
      </w:r>
    </w:p>
    <w:p w14:paraId="6E35FCBC" w14:textId="002B67C9" w:rsidR="004D6B8D" w:rsidRDefault="004D6B8D">
      <w:pPr>
        <w:pStyle w:val="Textocomentario"/>
        <w:rPr>
          <w:lang w:val="eu-ES"/>
        </w:rPr>
      </w:pPr>
      <w:r>
        <w:rPr>
          <w:lang w:val="eu-ES"/>
        </w:rPr>
        <w:t>Irudi zenbakia falta da.</w:t>
      </w:r>
    </w:p>
    <w:p w14:paraId="7AA0A082" w14:textId="14648C33" w:rsidR="004D6B8D" w:rsidRDefault="004D6B8D">
      <w:pPr>
        <w:pStyle w:val="Textocomentario"/>
      </w:pPr>
      <w:r>
        <w:rPr>
          <w:lang w:val="eu-ES"/>
        </w:rPr>
        <w:t>Tamainaren ideia emateko balio du baina e</w:t>
      </w:r>
      <w:r w:rsidRPr="004D6B8D">
        <w:rPr>
          <w:lang w:val="eu-ES"/>
        </w:rPr>
        <w:t>zin da irakurri</w:t>
      </w:r>
      <w:r>
        <w:rPr>
          <w:lang w:val="eu-ES"/>
        </w:rPr>
        <w:t>, zatika erakutsi beharko da.</w:t>
      </w:r>
    </w:p>
  </w:comment>
  <w:comment w:id="494" w:author="Julen Etxaniz Aragoneses" w:date="2021-08-23T11:29:00Z" w:initials="JEA">
    <w:p w14:paraId="1BDFCDFE" w14:textId="2B35A65F" w:rsidR="00194369" w:rsidRDefault="00194369">
      <w:pPr>
        <w:pStyle w:val="Textocomentario"/>
      </w:pPr>
      <w:r>
        <w:rPr>
          <w:rStyle w:val="Refdecomentario"/>
        </w:rPr>
        <w:annotationRef/>
      </w:r>
      <w:r>
        <w:t>Zati garrantzitsuena atera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4FA7D19" w15:done="0"/>
  <w15:commentEx w15:paraId="62E99D20" w15:paraIdParent="24FA7D19" w15:done="0"/>
  <w15:commentEx w15:paraId="16BBF639" w15:paraIdParent="24FA7D19" w15:done="0"/>
  <w15:commentEx w15:paraId="78E10323" w15:done="0"/>
  <w15:commentEx w15:paraId="469B5631" w15:done="0"/>
  <w15:commentEx w15:paraId="73C572C9" w15:done="0"/>
  <w15:commentEx w15:paraId="5C3A708D" w15:done="0"/>
  <w15:commentEx w15:paraId="7DEA00C6" w15:done="0"/>
  <w15:commentEx w15:paraId="25117EC5" w15:done="0"/>
  <w15:commentEx w15:paraId="01E5F753" w15:done="0"/>
  <w15:commentEx w15:paraId="3CAAC420" w15:done="0"/>
  <w15:commentEx w15:paraId="65522196" w15:done="0"/>
  <w15:commentEx w15:paraId="502385C6" w15:done="0"/>
  <w15:commentEx w15:paraId="0EC6CDD1" w15:done="0"/>
  <w15:commentEx w15:paraId="7AA0A082" w15:done="0"/>
  <w15:commentEx w15:paraId="1BDFCDFE" w15:paraIdParent="7AA0A08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CDF334" w16cex:dateUtc="2021-08-23T08:13:00Z"/>
  <w16cex:commentExtensible w16cex:durableId="24CDF378" w16cex:dateUtc="2021-08-23T08:14:00Z"/>
  <w16cex:commentExtensible w16cex:durableId="24CDF491" w16cex:dateUtc="2021-08-23T08:18:00Z"/>
  <w16cex:commentExtensible w16cex:durableId="24CDF9AB" w16cex:dateUtc="2021-08-23T08:40:00Z"/>
  <w16cex:commentExtensible w16cex:durableId="24CDFF1D" w16cex:dateUtc="2021-08-23T09:03:00Z"/>
  <w16cex:commentExtensible w16cex:durableId="24CE0A8E" w16cex:dateUtc="2021-08-23T09:52:00Z"/>
  <w16cex:commentExtensible w16cex:durableId="24CE041F" w16cex:dateUtc="2021-08-23T09:25:00Z"/>
  <w16cex:commentExtensible w16cex:durableId="24CE0510" w16cex:dateUtc="2021-08-23T0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FA7D19" w16cid:durableId="24CDF21D"/>
  <w16cid:commentId w16cid:paraId="62E99D20" w16cid:durableId="24CDF334"/>
  <w16cid:commentId w16cid:paraId="16BBF639" w16cid:durableId="24CDF378"/>
  <w16cid:commentId w16cid:paraId="78E10323" w16cid:durableId="24CDF491"/>
  <w16cid:commentId w16cid:paraId="469B5631" w16cid:durableId="24CDF21E"/>
  <w16cid:commentId w16cid:paraId="73C572C9" w16cid:durableId="24CDF21F"/>
  <w16cid:commentId w16cid:paraId="5C3A708D" w16cid:durableId="24CDF9AB"/>
  <w16cid:commentId w16cid:paraId="7DEA00C6" w16cid:durableId="24CDF220"/>
  <w16cid:commentId w16cid:paraId="25117EC5" w16cid:durableId="24CDF221"/>
  <w16cid:commentId w16cid:paraId="01E5F753" w16cid:durableId="24CDF226"/>
  <w16cid:commentId w16cid:paraId="3CAAC420" w16cid:durableId="24CDFF1D"/>
  <w16cid:commentId w16cid:paraId="65522196" w16cid:durableId="24CDF222"/>
  <w16cid:commentId w16cid:paraId="502385C6" w16cid:durableId="24CE0A8E"/>
  <w16cid:commentId w16cid:paraId="0EC6CDD1" w16cid:durableId="24CE041F"/>
  <w16cid:commentId w16cid:paraId="7AA0A082" w16cid:durableId="24CDF225"/>
  <w16cid:commentId w16cid:paraId="1BDFCDFE" w16cid:durableId="24CE051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D082A9" w14:textId="77777777" w:rsidR="00D800B8" w:rsidRDefault="00D800B8" w:rsidP="001400EC">
      <w:pPr>
        <w:spacing w:after="0" w:line="240" w:lineRule="auto"/>
      </w:pPr>
      <w:r>
        <w:separator/>
      </w:r>
    </w:p>
    <w:p w14:paraId="5E317BC3" w14:textId="77777777" w:rsidR="00D800B8" w:rsidRDefault="00D800B8"/>
  </w:endnote>
  <w:endnote w:type="continuationSeparator" w:id="0">
    <w:p w14:paraId="7CF73D06" w14:textId="77777777" w:rsidR="00D800B8" w:rsidRDefault="00D800B8" w:rsidP="001400EC">
      <w:pPr>
        <w:spacing w:after="0" w:line="240" w:lineRule="auto"/>
      </w:pPr>
      <w:r>
        <w:continuationSeparator/>
      </w:r>
    </w:p>
    <w:p w14:paraId="33ECF755" w14:textId="77777777" w:rsidR="00D800B8" w:rsidRDefault="00D800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0C6E2" w14:textId="7E0ADA5D" w:rsidR="001E16DC" w:rsidRDefault="001E16DC">
    <w:pPr>
      <w:pStyle w:val="Piedepgina"/>
    </w:pPr>
  </w:p>
  <w:p w14:paraId="4C664723" w14:textId="77777777" w:rsidR="001E16DC" w:rsidRDefault="001E16DC"/>
  <w:p w14:paraId="69083485" w14:textId="77777777" w:rsidR="001E16DC" w:rsidRDefault="001E16DC"/>
  <w:p w14:paraId="42CC7BD8" w14:textId="77777777" w:rsidR="001E16DC" w:rsidRDefault="001E16DC"/>
  <w:p w14:paraId="05014752" w14:textId="77777777" w:rsidR="001E16DC" w:rsidRDefault="001E16DC"/>
  <w:p w14:paraId="00987A16" w14:textId="77777777" w:rsidR="001E16DC" w:rsidRDefault="001E16D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E4AFE" w14:textId="140C09C8" w:rsidR="001E16DC" w:rsidRPr="00B85150" w:rsidRDefault="001E16DC" w:rsidP="00B85150">
    <w:pPr>
      <w:pStyle w:val="Piedepgina"/>
      <w:rPr>
        <w:u w:val="single"/>
      </w:rPr>
    </w:pPr>
    <w:r>
      <w:t>Memoria</w:t>
    </w:r>
    <w:r>
      <w:ptab w:relativeTo="margin" w:alignment="center" w:leader="none"/>
    </w:r>
    <w:r>
      <w:t>2021/06/05</w:t>
    </w:r>
    <w:r>
      <w:ptab w:relativeTo="margin" w:alignment="right" w:leader="none"/>
    </w:r>
    <w:r w:rsidRPr="00597D7E">
      <w:fldChar w:fldCharType="begin"/>
    </w:r>
    <w:r w:rsidRPr="00597D7E">
      <w:instrText>PAGE  \* Arabic  \* MERGEFORMAT</w:instrText>
    </w:r>
    <w:r w:rsidRPr="00597D7E">
      <w:fldChar w:fldCharType="separate"/>
    </w:r>
    <w:r w:rsidR="00DD4E10">
      <w:rPr>
        <w:noProof/>
      </w:rPr>
      <w:t>81</w:t>
    </w:r>
    <w:r w:rsidRPr="00597D7E">
      <w:fldChar w:fldCharType="end"/>
    </w:r>
    <w:r w:rsidRPr="00597D7E">
      <w:t xml:space="preserve"> / </w:t>
    </w:r>
    <w:fldSimple w:instr="NUMPAGES  \* Arabic  \* MERGEFORMAT">
      <w:r w:rsidR="00DD4E10">
        <w:rPr>
          <w:noProof/>
        </w:rPr>
        <w:t>83</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A193BD" w14:textId="77777777" w:rsidR="00D800B8" w:rsidRDefault="00D800B8" w:rsidP="001400EC">
      <w:pPr>
        <w:spacing w:after="0" w:line="240" w:lineRule="auto"/>
      </w:pPr>
      <w:r>
        <w:separator/>
      </w:r>
    </w:p>
    <w:p w14:paraId="35AD803F" w14:textId="77777777" w:rsidR="00D800B8" w:rsidRDefault="00D800B8"/>
  </w:footnote>
  <w:footnote w:type="continuationSeparator" w:id="0">
    <w:p w14:paraId="7A8BCAA8" w14:textId="77777777" w:rsidR="00D800B8" w:rsidRDefault="00D800B8" w:rsidP="001400EC">
      <w:pPr>
        <w:spacing w:after="0" w:line="240" w:lineRule="auto"/>
      </w:pPr>
      <w:r>
        <w:continuationSeparator/>
      </w:r>
    </w:p>
    <w:p w14:paraId="5FEA8724" w14:textId="77777777" w:rsidR="00D800B8" w:rsidRDefault="00D800B8"/>
  </w:footnote>
  <w:footnote w:id="1">
    <w:p w14:paraId="4FE4B117" w14:textId="77777777"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w:t>
      </w:r>
      <w:r w:rsidRPr="00DA1D9B">
        <w:rPr>
          <w:i/>
          <w:iCs/>
          <w:lang w:val="eu-ES"/>
        </w:rPr>
        <w:t>CMMI</w:t>
      </w:r>
      <w:r w:rsidRPr="00DA1D9B">
        <w:rPr>
          <w:lang w:val="eu-ES"/>
        </w:rPr>
        <w:t xml:space="preserve">: Sigla(ingelesez), </w:t>
      </w:r>
      <w:bookmarkStart w:id="130" w:name="_Hlk73286306"/>
      <w:r w:rsidRPr="00DA1D9B">
        <w:rPr>
          <w:lang w:val="eu-ES"/>
        </w:rPr>
        <w:t>Capability Maturity Model Integration. Software-sistemak garatzeko,</w:t>
      </w:r>
      <w:r w:rsidRPr="00DA1D9B">
        <w:rPr>
          <w:i/>
          <w:iCs/>
          <w:lang w:val="eu-ES"/>
        </w:rPr>
        <w:t xml:space="preserve"> </w:t>
      </w:r>
      <w:r w:rsidRPr="00DA1D9B">
        <w:rPr>
          <w:lang w:val="eu-ES"/>
        </w:rPr>
        <w:t xml:space="preserve">mantentzeko eta erabiltzeko, prozesuak hobetzeko eta ebaluatzeko eredua da, </w:t>
      </w:r>
      <w:r w:rsidRPr="00DA1D9B">
        <w:rPr>
          <w:i/>
          <w:iCs/>
          <w:lang w:val="eu-ES"/>
        </w:rPr>
        <w:t>CMMi</w:t>
      </w:r>
      <w:r w:rsidRPr="00DA1D9B">
        <w:rPr>
          <w:lang w:val="eu-ES"/>
        </w:rPr>
        <w:t xml:space="preserve"> Institutuak administratutakoa.</w:t>
      </w:r>
      <w:bookmarkEnd w:id="130"/>
    </w:p>
  </w:footnote>
  <w:footnote w:id="2">
    <w:p w14:paraId="136AABEE" w14:textId="77777777"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w:t>
      </w:r>
      <w:r w:rsidRPr="00DA1D9B">
        <w:rPr>
          <w:i/>
          <w:iCs/>
          <w:lang w:val="eu-ES"/>
        </w:rPr>
        <w:t>SPICE</w:t>
      </w:r>
      <w:r w:rsidRPr="00DA1D9B">
        <w:rPr>
          <w:lang w:val="eu-ES"/>
        </w:rPr>
        <w:t>: Akronimoa(ingelesez),</w:t>
      </w:r>
      <w:r w:rsidRPr="00DA1D9B">
        <w:rPr>
          <w:i/>
          <w:iCs/>
          <w:lang w:val="eu-ES"/>
        </w:rPr>
        <w:t xml:space="preserve"> </w:t>
      </w:r>
      <w:bookmarkStart w:id="131" w:name="_Hlk73286334"/>
      <w:r w:rsidRPr="00DA1D9B">
        <w:rPr>
          <w:i/>
          <w:iCs/>
          <w:lang w:val="eu-ES"/>
        </w:rPr>
        <w:t xml:space="preserve">Software Process Improvement and Capability dEtermination. ISO/IEC 15504. </w:t>
      </w:r>
      <w:r w:rsidRPr="00DA1D9B">
        <w:rPr>
          <w:lang w:val="eu-ES"/>
        </w:rPr>
        <w:t>Garapen-prozesuak hobetzeko, ebaluatzeko, informazio-sistemak eta software-produktuak</w:t>
      </w:r>
      <w:r w:rsidRPr="00DA1D9B">
        <w:rPr>
          <w:i/>
          <w:iCs/>
          <w:lang w:val="eu-ES"/>
        </w:rPr>
        <w:t xml:space="preserve"> </w:t>
      </w:r>
      <w:r w:rsidRPr="00DA1D9B">
        <w:rPr>
          <w:lang w:val="eu-ES"/>
        </w:rPr>
        <w:t>mantentzeko eredua da.</w:t>
      </w:r>
      <w:bookmarkEnd w:id="131"/>
    </w:p>
  </w:footnote>
  <w:footnote w:id="3">
    <w:p w14:paraId="3B912956" w14:textId="1C0907EC"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RUP: Sigla(ingelesez), Rational Unified Process. Rational Software enpresak garatutako software-prozesu bat da. Objektuetara bideratutako sistemak aztertu, diseinatu, inplementatu eta dokumentatzeko erabiltzen den metodologia estandarra.</w:t>
      </w:r>
    </w:p>
  </w:footnote>
  <w:footnote w:id="4">
    <w:p w14:paraId="0F71267F" w14:textId="5C2FDEA5"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IBM: </w:t>
      </w:r>
      <w:bookmarkStart w:id="135" w:name="_Hlk73286374"/>
      <w:r w:rsidRPr="00DA1D9B">
        <w:rPr>
          <w:lang w:val="eu-ES"/>
        </w:rPr>
        <w:t>Sigla(ingelesez), International Business Machines. Informatikarekin lotutako tresnak, programak eta zerbitzuak ekoiztu eta merkaturatzen dituen enpresa multinazionala da.</w:t>
      </w:r>
      <w:bookmarkEnd w:id="135"/>
    </w:p>
  </w:footnote>
  <w:footnote w:id="5">
    <w:p w14:paraId="679BED5A" w14:textId="5FB78CFE" w:rsidR="008D1772" w:rsidRPr="006B278F" w:rsidRDefault="008D1772">
      <w:pPr>
        <w:pStyle w:val="Textonotapie"/>
        <w:rPr>
          <w:lang w:val="en-GB"/>
          <w:rPrChange w:id="147" w:author="Julen Etxaniz Aragoneses" w:date="2021-08-23T12:17:00Z">
            <w:rPr/>
          </w:rPrChange>
        </w:rPr>
      </w:pPr>
      <w:ins w:id="148" w:author="Julen Etxaniz Aragoneses" w:date="2021-08-23T10:48:00Z">
        <w:r>
          <w:rPr>
            <w:rStyle w:val="Refdenotaalpie"/>
          </w:rPr>
          <w:footnoteRef/>
        </w:r>
        <w:r w:rsidRPr="006B278F">
          <w:rPr>
            <w:lang w:val="en-GB"/>
            <w:rPrChange w:id="149" w:author="Julen Etxaniz Aragoneses" w:date="2021-08-23T12:17:00Z">
              <w:rPr/>
            </w:rPrChange>
          </w:rPr>
          <w:t xml:space="preserve"> </w:t>
        </w:r>
      </w:ins>
      <w:ins w:id="150" w:author="Julen Etxaniz Aragoneses" w:date="2021-08-23T10:49:00Z">
        <w:r w:rsidRPr="006B278F">
          <w:rPr>
            <w:lang w:val="en-GB"/>
            <w:rPrChange w:id="151" w:author="Julen Etxaniz Aragoneses" w:date="2021-08-23T12:17:00Z">
              <w:rPr/>
            </w:rPrChange>
          </w:rPr>
          <w:t xml:space="preserve">ISO: Sigla(ingelesez). </w:t>
        </w:r>
      </w:ins>
      <w:ins w:id="152" w:author="Julen Etxaniz Aragoneses" w:date="2021-08-23T10:51:00Z">
        <w:r w:rsidRPr="006B278F">
          <w:rPr>
            <w:lang w:val="en-GB"/>
            <w:rPrChange w:id="153" w:author="Julen Etxaniz Aragoneses" w:date="2021-08-23T12:17:00Z">
              <w:rPr/>
            </w:rPrChange>
          </w:rPr>
          <w:t>International Organization for Standardization.</w:t>
        </w:r>
      </w:ins>
    </w:p>
  </w:footnote>
  <w:footnote w:id="6">
    <w:p w14:paraId="0C986793" w14:textId="6245E781"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w:t>
      </w:r>
      <w:r w:rsidRPr="00DA1D9B">
        <w:rPr>
          <w:lang w:val="eu-ES"/>
        </w:rPr>
        <w:t xml:space="preserve">UNE: </w:t>
      </w:r>
      <w:bookmarkStart w:id="154" w:name="_Hlk73286457"/>
      <w:r w:rsidRPr="00DA1D9B">
        <w:rPr>
          <w:lang w:val="eu-ES"/>
        </w:rPr>
        <w:t>Sigla(gazteleraz), Una Norma Española. Comités Técnicos de Normalización (CTN) batzordeak sortutako arauen, arau esperimentalen eta txostenen (estandarrak) multzoak dira.</w:t>
      </w:r>
      <w:bookmarkEnd w:id="154"/>
    </w:p>
  </w:footnote>
  <w:footnote w:id="7">
    <w:p w14:paraId="3CE2CDAA" w14:textId="78C50083" w:rsidR="001E16DC" w:rsidRPr="00DA1D9B" w:rsidRDefault="001E16DC" w:rsidP="00A97C93">
      <w:pPr>
        <w:pStyle w:val="Textonotapie"/>
        <w:jc w:val="both"/>
        <w:rPr>
          <w:lang w:val="eu-ES"/>
        </w:rPr>
      </w:pPr>
      <w:r w:rsidRPr="00DA1D9B">
        <w:rPr>
          <w:rStyle w:val="Refdenotaalpie"/>
          <w:lang w:val="eu-ES"/>
        </w:rPr>
        <w:footnoteRef/>
      </w:r>
      <w:r w:rsidRPr="00DA1D9B">
        <w:rPr>
          <w:lang w:val="eu-ES"/>
        </w:rPr>
        <w:t xml:space="preserve"> WYSIWYG: </w:t>
      </w:r>
      <w:bookmarkStart w:id="197" w:name="_Hlk73286493"/>
      <w:r w:rsidRPr="00DA1D9B">
        <w:rPr>
          <w:lang w:val="eu-ES"/>
        </w:rPr>
        <w:t>sigla (ingelesez), What You See Is What You Get. Testu-prozesadoreei eta beste testu-editore batzuei aplikatutako esaldi bat da, azkenengo emaitza zuzenean erakutsiz dokumentu bat idazteko aukera ematen duena.</w:t>
      </w:r>
      <w:bookmarkEnd w:id="197"/>
    </w:p>
  </w:footnote>
  <w:footnote w:id="8">
    <w:p w14:paraId="381EC00D" w14:textId="77777777" w:rsidR="001E16DC" w:rsidRPr="0072625A" w:rsidRDefault="001E16DC" w:rsidP="00417119">
      <w:pPr>
        <w:pStyle w:val="Textonotapie"/>
        <w:jc w:val="both"/>
        <w:rPr>
          <w:lang w:val="eu-ES"/>
        </w:rPr>
      </w:pPr>
      <w:r w:rsidRPr="0072625A">
        <w:rPr>
          <w:rStyle w:val="Refdenotaalpie"/>
          <w:lang w:val="eu-ES"/>
        </w:rPr>
        <w:footnoteRef/>
      </w:r>
      <w:r w:rsidRPr="0072625A">
        <w:rPr>
          <w:lang w:val="eu-ES"/>
        </w:rPr>
        <w:t xml:space="preserve"> BRMS: Business Rules Management System: Negozio logika </w:t>
      </w:r>
      <w:r>
        <w:rPr>
          <w:lang w:val="eu-ES"/>
        </w:rPr>
        <w:t xml:space="preserve">aplikazioarekiko independenteki </w:t>
      </w:r>
      <w:r w:rsidRPr="0072625A">
        <w:rPr>
          <w:lang w:val="eu-ES"/>
        </w:rPr>
        <w:t>kudeatzeko</w:t>
      </w:r>
      <w:r>
        <w:rPr>
          <w:lang w:val="eu-ES"/>
        </w:rPr>
        <w:t xml:space="preserve"> sistema. Erabakiak automatikoki hartzea eta exekutatzea ahalbidetzen du.</w:t>
      </w:r>
    </w:p>
  </w:footnote>
  <w:footnote w:id="9">
    <w:p w14:paraId="3AE33BF0" w14:textId="5BF4DF1A" w:rsidR="001E16DC" w:rsidRPr="009E41B7" w:rsidRDefault="001E16DC" w:rsidP="00A97C93">
      <w:pPr>
        <w:pStyle w:val="Textonotapie"/>
        <w:jc w:val="both"/>
        <w:rPr>
          <w:rPrChange w:id="357" w:author="JUAN MANUEL PIKATZA" w:date="2021-08-17T09:02:00Z">
            <w:rPr>
              <w:lang w:val="en-GB"/>
            </w:rPr>
          </w:rPrChange>
        </w:rPr>
      </w:pPr>
      <w:r>
        <w:rPr>
          <w:rStyle w:val="Refdenotaalpie"/>
        </w:rPr>
        <w:footnoteRef/>
      </w:r>
      <w:r w:rsidRPr="00B92625">
        <w:rPr>
          <w:lang w:val="eu-ES"/>
          <w:rPrChange w:id="358" w:author="JUAN MANUEL PIKATZA" w:date="2021-08-14T09:58:00Z">
            <w:rPr/>
          </w:rPrChange>
        </w:rPr>
        <w:t xml:space="preserve"> URPS: </w:t>
      </w:r>
      <w:bookmarkStart w:id="359" w:name="_Hlk73286533"/>
      <w:r w:rsidRPr="00B92625">
        <w:rPr>
          <w:lang w:val="eu-ES"/>
          <w:rPrChange w:id="360" w:author="JUAN MANUEL PIKATZA" w:date="2021-08-14T09:58:00Z">
            <w:rPr/>
          </w:rPrChange>
        </w:rPr>
        <w:t xml:space="preserve">sigla (Ingelesez). </w:t>
      </w:r>
      <w:r w:rsidRPr="00EE0C4E">
        <w:rPr>
          <w:lang w:val="en-GB"/>
        </w:rPr>
        <w:t>Usability, Reliability, Performance</w:t>
      </w:r>
      <w:r>
        <w:rPr>
          <w:lang w:val="en-GB"/>
        </w:rPr>
        <w:t xml:space="preserve"> and</w:t>
      </w:r>
      <w:r w:rsidRPr="00EE0C4E">
        <w:rPr>
          <w:lang w:val="en-GB"/>
        </w:rPr>
        <w:t xml:space="preserve"> Supportability</w:t>
      </w:r>
      <w:r>
        <w:rPr>
          <w:lang w:val="en-GB"/>
        </w:rPr>
        <w:t xml:space="preserve">. </w:t>
      </w:r>
      <w:r w:rsidRPr="009E41B7">
        <w:rPr>
          <w:rPrChange w:id="361" w:author="JUAN MANUEL PIKATZA" w:date="2021-08-17T09:02:00Z">
            <w:rPr>
              <w:lang w:val="en-GB"/>
            </w:rPr>
          </w:rPrChange>
        </w:rPr>
        <w:t>Softwarearen kalitate ezaugarriak dira: Erabilgarritasuna, Fidagarritasuna, Errendimendua eta Mantenigarritasuna.</w:t>
      </w:r>
      <w:bookmarkEnd w:id="359"/>
    </w:p>
  </w:footnote>
  <w:footnote w:id="10">
    <w:p w14:paraId="72962608" w14:textId="52340F16" w:rsidR="001E16DC" w:rsidRDefault="001E16DC">
      <w:pPr>
        <w:pStyle w:val="Textonotapie"/>
      </w:pPr>
      <w:ins w:id="410" w:author="JUAN MANUEL PIKATZA" w:date="2021-08-16T17:25:00Z">
        <w:r>
          <w:rPr>
            <w:rStyle w:val="Refdenotaalpie"/>
          </w:rPr>
          <w:footnoteRef/>
        </w:r>
        <w:r>
          <w:t xml:space="preserve"> </w:t>
        </w:r>
        <w:r w:rsidRPr="003834BE">
          <w:t>https://www.acquia.com/es</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9F652" w14:textId="03C39B2D" w:rsidR="001E16DC" w:rsidRDefault="001E16DC">
    <w:pPr>
      <w:pStyle w:val="Encabezado"/>
    </w:pPr>
  </w:p>
  <w:p w14:paraId="7627D79F" w14:textId="77777777" w:rsidR="001E16DC" w:rsidRDefault="001E16DC"/>
  <w:p w14:paraId="2A843E1F" w14:textId="77777777" w:rsidR="001E16DC" w:rsidRDefault="001E16DC"/>
  <w:p w14:paraId="6681519B" w14:textId="77777777" w:rsidR="001E16DC" w:rsidRDefault="001E16DC"/>
  <w:p w14:paraId="6E59D68D" w14:textId="77777777" w:rsidR="001E16DC" w:rsidRDefault="001E16DC"/>
  <w:p w14:paraId="1B256895" w14:textId="77777777" w:rsidR="001E16DC" w:rsidRDefault="001E16D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CellMar>
        <w:top w:w="57" w:type="dxa"/>
        <w:bottom w:w="57" w:type="dxa"/>
      </w:tblCellMar>
      <w:tblLook w:val="04A0" w:firstRow="1" w:lastRow="0" w:firstColumn="1" w:lastColumn="0" w:noHBand="0" w:noVBand="1"/>
    </w:tblPr>
    <w:tblGrid>
      <w:gridCol w:w="8494"/>
    </w:tblGrid>
    <w:tr w:rsidR="001E16DC" w14:paraId="52D38721" w14:textId="77777777" w:rsidTr="003273CE">
      <w:tc>
        <w:tcPr>
          <w:tcW w:w="9736" w:type="dxa"/>
        </w:tcPr>
        <w:p w14:paraId="17F3E1C3" w14:textId="7DE32B5F" w:rsidR="001E16DC" w:rsidRPr="005D3E0A" w:rsidRDefault="001E16DC" w:rsidP="00BD7002">
          <w:pPr>
            <w:pStyle w:val="Encabezado"/>
            <w:tabs>
              <w:tab w:val="left" w:pos="2020"/>
              <w:tab w:val="center" w:pos="3366"/>
            </w:tabs>
            <w:jc w:val="center"/>
            <w:rPr>
              <w:lang w:val="eu-ES"/>
            </w:rPr>
          </w:pPr>
          <w:r w:rsidRPr="005D3E0A">
            <w:rPr>
              <w:noProof/>
              <w:lang w:val="eu-ES" w:eastAsia="eu-ES"/>
            </w:rPr>
            <w:drawing>
              <wp:anchor distT="0" distB="0" distL="114300" distR="114300" simplePos="0" relativeHeight="251665408" behindDoc="1" locked="0" layoutInCell="1" allowOverlap="1" wp14:anchorId="7633EEA6" wp14:editId="03288C50">
                <wp:simplePos x="0" y="0"/>
                <wp:positionH relativeFrom="margin">
                  <wp:posOffset>-39370</wp:posOffset>
                </wp:positionH>
                <wp:positionV relativeFrom="paragraph">
                  <wp:posOffset>635</wp:posOffset>
                </wp:positionV>
                <wp:extent cx="1168400" cy="504825"/>
                <wp:effectExtent l="0" t="0" r="0" b="9525"/>
                <wp:wrapTight wrapText="bothSides">
                  <wp:wrapPolygon edited="0">
                    <wp:start x="0" y="0"/>
                    <wp:lineTo x="0" y="21192"/>
                    <wp:lineTo x="21130" y="21192"/>
                    <wp:lineTo x="21130" y="0"/>
                    <wp:lineTo x="0" y="0"/>
                  </wp:wrapPolygon>
                </wp:wrapTight>
                <wp:docPr id="10" name="Imagen 10" descr="Código Q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ódigo QR&#10;&#10;Descripción generada automáticamente con confianza media"/>
                        <pic:cNvPicPr/>
                      </pic:nvPicPr>
                      <pic:blipFill>
                        <a:blip r:embed="rId1">
                          <a:extLst>
                            <a:ext uri="{28A0092B-C50C-407E-A947-70E740481C1C}">
                              <a14:useLocalDpi xmlns:a14="http://schemas.microsoft.com/office/drawing/2010/main" val="0"/>
                            </a:ext>
                          </a:extLst>
                        </a:blip>
                        <a:stretch>
                          <a:fillRect/>
                        </a:stretch>
                      </pic:blipFill>
                      <pic:spPr>
                        <a:xfrm>
                          <a:off x="0" y="0"/>
                          <a:ext cx="1168400" cy="504825"/>
                        </a:xfrm>
                        <a:prstGeom prst="rect">
                          <a:avLst/>
                        </a:prstGeom>
                      </pic:spPr>
                    </pic:pic>
                  </a:graphicData>
                </a:graphic>
                <wp14:sizeRelH relativeFrom="margin">
                  <wp14:pctWidth>0</wp14:pctWidth>
                </wp14:sizeRelH>
                <wp14:sizeRelV relativeFrom="margin">
                  <wp14:pctHeight>0</wp14:pctHeight>
                </wp14:sizeRelV>
              </wp:anchor>
            </w:drawing>
          </w:r>
          <w:r w:rsidRPr="005D3E0A">
            <w:rPr>
              <w:noProof/>
              <w:lang w:val="eu-ES" w:eastAsia="eu-ES"/>
            </w:rPr>
            <w:drawing>
              <wp:anchor distT="0" distB="0" distL="114300" distR="114300" simplePos="0" relativeHeight="251664384" behindDoc="1" locked="0" layoutInCell="1" allowOverlap="1" wp14:anchorId="3643D99D" wp14:editId="22F11562">
                <wp:simplePos x="0" y="0"/>
                <wp:positionH relativeFrom="margin">
                  <wp:posOffset>5560695</wp:posOffset>
                </wp:positionH>
                <wp:positionV relativeFrom="paragraph">
                  <wp:posOffset>0</wp:posOffset>
                </wp:positionV>
                <wp:extent cx="514350" cy="514350"/>
                <wp:effectExtent l="0" t="0" r="0" b="0"/>
                <wp:wrapTight wrapText="bothSides">
                  <wp:wrapPolygon edited="0">
                    <wp:start x="5600" y="0"/>
                    <wp:lineTo x="0" y="15200"/>
                    <wp:lineTo x="0" y="20800"/>
                    <wp:lineTo x="20800" y="20800"/>
                    <wp:lineTo x="20800" y="13600"/>
                    <wp:lineTo x="15200" y="0"/>
                    <wp:lineTo x="560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pic:spPr>
                    </pic:pic>
                  </a:graphicData>
                </a:graphic>
                <wp14:sizeRelH relativeFrom="page">
                  <wp14:pctWidth>0</wp14:pctWidth>
                </wp14:sizeRelH>
                <wp14:sizeRelV relativeFrom="page">
                  <wp14:pctHeight>0</wp14:pctHeight>
                </wp14:sizeRelV>
              </wp:anchor>
            </w:drawing>
          </w:r>
          <w:r w:rsidRPr="005D3E0A">
            <w:rPr>
              <w:lang w:val="eu-ES"/>
            </w:rPr>
            <w:t>Proiektua: ProMeta</w:t>
          </w:r>
        </w:p>
        <w:p w14:paraId="0228A5CC" w14:textId="1A9657C7" w:rsidR="001E16DC" w:rsidRPr="005D3E0A" w:rsidRDefault="001E16DC" w:rsidP="003273CE">
          <w:pPr>
            <w:pStyle w:val="Encabezado"/>
            <w:jc w:val="center"/>
            <w:rPr>
              <w:lang w:val="eu-ES"/>
            </w:rPr>
          </w:pPr>
          <w:r w:rsidRPr="005D3E0A">
            <w:rPr>
              <w:lang w:val="eu-ES"/>
            </w:rPr>
            <w:t>Egilea: Julen Etxaniz Aragoneses</w:t>
          </w:r>
        </w:p>
        <w:p w14:paraId="0C41C948" w14:textId="618C72B3" w:rsidR="001E16DC" w:rsidRPr="003273CE" w:rsidRDefault="001E16DC" w:rsidP="003273CE">
          <w:pPr>
            <w:pStyle w:val="Encabezado"/>
            <w:jc w:val="center"/>
            <w:rPr>
              <w:lang w:val="eu-ES"/>
            </w:rPr>
          </w:pPr>
          <w:r w:rsidRPr="005D3E0A">
            <w:rPr>
              <w:lang w:val="eu-ES"/>
            </w:rPr>
            <w:t>Tutorea: Juan Manuel Pikatza Atxa</w:t>
          </w:r>
        </w:p>
      </w:tc>
    </w:tr>
  </w:tbl>
  <w:p w14:paraId="314D472D" w14:textId="77777777" w:rsidR="001E16DC" w:rsidRDefault="001E16D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069E373"/>
    <w:multiLevelType w:val="hybridMultilevel"/>
    <w:tmpl w:val="C92E8808"/>
    <w:lvl w:ilvl="0" w:tplc="3AC060D2">
      <w:start w:val="15"/>
      <w:numFmt w:val="lowerLetter"/>
      <w:lvlText w:val="%1"/>
      <w:lvlJc w:val="left"/>
    </w:lvl>
    <w:lvl w:ilvl="1" w:tplc="E698D2EC">
      <w:numFmt w:val="decimal"/>
      <w:lvlText w:val=""/>
      <w:lvlJc w:val="left"/>
    </w:lvl>
    <w:lvl w:ilvl="2" w:tplc="2BB4E0E0">
      <w:numFmt w:val="decimal"/>
      <w:lvlText w:val=""/>
      <w:lvlJc w:val="left"/>
    </w:lvl>
    <w:lvl w:ilvl="3" w:tplc="83D6235C">
      <w:numFmt w:val="decimal"/>
      <w:lvlText w:val=""/>
      <w:lvlJc w:val="left"/>
    </w:lvl>
    <w:lvl w:ilvl="4" w:tplc="0B4E305E">
      <w:numFmt w:val="decimal"/>
      <w:lvlText w:val=""/>
      <w:lvlJc w:val="left"/>
    </w:lvl>
    <w:lvl w:ilvl="5" w:tplc="D3585F52">
      <w:numFmt w:val="decimal"/>
      <w:lvlText w:val=""/>
      <w:lvlJc w:val="left"/>
    </w:lvl>
    <w:lvl w:ilvl="6" w:tplc="6A1AD806">
      <w:numFmt w:val="decimal"/>
      <w:lvlText w:val=""/>
      <w:lvlJc w:val="left"/>
    </w:lvl>
    <w:lvl w:ilvl="7" w:tplc="0B0E6A44">
      <w:numFmt w:val="decimal"/>
      <w:lvlText w:val=""/>
      <w:lvlJc w:val="left"/>
    </w:lvl>
    <w:lvl w:ilvl="8" w:tplc="262CE930">
      <w:numFmt w:val="decimal"/>
      <w:lvlText w:val=""/>
      <w:lvlJc w:val="left"/>
    </w:lvl>
  </w:abstractNum>
  <w:abstractNum w:abstractNumId="2" w15:restartNumberingAfterBreak="0">
    <w:nsid w:val="0087577D"/>
    <w:multiLevelType w:val="hybridMultilevel"/>
    <w:tmpl w:val="3DB23C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1513461"/>
    <w:multiLevelType w:val="hybridMultilevel"/>
    <w:tmpl w:val="340611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325C6A"/>
    <w:multiLevelType w:val="hybridMultilevel"/>
    <w:tmpl w:val="253A94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DEE099D"/>
    <w:multiLevelType w:val="hybridMultilevel"/>
    <w:tmpl w:val="F014F1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EE1777A"/>
    <w:multiLevelType w:val="hybridMultilevel"/>
    <w:tmpl w:val="C8FCFE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C0936B6"/>
    <w:multiLevelType w:val="hybridMultilevel"/>
    <w:tmpl w:val="6ECC25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0077771"/>
    <w:multiLevelType w:val="hybridMultilevel"/>
    <w:tmpl w:val="1A824B9A"/>
    <w:lvl w:ilvl="0" w:tplc="042D000F">
      <w:start w:val="1"/>
      <w:numFmt w:val="decimal"/>
      <w:lvlText w:val="%1."/>
      <w:lvlJc w:val="left"/>
      <w:pPr>
        <w:ind w:left="720" w:hanging="360"/>
      </w:pPr>
    </w:lvl>
    <w:lvl w:ilvl="1" w:tplc="042D0019" w:tentative="1">
      <w:start w:val="1"/>
      <w:numFmt w:val="lowerLetter"/>
      <w:lvlText w:val="%2."/>
      <w:lvlJc w:val="left"/>
      <w:pPr>
        <w:ind w:left="1440" w:hanging="360"/>
      </w:pPr>
    </w:lvl>
    <w:lvl w:ilvl="2" w:tplc="042D001B" w:tentative="1">
      <w:start w:val="1"/>
      <w:numFmt w:val="lowerRoman"/>
      <w:lvlText w:val="%3."/>
      <w:lvlJc w:val="right"/>
      <w:pPr>
        <w:ind w:left="2160" w:hanging="180"/>
      </w:pPr>
    </w:lvl>
    <w:lvl w:ilvl="3" w:tplc="042D000F" w:tentative="1">
      <w:start w:val="1"/>
      <w:numFmt w:val="decimal"/>
      <w:lvlText w:val="%4."/>
      <w:lvlJc w:val="left"/>
      <w:pPr>
        <w:ind w:left="2880" w:hanging="360"/>
      </w:pPr>
    </w:lvl>
    <w:lvl w:ilvl="4" w:tplc="042D0019" w:tentative="1">
      <w:start w:val="1"/>
      <w:numFmt w:val="lowerLetter"/>
      <w:lvlText w:val="%5."/>
      <w:lvlJc w:val="left"/>
      <w:pPr>
        <w:ind w:left="3600" w:hanging="360"/>
      </w:pPr>
    </w:lvl>
    <w:lvl w:ilvl="5" w:tplc="042D001B" w:tentative="1">
      <w:start w:val="1"/>
      <w:numFmt w:val="lowerRoman"/>
      <w:lvlText w:val="%6."/>
      <w:lvlJc w:val="right"/>
      <w:pPr>
        <w:ind w:left="4320" w:hanging="180"/>
      </w:pPr>
    </w:lvl>
    <w:lvl w:ilvl="6" w:tplc="042D000F" w:tentative="1">
      <w:start w:val="1"/>
      <w:numFmt w:val="decimal"/>
      <w:lvlText w:val="%7."/>
      <w:lvlJc w:val="left"/>
      <w:pPr>
        <w:ind w:left="5040" w:hanging="360"/>
      </w:pPr>
    </w:lvl>
    <w:lvl w:ilvl="7" w:tplc="042D0019" w:tentative="1">
      <w:start w:val="1"/>
      <w:numFmt w:val="lowerLetter"/>
      <w:lvlText w:val="%8."/>
      <w:lvlJc w:val="left"/>
      <w:pPr>
        <w:ind w:left="5760" w:hanging="360"/>
      </w:pPr>
    </w:lvl>
    <w:lvl w:ilvl="8" w:tplc="042D001B" w:tentative="1">
      <w:start w:val="1"/>
      <w:numFmt w:val="lowerRoman"/>
      <w:lvlText w:val="%9."/>
      <w:lvlJc w:val="right"/>
      <w:pPr>
        <w:ind w:left="6480" w:hanging="180"/>
      </w:pPr>
    </w:lvl>
  </w:abstractNum>
  <w:abstractNum w:abstractNumId="9" w15:restartNumberingAfterBreak="0">
    <w:nsid w:val="22844B2F"/>
    <w:multiLevelType w:val="hybridMultilevel"/>
    <w:tmpl w:val="1F127F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45227A3"/>
    <w:multiLevelType w:val="hybridMultilevel"/>
    <w:tmpl w:val="E6B0A1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465774B"/>
    <w:multiLevelType w:val="hybridMultilevel"/>
    <w:tmpl w:val="948666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C573564"/>
    <w:multiLevelType w:val="hybridMultilevel"/>
    <w:tmpl w:val="1B62BE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CE46C7A"/>
    <w:multiLevelType w:val="hybridMultilevel"/>
    <w:tmpl w:val="99C6B7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1B82DBC"/>
    <w:multiLevelType w:val="hybridMultilevel"/>
    <w:tmpl w:val="62FCCE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28972B2"/>
    <w:multiLevelType w:val="hybridMultilevel"/>
    <w:tmpl w:val="DF3ED6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7725FF1"/>
    <w:multiLevelType w:val="hybridMultilevel"/>
    <w:tmpl w:val="F8F6A2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79E21B5"/>
    <w:multiLevelType w:val="hybridMultilevel"/>
    <w:tmpl w:val="4ACCE0E2"/>
    <w:lvl w:ilvl="0" w:tplc="CDDAB6CE">
      <w:start w:val="15"/>
      <w:numFmt w:val="lowerLetter"/>
      <w:lvlText w:val="%1"/>
      <w:lvlJc w:val="left"/>
    </w:lvl>
    <w:lvl w:ilvl="1" w:tplc="7E90E8B6">
      <w:numFmt w:val="decimal"/>
      <w:lvlText w:val=""/>
      <w:lvlJc w:val="left"/>
    </w:lvl>
    <w:lvl w:ilvl="2" w:tplc="2D14B8EE">
      <w:numFmt w:val="decimal"/>
      <w:lvlText w:val=""/>
      <w:lvlJc w:val="left"/>
    </w:lvl>
    <w:lvl w:ilvl="3" w:tplc="297857F0">
      <w:numFmt w:val="decimal"/>
      <w:lvlText w:val=""/>
      <w:lvlJc w:val="left"/>
    </w:lvl>
    <w:lvl w:ilvl="4" w:tplc="FCE6A47A">
      <w:numFmt w:val="decimal"/>
      <w:lvlText w:val=""/>
      <w:lvlJc w:val="left"/>
    </w:lvl>
    <w:lvl w:ilvl="5" w:tplc="4A9C90F4">
      <w:numFmt w:val="decimal"/>
      <w:lvlText w:val=""/>
      <w:lvlJc w:val="left"/>
    </w:lvl>
    <w:lvl w:ilvl="6" w:tplc="4D401760">
      <w:numFmt w:val="decimal"/>
      <w:lvlText w:val=""/>
      <w:lvlJc w:val="left"/>
    </w:lvl>
    <w:lvl w:ilvl="7" w:tplc="08C241AE">
      <w:numFmt w:val="decimal"/>
      <w:lvlText w:val=""/>
      <w:lvlJc w:val="left"/>
    </w:lvl>
    <w:lvl w:ilvl="8" w:tplc="12DA941E">
      <w:numFmt w:val="decimal"/>
      <w:lvlText w:val=""/>
      <w:lvlJc w:val="left"/>
    </w:lvl>
  </w:abstractNum>
  <w:abstractNum w:abstractNumId="18" w15:restartNumberingAfterBreak="0">
    <w:nsid w:val="38281D58"/>
    <w:multiLevelType w:val="hybridMultilevel"/>
    <w:tmpl w:val="DA8848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9564D97"/>
    <w:multiLevelType w:val="hybridMultilevel"/>
    <w:tmpl w:val="24927A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991343E"/>
    <w:multiLevelType w:val="hybridMultilevel"/>
    <w:tmpl w:val="D29A1E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A620B35"/>
    <w:multiLevelType w:val="hybridMultilevel"/>
    <w:tmpl w:val="244025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EE46037"/>
    <w:multiLevelType w:val="hybridMultilevel"/>
    <w:tmpl w:val="D89217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4F0005F"/>
    <w:multiLevelType w:val="hybridMultilevel"/>
    <w:tmpl w:val="FAE49E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187683C"/>
    <w:multiLevelType w:val="hybridMultilevel"/>
    <w:tmpl w:val="0D5617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26E7E20"/>
    <w:multiLevelType w:val="hybridMultilevel"/>
    <w:tmpl w:val="D68C41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34C5451"/>
    <w:multiLevelType w:val="hybridMultilevel"/>
    <w:tmpl w:val="F124A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46A2A3E"/>
    <w:multiLevelType w:val="hybridMultilevel"/>
    <w:tmpl w:val="7324AA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4FD42DC"/>
    <w:multiLevelType w:val="hybridMultilevel"/>
    <w:tmpl w:val="616833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BCC5845"/>
    <w:multiLevelType w:val="hybridMultilevel"/>
    <w:tmpl w:val="FF425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2CD12A8"/>
    <w:multiLevelType w:val="hybridMultilevel"/>
    <w:tmpl w:val="BA224E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3B13EDE"/>
    <w:multiLevelType w:val="hybridMultilevel"/>
    <w:tmpl w:val="F216D9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522200A"/>
    <w:multiLevelType w:val="hybridMultilevel"/>
    <w:tmpl w:val="B17A3D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628651A"/>
    <w:multiLevelType w:val="hybridMultilevel"/>
    <w:tmpl w:val="B18E2C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68A7BF3"/>
    <w:multiLevelType w:val="hybridMultilevel"/>
    <w:tmpl w:val="EE4466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C1F3CF7"/>
    <w:multiLevelType w:val="hybridMultilevel"/>
    <w:tmpl w:val="43C8C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C80EC70"/>
    <w:multiLevelType w:val="hybridMultilevel"/>
    <w:tmpl w:val="388839FC"/>
    <w:lvl w:ilvl="0" w:tplc="0174356E">
      <w:start w:val="1"/>
      <w:numFmt w:val="bullet"/>
      <w:lvlText w:val="•"/>
      <w:lvlJc w:val="left"/>
    </w:lvl>
    <w:lvl w:ilvl="1" w:tplc="3D706DC4">
      <w:numFmt w:val="decimal"/>
      <w:lvlText w:val=""/>
      <w:lvlJc w:val="left"/>
    </w:lvl>
    <w:lvl w:ilvl="2" w:tplc="79BA5682">
      <w:numFmt w:val="decimal"/>
      <w:lvlText w:val=""/>
      <w:lvlJc w:val="left"/>
    </w:lvl>
    <w:lvl w:ilvl="3" w:tplc="55C6F87A">
      <w:numFmt w:val="decimal"/>
      <w:lvlText w:val=""/>
      <w:lvlJc w:val="left"/>
    </w:lvl>
    <w:lvl w:ilvl="4" w:tplc="F13E79DA">
      <w:numFmt w:val="decimal"/>
      <w:lvlText w:val=""/>
      <w:lvlJc w:val="left"/>
    </w:lvl>
    <w:lvl w:ilvl="5" w:tplc="21B4627A">
      <w:numFmt w:val="decimal"/>
      <w:lvlText w:val=""/>
      <w:lvlJc w:val="left"/>
    </w:lvl>
    <w:lvl w:ilvl="6" w:tplc="45CE7980">
      <w:numFmt w:val="decimal"/>
      <w:lvlText w:val=""/>
      <w:lvlJc w:val="left"/>
    </w:lvl>
    <w:lvl w:ilvl="7" w:tplc="8D7A09E4">
      <w:numFmt w:val="decimal"/>
      <w:lvlText w:val=""/>
      <w:lvlJc w:val="left"/>
    </w:lvl>
    <w:lvl w:ilvl="8" w:tplc="B156CFCC">
      <w:numFmt w:val="decimal"/>
      <w:lvlText w:val=""/>
      <w:lvlJc w:val="left"/>
    </w:lvl>
  </w:abstractNum>
  <w:abstractNum w:abstractNumId="37" w15:restartNumberingAfterBreak="0">
    <w:nsid w:val="739C68F8"/>
    <w:multiLevelType w:val="multilevel"/>
    <w:tmpl w:val="92ECD2DA"/>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94" w:hanging="794"/>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8" w15:restartNumberingAfterBreak="0">
    <w:nsid w:val="756B5DB8"/>
    <w:multiLevelType w:val="hybridMultilevel"/>
    <w:tmpl w:val="4B72A9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8B45906"/>
    <w:multiLevelType w:val="hybridMultilevel"/>
    <w:tmpl w:val="1B587E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7"/>
  </w:num>
  <w:num w:numId="2">
    <w:abstractNumId w:val="38"/>
  </w:num>
  <w:num w:numId="3">
    <w:abstractNumId w:val="18"/>
  </w:num>
  <w:num w:numId="4">
    <w:abstractNumId w:val="22"/>
  </w:num>
  <w:num w:numId="5">
    <w:abstractNumId w:val="7"/>
  </w:num>
  <w:num w:numId="6">
    <w:abstractNumId w:val="25"/>
  </w:num>
  <w:num w:numId="7">
    <w:abstractNumId w:val="31"/>
  </w:num>
  <w:num w:numId="8">
    <w:abstractNumId w:val="29"/>
  </w:num>
  <w:num w:numId="9">
    <w:abstractNumId w:val="16"/>
  </w:num>
  <w:num w:numId="10">
    <w:abstractNumId w:val="27"/>
  </w:num>
  <w:num w:numId="11">
    <w:abstractNumId w:val="21"/>
  </w:num>
  <w:num w:numId="12">
    <w:abstractNumId w:val="4"/>
  </w:num>
  <w:num w:numId="13">
    <w:abstractNumId w:val="30"/>
  </w:num>
  <w:num w:numId="14">
    <w:abstractNumId w:val="13"/>
  </w:num>
  <w:num w:numId="15">
    <w:abstractNumId w:val="19"/>
  </w:num>
  <w:num w:numId="16">
    <w:abstractNumId w:val="32"/>
  </w:num>
  <w:num w:numId="17">
    <w:abstractNumId w:val="12"/>
  </w:num>
  <w:num w:numId="18">
    <w:abstractNumId w:val="24"/>
  </w:num>
  <w:num w:numId="19">
    <w:abstractNumId w:val="33"/>
  </w:num>
  <w:num w:numId="20">
    <w:abstractNumId w:val="23"/>
  </w:num>
  <w:num w:numId="21">
    <w:abstractNumId w:val="39"/>
  </w:num>
  <w:num w:numId="22">
    <w:abstractNumId w:val="3"/>
  </w:num>
  <w:num w:numId="23">
    <w:abstractNumId w:val="34"/>
  </w:num>
  <w:num w:numId="24">
    <w:abstractNumId w:val="15"/>
  </w:num>
  <w:num w:numId="25">
    <w:abstractNumId w:val="5"/>
  </w:num>
  <w:num w:numId="26">
    <w:abstractNumId w:val="2"/>
  </w:num>
  <w:num w:numId="27">
    <w:abstractNumId w:val="11"/>
  </w:num>
  <w:num w:numId="28">
    <w:abstractNumId w:val="26"/>
  </w:num>
  <w:num w:numId="29">
    <w:abstractNumId w:val="6"/>
  </w:num>
  <w:num w:numId="30">
    <w:abstractNumId w:val="0"/>
  </w:num>
  <w:num w:numId="31">
    <w:abstractNumId w:val="10"/>
  </w:num>
  <w:num w:numId="32">
    <w:abstractNumId w:val="28"/>
  </w:num>
  <w:num w:numId="33">
    <w:abstractNumId w:val="14"/>
  </w:num>
  <w:num w:numId="34">
    <w:abstractNumId w:val="36"/>
  </w:num>
  <w:num w:numId="35">
    <w:abstractNumId w:val="17"/>
  </w:num>
  <w:num w:numId="36">
    <w:abstractNumId w:val="1"/>
  </w:num>
  <w:num w:numId="37">
    <w:abstractNumId w:val="20"/>
  </w:num>
  <w:num w:numId="38">
    <w:abstractNumId w:val="35"/>
  </w:num>
  <w:num w:numId="39">
    <w:abstractNumId w:val="9"/>
  </w:num>
  <w:num w:numId="40">
    <w:abstractNumId w:val="8"/>
  </w:num>
  <w:numIdMacAtCleanup w:val="2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UAN MANUEL PIKATZA">
    <w15:presenceInfo w15:providerId="None" w15:userId="JUAN MANUEL PIKATZA"/>
  </w15:person>
  <w15:person w15:author="Julen Etxaniz Aragoneses">
    <w15:presenceInfo w15:providerId="Windows Live" w15:userId="16229858d55d7ca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trackRevisio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C19"/>
    <w:rsid w:val="00006585"/>
    <w:rsid w:val="00010642"/>
    <w:rsid w:val="00016359"/>
    <w:rsid w:val="00033C54"/>
    <w:rsid w:val="000409B3"/>
    <w:rsid w:val="00041C11"/>
    <w:rsid w:val="000430C5"/>
    <w:rsid w:val="000451F9"/>
    <w:rsid w:val="00050223"/>
    <w:rsid w:val="00056903"/>
    <w:rsid w:val="000573B7"/>
    <w:rsid w:val="0006616C"/>
    <w:rsid w:val="00075390"/>
    <w:rsid w:val="00081A8D"/>
    <w:rsid w:val="00083CF1"/>
    <w:rsid w:val="00091D20"/>
    <w:rsid w:val="000971D9"/>
    <w:rsid w:val="000B0E25"/>
    <w:rsid w:val="000B268F"/>
    <w:rsid w:val="000C0A18"/>
    <w:rsid w:val="000E140A"/>
    <w:rsid w:val="000E172B"/>
    <w:rsid w:val="000E418C"/>
    <w:rsid w:val="000E63E2"/>
    <w:rsid w:val="000F1367"/>
    <w:rsid w:val="000F2A73"/>
    <w:rsid w:val="000F3BBA"/>
    <w:rsid w:val="000F3BDE"/>
    <w:rsid w:val="000F67D7"/>
    <w:rsid w:val="0010012A"/>
    <w:rsid w:val="001102BD"/>
    <w:rsid w:val="00110D99"/>
    <w:rsid w:val="00113209"/>
    <w:rsid w:val="001142F0"/>
    <w:rsid w:val="00125B3C"/>
    <w:rsid w:val="00125C34"/>
    <w:rsid w:val="001261B6"/>
    <w:rsid w:val="001314E7"/>
    <w:rsid w:val="001327B6"/>
    <w:rsid w:val="00132B18"/>
    <w:rsid w:val="001400EC"/>
    <w:rsid w:val="0014396C"/>
    <w:rsid w:val="00151658"/>
    <w:rsid w:val="00152052"/>
    <w:rsid w:val="001543B1"/>
    <w:rsid w:val="00155D6D"/>
    <w:rsid w:val="00163083"/>
    <w:rsid w:val="00163561"/>
    <w:rsid w:val="001703DE"/>
    <w:rsid w:val="001812F4"/>
    <w:rsid w:val="0018627F"/>
    <w:rsid w:val="00191222"/>
    <w:rsid w:val="001917B2"/>
    <w:rsid w:val="00193B3F"/>
    <w:rsid w:val="00194369"/>
    <w:rsid w:val="00194F83"/>
    <w:rsid w:val="001A1F96"/>
    <w:rsid w:val="001A3389"/>
    <w:rsid w:val="001A4A22"/>
    <w:rsid w:val="001A5A59"/>
    <w:rsid w:val="001B3C73"/>
    <w:rsid w:val="001B4976"/>
    <w:rsid w:val="001B7D4E"/>
    <w:rsid w:val="001C56B9"/>
    <w:rsid w:val="001D3B12"/>
    <w:rsid w:val="001E16DC"/>
    <w:rsid w:val="001E2FE8"/>
    <w:rsid w:val="001E3264"/>
    <w:rsid w:val="001E7281"/>
    <w:rsid w:val="001E7417"/>
    <w:rsid w:val="001F25C5"/>
    <w:rsid w:val="001F3BA8"/>
    <w:rsid w:val="001F445F"/>
    <w:rsid w:val="001F521A"/>
    <w:rsid w:val="001F7C5E"/>
    <w:rsid w:val="0020081E"/>
    <w:rsid w:val="0020323E"/>
    <w:rsid w:val="00205D53"/>
    <w:rsid w:val="002211FF"/>
    <w:rsid w:val="00223A0C"/>
    <w:rsid w:val="00224089"/>
    <w:rsid w:val="002353A6"/>
    <w:rsid w:val="00235F2B"/>
    <w:rsid w:val="00254709"/>
    <w:rsid w:val="00261AFA"/>
    <w:rsid w:val="00262F15"/>
    <w:rsid w:val="002640F2"/>
    <w:rsid w:val="00267627"/>
    <w:rsid w:val="00270B8D"/>
    <w:rsid w:val="00275316"/>
    <w:rsid w:val="002852DF"/>
    <w:rsid w:val="002868FA"/>
    <w:rsid w:val="00290447"/>
    <w:rsid w:val="00291039"/>
    <w:rsid w:val="00292183"/>
    <w:rsid w:val="00296B62"/>
    <w:rsid w:val="002A36B5"/>
    <w:rsid w:val="002A3CBF"/>
    <w:rsid w:val="002A5361"/>
    <w:rsid w:val="002A77A5"/>
    <w:rsid w:val="002B5197"/>
    <w:rsid w:val="002B5355"/>
    <w:rsid w:val="002B5E80"/>
    <w:rsid w:val="002B6128"/>
    <w:rsid w:val="002B6197"/>
    <w:rsid w:val="002C0812"/>
    <w:rsid w:val="002C7071"/>
    <w:rsid w:val="002D4AC6"/>
    <w:rsid w:val="002D5155"/>
    <w:rsid w:val="002E65F9"/>
    <w:rsid w:val="002F1809"/>
    <w:rsid w:val="002F3B74"/>
    <w:rsid w:val="002F5009"/>
    <w:rsid w:val="002F6F47"/>
    <w:rsid w:val="003013A0"/>
    <w:rsid w:val="003038E5"/>
    <w:rsid w:val="0030586A"/>
    <w:rsid w:val="00306C36"/>
    <w:rsid w:val="0031565E"/>
    <w:rsid w:val="003161D7"/>
    <w:rsid w:val="00317A84"/>
    <w:rsid w:val="00324AE8"/>
    <w:rsid w:val="00325D8F"/>
    <w:rsid w:val="003273CE"/>
    <w:rsid w:val="003278C4"/>
    <w:rsid w:val="00330FA7"/>
    <w:rsid w:val="00333EF9"/>
    <w:rsid w:val="00345D6B"/>
    <w:rsid w:val="0035186E"/>
    <w:rsid w:val="003541BC"/>
    <w:rsid w:val="00354330"/>
    <w:rsid w:val="003628F0"/>
    <w:rsid w:val="003834BE"/>
    <w:rsid w:val="0038789F"/>
    <w:rsid w:val="00391B15"/>
    <w:rsid w:val="00394934"/>
    <w:rsid w:val="003A08B6"/>
    <w:rsid w:val="003A6964"/>
    <w:rsid w:val="003B2653"/>
    <w:rsid w:val="003B666C"/>
    <w:rsid w:val="003D25FC"/>
    <w:rsid w:val="003D5904"/>
    <w:rsid w:val="003E0467"/>
    <w:rsid w:val="003E4203"/>
    <w:rsid w:val="003E44D3"/>
    <w:rsid w:val="003F1E1E"/>
    <w:rsid w:val="003F24DA"/>
    <w:rsid w:val="00404C19"/>
    <w:rsid w:val="00406CA2"/>
    <w:rsid w:val="00413D72"/>
    <w:rsid w:val="004156C2"/>
    <w:rsid w:val="00416A7E"/>
    <w:rsid w:val="00417119"/>
    <w:rsid w:val="0042217B"/>
    <w:rsid w:val="00422871"/>
    <w:rsid w:val="004248AF"/>
    <w:rsid w:val="00424AF1"/>
    <w:rsid w:val="004318D5"/>
    <w:rsid w:val="00432985"/>
    <w:rsid w:val="004425E9"/>
    <w:rsid w:val="00442BD0"/>
    <w:rsid w:val="004439D6"/>
    <w:rsid w:val="00444447"/>
    <w:rsid w:val="00444921"/>
    <w:rsid w:val="00452888"/>
    <w:rsid w:val="004540F8"/>
    <w:rsid w:val="004549B4"/>
    <w:rsid w:val="00457742"/>
    <w:rsid w:val="00457CCA"/>
    <w:rsid w:val="00460E97"/>
    <w:rsid w:val="00461E73"/>
    <w:rsid w:val="00464F66"/>
    <w:rsid w:val="00466D14"/>
    <w:rsid w:val="00467A89"/>
    <w:rsid w:val="00470611"/>
    <w:rsid w:val="004733CA"/>
    <w:rsid w:val="00476D85"/>
    <w:rsid w:val="004775F1"/>
    <w:rsid w:val="00483F31"/>
    <w:rsid w:val="00484F85"/>
    <w:rsid w:val="00490459"/>
    <w:rsid w:val="00494E65"/>
    <w:rsid w:val="004A5D17"/>
    <w:rsid w:val="004B42A7"/>
    <w:rsid w:val="004B5484"/>
    <w:rsid w:val="004B6238"/>
    <w:rsid w:val="004B6F21"/>
    <w:rsid w:val="004C0F22"/>
    <w:rsid w:val="004C21B8"/>
    <w:rsid w:val="004D6B8D"/>
    <w:rsid w:val="004E2E27"/>
    <w:rsid w:val="004E74CE"/>
    <w:rsid w:val="004F7B09"/>
    <w:rsid w:val="004F7DF5"/>
    <w:rsid w:val="00500C3D"/>
    <w:rsid w:val="005043CA"/>
    <w:rsid w:val="00504496"/>
    <w:rsid w:val="005068A4"/>
    <w:rsid w:val="00510758"/>
    <w:rsid w:val="00511ABE"/>
    <w:rsid w:val="00512629"/>
    <w:rsid w:val="00512F83"/>
    <w:rsid w:val="00515074"/>
    <w:rsid w:val="00515EE5"/>
    <w:rsid w:val="005471DE"/>
    <w:rsid w:val="00547490"/>
    <w:rsid w:val="00550F4F"/>
    <w:rsid w:val="00553BBB"/>
    <w:rsid w:val="005841DB"/>
    <w:rsid w:val="005859F8"/>
    <w:rsid w:val="005878E1"/>
    <w:rsid w:val="0059192B"/>
    <w:rsid w:val="00597D7E"/>
    <w:rsid w:val="005A4709"/>
    <w:rsid w:val="005A4EE0"/>
    <w:rsid w:val="005A6EAD"/>
    <w:rsid w:val="005B0B73"/>
    <w:rsid w:val="005C6032"/>
    <w:rsid w:val="005D3E0A"/>
    <w:rsid w:val="005D4F57"/>
    <w:rsid w:val="005D6FEA"/>
    <w:rsid w:val="005E65C9"/>
    <w:rsid w:val="005E7C80"/>
    <w:rsid w:val="005F2E32"/>
    <w:rsid w:val="0060023E"/>
    <w:rsid w:val="00602492"/>
    <w:rsid w:val="00602CAC"/>
    <w:rsid w:val="00610CC6"/>
    <w:rsid w:val="006137CB"/>
    <w:rsid w:val="00617769"/>
    <w:rsid w:val="00621769"/>
    <w:rsid w:val="0063026B"/>
    <w:rsid w:val="006310AE"/>
    <w:rsid w:val="0063506C"/>
    <w:rsid w:val="0063594A"/>
    <w:rsid w:val="00636427"/>
    <w:rsid w:val="006368E5"/>
    <w:rsid w:val="00646877"/>
    <w:rsid w:val="006529D8"/>
    <w:rsid w:val="00652BD0"/>
    <w:rsid w:val="00666EB6"/>
    <w:rsid w:val="00672F6B"/>
    <w:rsid w:val="00685AE6"/>
    <w:rsid w:val="00686969"/>
    <w:rsid w:val="006872DA"/>
    <w:rsid w:val="006907C1"/>
    <w:rsid w:val="006A07EA"/>
    <w:rsid w:val="006A1079"/>
    <w:rsid w:val="006A4801"/>
    <w:rsid w:val="006A7A77"/>
    <w:rsid w:val="006B18B8"/>
    <w:rsid w:val="006B278F"/>
    <w:rsid w:val="006B391C"/>
    <w:rsid w:val="006C065F"/>
    <w:rsid w:val="006C51A2"/>
    <w:rsid w:val="006C5BBE"/>
    <w:rsid w:val="006C7E70"/>
    <w:rsid w:val="006D3069"/>
    <w:rsid w:val="006D3B8A"/>
    <w:rsid w:val="006D47C6"/>
    <w:rsid w:val="006D523B"/>
    <w:rsid w:val="006D6E42"/>
    <w:rsid w:val="006D76FE"/>
    <w:rsid w:val="006E24D7"/>
    <w:rsid w:val="006E28CC"/>
    <w:rsid w:val="006E3EFE"/>
    <w:rsid w:val="006E548E"/>
    <w:rsid w:val="006F125A"/>
    <w:rsid w:val="006F1B5C"/>
    <w:rsid w:val="006F554C"/>
    <w:rsid w:val="006F5C45"/>
    <w:rsid w:val="00703297"/>
    <w:rsid w:val="00704A8D"/>
    <w:rsid w:val="00704D36"/>
    <w:rsid w:val="00705B5B"/>
    <w:rsid w:val="0072491A"/>
    <w:rsid w:val="00731FF6"/>
    <w:rsid w:val="0073339D"/>
    <w:rsid w:val="00751E35"/>
    <w:rsid w:val="007661EB"/>
    <w:rsid w:val="0076726C"/>
    <w:rsid w:val="00772178"/>
    <w:rsid w:val="007740E7"/>
    <w:rsid w:val="00774F48"/>
    <w:rsid w:val="00781A22"/>
    <w:rsid w:val="00785D29"/>
    <w:rsid w:val="0078757D"/>
    <w:rsid w:val="0079019B"/>
    <w:rsid w:val="0079226F"/>
    <w:rsid w:val="00793CDA"/>
    <w:rsid w:val="00794908"/>
    <w:rsid w:val="007A14B9"/>
    <w:rsid w:val="007A3F8D"/>
    <w:rsid w:val="007A5500"/>
    <w:rsid w:val="007A738B"/>
    <w:rsid w:val="007B2CA2"/>
    <w:rsid w:val="007B4A35"/>
    <w:rsid w:val="007B583C"/>
    <w:rsid w:val="007C4701"/>
    <w:rsid w:val="007D17FC"/>
    <w:rsid w:val="007E138D"/>
    <w:rsid w:val="007E1D46"/>
    <w:rsid w:val="007F00A0"/>
    <w:rsid w:val="007F0D64"/>
    <w:rsid w:val="007F4C38"/>
    <w:rsid w:val="00801D2A"/>
    <w:rsid w:val="00810EE5"/>
    <w:rsid w:val="00811C41"/>
    <w:rsid w:val="00813B87"/>
    <w:rsid w:val="00822D32"/>
    <w:rsid w:val="008250C7"/>
    <w:rsid w:val="008279B5"/>
    <w:rsid w:val="00830473"/>
    <w:rsid w:val="00840203"/>
    <w:rsid w:val="008462F0"/>
    <w:rsid w:val="00847295"/>
    <w:rsid w:val="00851E33"/>
    <w:rsid w:val="00856022"/>
    <w:rsid w:val="00860BCC"/>
    <w:rsid w:val="0086619F"/>
    <w:rsid w:val="008678F0"/>
    <w:rsid w:val="00867CF9"/>
    <w:rsid w:val="008710A8"/>
    <w:rsid w:val="00872AA2"/>
    <w:rsid w:val="00875D17"/>
    <w:rsid w:val="00876236"/>
    <w:rsid w:val="0089268B"/>
    <w:rsid w:val="0089281D"/>
    <w:rsid w:val="00895CE2"/>
    <w:rsid w:val="008961D3"/>
    <w:rsid w:val="008A3DFC"/>
    <w:rsid w:val="008A71FE"/>
    <w:rsid w:val="008B0826"/>
    <w:rsid w:val="008C5FC3"/>
    <w:rsid w:val="008D0236"/>
    <w:rsid w:val="008D1772"/>
    <w:rsid w:val="008D447E"/>
    <w:rsid w:val="008E1048"/>
    <w:rsid w:val="008E4F5E"/>
    <w:rsid w:val="008F5175"/>
    <w:rsid w:val="00904021"/>
    <w:rsid w:val="009136B0"/>
    <w:rsid w:val="00914890"/>
    <w:rsid w:val="0092133A"/>
    <w:rsid w:val="009300D7"/>
    <w:rsid w:val="00933A3E"/>
    <w:rsid w:val="00946C96"/>
    <w:rsid w:val="0095338F"/>
    <w:rsid w:val="009536E7"/>
    <w:rsid w:val="0095605D"/>
    <w:rsid w:val="009604D1"/>
    <w:rsid w:val="00965BE9"/>
    <w:rsid w:val="00966DF3"/>
    <w:rsid w:val="00974E16"/>
    <w:rsid w:val="00975AE1"/>
    <w:rsid w:val="00975C87"/>
    <w:rsid w:val="00977260"/>
    <w:rsid w:val="009824C8"/>
    <w:rsid w:val="009839BE"/>
    <w:rsid w:val="0099102E"/>
    <w:rsid w:val="00993423"/>
    <w:rsid w:val="009A10D5"/>
    <w:rsid w:val="009A2F38"/>
    <w:rsid w:val="009A534C"/>
    <w:rsid w:val="009A6814"/>
    <w:rsid w:val="009A6FE5"/>
    <w:rsid w:val="009B15A6"/>
    <w:rsid w:val="009C3326"/>
    <w:rsid w:val="009C6C17"/>
    <w:rsid w:val="009D0839"/>
    <w:rsid w:val="009D2D0D"/>
    <w:rsid w:val="009D4474"/>
    <w:rsid w:val="009D6824"/>
    <w:rsid w:val="009E2D21"/>
    <w:rsid w:val="009E41B7"/>
    <w:rsid w:val="009E55E0"/>
    <w:rsid w:val="009E5B22"/>
    <w:rsid w:val="009F6203"/>
    <w:rsid w:val="00A00C1F"/>
    <w:rsid w:val="00A028BE"/>
    <w:rsid w:val="00A03658"/>
    <w:rsid w:val="00A043FE"/>
    <w:rsid w:val="00A068E0"/>
    <w:rsid w:val="00A07695"/>
    <w:rsid w:val="00A11597"/>
    <w:rsid w:val="00A118A1"/>
    <w:rsid w:val="00A150EF"/>
    <w:rsid w:val="00A15ECF"/>
    <w:rsid w:val="00A207F7"/>
    <w:rsid w:val="00A23C63"/>
    <w:rsid w:val="00A278F0"/>
    <w:rsid w:val="00A30666"/>
    <w:rsid w:val="00A3136E"/>
    <w:rsid w:val="00A323B8"/>
    <w:rsid w:val="00A32D1C"/>
    <w:rsid w:val="00A330F6"/>
    <w:rsid w:val="00A34A86"/>
    <w:rsid w:val="00A34F25"/>
    <w:rsid w:val="00A36033"/>
    <w:rsid w:val="00A516E7"/>
    <w:rsid w:val="00A548E0"/>
    <w:rsid w:val="00A60254"/>
    <w:rsid w:val="00A6608E"/>
    <w:rsid w:val="00A673E4"/>
    <w:rsid w:val="00A67454"/>
    <w:rsid w:val="00A73DFB"/>
    <w:rsid w:val="00A764F4"/>
    <w:rsid w:val="00A8349F"/>
    <w:rsid w:val="00A85D0C"/>
    <w:rsid w:val="00A877C9"/>
    <w:rsid w:val="00A879AF"/>
    <w:rsid w:val="00A9030B"/>
    <w:rsid w:val="00A903F1"/>
    <w:rsid w:val="00A97C93"/>
    <w:rsid w:val="00AA13C7"/>
    <w:rsid w:val="00AA3530"/>
    <w:rsid w:val="00AC0D21"/>
    <w:rsid w:val="00AC1907"/>
    <w:rsid w:val="00AC27A4"/>
    <w:rsid w:val="00AD5CAE"/>
    <w:rsid w:val="00AD5E10"/>
    <w:rsid w:val="00AE5EAA"/>
    <w:rsid w:val="00AF041E"/>
    <w:rsid w:val="00AF0C3F"/>
    <w:rsid w:val="00AF7903"/>
    <w:rsid w:val="00B00F97"/>
    <w:rsid w:val="00B14E9E"/>
    <w:rsid w:val="00B15ED7"/>
    <w:rsid w:val="00B21181"/>
    <w:rsid w:val="00B22044"/>
    <w:rsid w:val="00B248E0"/>
    <w:rsid w:val="00B27F50"/>
    <w:rsid w:val="00B31713"/>
    <w:rsid w:val="00B33233"/>
    <w:rsid w:val="00B369FC"/>
    <w:rsid w:val="00B40801"/>
    <w:rsid w:val="00B41E02"/>
    <w:rsid w:val="00B76D9D"/>
    <w:rsid w:val="00B77837"/>
    <w:rsid w:val="00B85150"/>
    <w:rsid w:val="00B855CB"/>
    <w:rsid w:val="00B860EF"/>
    <w:rsid w:val="00B86591"/>
    <w:rsid w:val="00B92625"/>
    <w:rsid w:val="00B939E7"/>
    <w:rsid w:val="00B94161"/>
    <w:rsid w:val="00B942AF"/>
    <w:rsid w:val="00B94AF3"/>
    <w:rsid w:val="00B94F59"/>
    <w:rsid w:val="00BA10E0"/>
    <w:rsid w:val="00BA1CBF"/>
    <w:rsid w:val="00BA3EE5"/>
    <w:rsid w:val="00BB58AE"/>
    <w:rsid w:val="00BC2CA1"/>
    <w:rsid w:val="00BC3373"/>
    <w:rsid w:val="00BD1303"/>
    <w:rsid w:val="00BD63B8"/>
    <w:rsid w:val="00BD7002"/>
    <w:rsid w:val="00BD7D94"/>
    <w:rsid w:val="00BE2459"/>
    <w:rsid w:val="00BE33C2"/>
    <w:rsid w:val="00BE4EB3"/>
    <w:rsid w:val="00BE5A5C"/>
    <w:rsid w:val="00C021A7"/>
    <w:rsid w:val="00C023B0"/>
    <w:rsid w:val="00C05C8F"/>
    <w:rsid w:val="00C06E0A"/>
    <w:rsid w:val="00C12A6B"/>
    <w:rsid w:val="00C20AAE"/>
    <w:rsid w:val="00C2673E"/>
    <w:rsid w:val="00C30DA0"/>
    <w:rsid w:val="00C34C0F"/>
    <w:rsid w:val="00C3563F"/>
    <w:rsid w:val="00C35994"/>
    <w:rsid w:val="00C440B2"/>
    <w:rsid w:val="00C52543"/>
    <w:rsid w:val="00C54EBE"/>
    <w:rsid w:val="00C63D1A"/>
    <w:rsid w:val="00C661CC"/>
    <w:rsid w:val="00C70DD9"/>
    <w:rsid w:val="00C7504D"/>
    <w:rsid w:val="00C830E4"/>
    <w:rsid w:val="00C84120"/>
    <w:rsid w:val="00C841A0"/>
    <w:rsid w:val="00C971D6"/>
    <w:rsid w:val="00C97D9D"/>
    <w:rsid w:val="00CA1142"/>
    <w:rsid w:val="00CD4577"/>
    <w:rsid w:val="00CD5BCB"/>
    <w:rsid w:val="00CF1A4E"/>
    <w:rsid w:val="00CF20C0"/>
    <w:rsid w:val="00D00985"/>
    <w:rsid w:val="00D03C3A"/>
    <w:rsid w:val="00D045E9"/>
    <w:rsid w:val="00D10A9C"/>
    <w:rsid w:val="00D1352D"/>
    <w:rsid w:val="00D14283"/>
    <w:rsid w:val="00D23A83"/>
    <w:rsid w:val="00D31B9C"/>
    <w:rsid w:val="00D34160"/>
    <w:rsid w:val="00D3725F"/>
    <w:rsid w:val="00D42A24"/>
    <w:rsid w:val="00D55116"/>
    <w:rsid w:val="00D567F9"/>
    <w:rsid w:val="00D62BCA"/>
    <w:rsid w:val="00D63F85"/>
    <w:rsid w:val="00D643C9"/>
    <w:rsid w:val="00D66CE1"/>
    <w:rsid w:val="00D670F0"/>
    <w:rsid w:val="00D740BD"/>
    <w:rsid w:val="00D800B8"/>
    <w:rsid w:val="00D83AB1"/>
    <w:rsid w:val="00D86B6E"/>
    <w:rsid w:val="00D90148"/>
    <w:rsid w:val="00D94897"/>
    <w:rsid w:val="00D95E49"/>
    <w:rsid w:val="00DA18E1"/>
    <w:rsid w:val="00DA1D9B"/>
    <w:rsid w:val="00DB22C3"/>
    <w:rsid w:val="00DC6EF0"/>
    <w:rsid w:val="00DD4E10"/>
    <w:rsid w:val="00DE0CE2"/>
    <w:rsid w:val="00DE447B"/>
    <w:rsid w:val="00DE7F8B"/>
    <w:rsid w:val="00DF6305"/>
    <w:rsid w:val="00DF7301"/>
    <w:rsid w:val="00E001D0"/>
    <w:rsid w:val="00E01F3C"/>
    <w:rsid w:val="00E02541"/>
    <w:rsid w:val="00E02559"/>
    <w:rsid w:val="00E028AD"/>
    <w:rsid w:val="00E03EF3"/>
    <w:rsid w:val="00E05394"/>
    <w:rsid w:val="00E073DF"/>
    <w:rsid w:val="00E078B7"/>
    <w:rsid w:val="00E15A69"/>
    <w:rsid w:val="00E21F0C"/>
    <w:rsid w:val="00E22A53"/>
    <w:rsid w:val="00E260F2"/>
    <w:rsid w:val="00E27EDF"/>
    <w:rsid w:val="00E32BBB"/>
    <w:rsid w:val="00E3705C"/>
    <w:rsid w:val="00E41756"/>
    <w:rsid w:val="00E46F06"/>
    <w:rsid w:val="00E647C7"/>
    <w:rsid w:val="00E67BA8"/>
    <w:rsid w:val="00E77658"/>
    <w:rsid w:val="00E77AAE"/>
    <w:rsid w:val="00E80746"/>
    <w:rsid w:val="00E85370"/>
    <w:rsid w:val="00E85BE6"/>
    <w:rsid w:val="00E85C40"/>
    <w:rsid w:val="00E87076"/>
    <w:rsid w:val="00E91BFB"/>
    <w:rsid w:val="00E91E51"/>
    <w:rsid w:val="00E95A2B"/>
    <w:rsid w:val="00E95B4D"/>
    <w:rsid w:val="00E97AA7"/>
    <w:rsid w:val="00EA3BF9"/>
    <w:rsid w:val="00EA65D5"/>
    <w:rsid w:val="00EB0757"/>
    <w:rsid w:val="00EB165E"/>
    <w:rsid w:val="00EB38E4"/>
    <w:rsid w:val="00EC6788"/>
    <w:rsid w:val="00ED5C3E"/>
    <w:rsid w:val="00ED6100"/>
    <w:rsid w:val="00EE0C4E"/>
    <w:rsid w:val="00EE0CDF"/>
    <w:rsid w:val="00EE1417"/>
    <w:rsid w:val="00EE4EC6"/>
    <w:rsid w:val="00EF2095"/>
    <w:rsid w:val="00EF3E31"/>
    <w:rsid w:val="00EF5645"/>
    <w:rsid w:val="00EF58DD"/>
    <w:rsid w:val="00F03F82"/>
    <w:rsid w:val="00F1002F"/>
    <w:rsid w:val="00F137B2"/>
    <w:rsid w:val="00F171F9"/>
    <w:rsid w:val="00F208EA"/>
    <w:rsid w:val="00F240A9"/>
    <w:rsid w:val="00F26C62"/>
    <w:rsid w:val="00F27940"/>
    <w:rsid w:val="00F3050A"/>
    <w:rsid w:val="00F369E3"/>
    <w:rsid w:val="00F42161"/>
    <w:rsid w:val="00F46E8D"/>
    <w:rsid w:val="00F56DED"/>
    <w:rsid w:val="00F56DFD"/>
    <w:rsid w:val="00F6723F"/>
    <w:rsid w:val="00F706E6"/>
    <w:rsid w:val="00F7549D"/>
    <w:rsid w:val="00F755FF"/>
    <w:rsid w:val="00F758BC"/>
    <w:rsid w:val="00F75978"/>
    <w:rsid w:val="00F852EC"/>
    <w:rsid w:val="00F8677C"/>
    <w:rsid w:val="00F876F3"/>
    <w:rsid w:val="00F91EDC"/>
    <w:rsid w:val="00F93272"/>
    <w:rsid w:val="00FA48D8"/>
    <w:rsid w:val="00FA4D61"/>
    <w:rsid w:val="00FA5D27"/>
    <w:rsid w:val="00FA5F4F"/>
    <w:rsid w:val="00FB57A3"/>
    <w:rsid w:val="00FB6D20"/>
    <w:rsid w:val="00FC7516"/>
    <w:rsid w:val="00FD5301"/>
    <w:rsid w:val="00FD531F"/>
    <w:rsid w:val="00FE504F"/>
    <w:rsid w:val="00FE75D7"/>
    <w:rsid w:val="00FE7D4D"/>
    <w:rsid w:val="00FF7FC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1C5373"/>
  <w15:chartTrackingRefBased/>
  <w15:docId w15:val="{32F1B195-EF91-477B-AF02-E1F7F7729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33CA"/>
    <w:rPr>
      <w:sz w:val="20"/>
    </w:rPr>
  </w:style>
  <w:style w:type="paragraph" w:styleId="Ttulo1">
    <w:name w:val="heading 1"/>
    <w:basedOn w:val="Normal"/>
    <w:next w:val="Normal"/>
    <w:link w:val="Ttulo1Car"/>
    <w:qFormat/>
    <w:rsid w:val="006310AE"/>
    <w:pPr>
      <w:keepNext/>
      <w:keepLines/>
      <w:numPr>
        <w:numId w:val="1"/>
      </w:numPr>
      <w:spacing w:before="240" w:after="0"/>
      <w:outlineLvl w:val="0"/>
    </w:pPr>
    <w:rPr>
      <w:rFonts w:asciiTheme="majorHAnsi" w:eastAsiaTheme="majorEastAsia" w:hAnsiTheme="majorHAnsi" w:cstheme="majorBidi"/>
      <w:b/>
      <w:sz w:val="32"/>
      <w:szCs w:val="32"/>
    </w:rPr>
  </w:style>
  <w:style w:type="paragraph" w:styleId="Ttulo2">
    <w:name w:val="heading 2"/>
    <w:basedOn w:val="Normal"/>
    <w:next w:val="Normal"/>
    <w:link w:val="Ttulo2Car"/>
    <w:unhideWhenUsed/>
    <w:qFormat/>
    <w:rsid w:val="006310AE"/>
    <w:pPr>
      <w:keepNext/>
      <w:keepLines/>
      <w:numPr>
        <w:ilvl w:val="1"/>
        <w:numId w:val="1"/>
      </w:numPr>
      <w:spacing w:before="40" w:after="0"/>
      <w:outlineLvl w:val="1"/>
    </w:pPr>
    <w:rPr>
      <w:rFonts w:asciiTheme="majorHAnsi" w:eastAsiaTheme="majorEastAsia" w:hAnsiTheme="majorHAnsi" w:cstheme="majorBidi"/>
      <w:b/>
      <w:sz w:val="28"/>
      <w:szCs w:val="28"/>
    </w:rPr>
  </w:style>
  <w:style w:type="paragraph" w:styleId="Ttulo3">
    <w:name w:val="heading 3"/>
    <w:basedOn w:val="Normal"/>
    <w:next w:val="Normal"/>
    <w:link w:val="Ttulo3Car"/>
    <w:unhideWhenUsed/>
    <w:qFormat/>
    <w:rsid w:val="006310AE"/>
    <w:pPr>
      <w:keepNext/>
      <w:keepLines/>
      <w:numPr>
        <w:ilvl w:val="2"/>
        <w:numId w:val="1"/>
      </w:numPr>
      <w:spacing w:before="40" w:after="0"/>
      <w:outlineLvl w:val="2"/>
    </w:pPr>
    <w:rPr>
      <w:rFonts w:asciiTheme="majorHAnsi" w:eastAsiaTheme="majorEastAsia" w:hAnsiTheme="majorHAnsi" w:cstheme="majorBidi"/>
      <w:b/>
      <w:sz w:val="24"/>
      <w:szCs w:val="24"/>
    </w:rPr>
  </w:style>
  <w:style w:type="paragraph" w:styleId="Ttulo4">
    <w:name w:val="heading 4"/>
    <w:basedOn w:val="Normal"/>
    <w:next w:val="Normal"/>
    <w:link w:val="Ttulo4Car"/>
    <w:unhideWhenUsed/>
    <w:qFormat/>
    <w:rsid w:val="006310AE"/>
    <w:pPr>
      <w:keepNext/>
      <w:keepLines/>
      <w:numPr>
        <w:ilvl w:val="3"/>
        <w:numId w:val="1"/>
      </w:numPr>
      <w:spacing w:before="40" w:after="0"/>
      <w:outlineLvl w:val="3"/>
    </w:pPr>
    <w:rPr>
      <w:rFonts w:asciiTheme="majorHAnsi" w:hAnsiTheme="majorHAnsi" w:cstheme="majorHAnsi"/>
      <w:b/>
      <w:lang w:val="eu-ES"/>
    </w:rPr>
  </w:style>
  <w:style w:type="paragraph" w:styleId="Ttulo5">
    <w:name w:val="heading 5"/>
    <w:basedOn w:val="Normal"/>
    <w:next w:val="Normal"/>
    <w:link w:val="Ttulo5Car"/>
    <w:unhideWhenUsed/>
    <w:qFormat/>
    <w:rsid w:val="006310AE"/>
    <w:pPr>
      <w:keepNext/>
      <w:keepLines/>
      <w:numPr>
        <w:ilvl w:val="4"/>
        <w:numId w:val="1"/>
      </w:numPr>
      <w:spacing w:before="40" w:after="0"/>
      <w:outlineLvl w:val="4"/>
    </w:pPr>
    <w:rPr>
      <w:b/>
    </w:rPr>
  </w:style>
  <w:style w:type="paragraph" w:styleId="Ttulo6">
    <w:name w:val="heading 6"/>
    <w:basedOn w:val="Normal"/>
    <w:next w:val="Normal"/>
    <w:link w:val="Ttulo6Car"/>
    <w:unhideWhenUsed/>
    <w:qFormat/>
    <w:rsid w:val="004B6F21"/>
    <w:pPr>
      <w:keepNext/>
      <w:keepLines/>
      <w:numPr>
        <w:ilvl w:val="5"/>
        <w:numId w:val="1"/>
      </w:numPr>
      <w:spacing w:before="40" w:after="0"/>
      <w:outlineLvl w:val="5"/>
    </w:pPr>
  </w:style>
  <w:style w:type="paragraph" w:styleId="Ttulo7">
    <w:name w:val="heading 7"/>
    <w:basedOn w:val="Normal"/>
    <w:next w:val="Normal"/>
    <w:link w:val="Ttulo7Car"/>
    <w:unhideWhenUsed/>
    <w:qFormat/>
    <w:rsid w:val="004B6F21"/>
    <w:pPr>
      <w:keepNext/>
      <w:keepLines/>
      <w:numPr>
        <w:ilvl w:val="6"/>
        <w:numId w:val="1"/>
      </w:numPr>
      <w:spacing w:before="40" w:after="0"/>
      <w:outlineLvl w:val="6"/>
    </w:pPr>
    <w:rPr>
      <w:rFonts w:asciiTheme="majorHAnsi" w:eastAsiaTheme="majorEastAsia" w:hAnsiTheme="majorHAnsi" w:cstheme="majorBidi"/>
      <w:i/>
      <w:iCs/>
    </w:rPr>
  </w:style>
  <w:style w:type="paragraph" w:styleId="Ttulo8">
    <w:name w:val="heading 8"/>
    <w:basedOn w:val="Normal"/>
    <w:next w:val="Normal"/>
    <w:link w:val="Ttulo8Car"/>
    <w:unhideWhenUsed/>
    <w:qFormat/>
    <w:rsid w:val="004B6F21"/>
    <w:pPr>
      <w:keepNext/>
      <w:keepLines/>
      <w:numPr>
        <w:ilvl w:val="7"/>
        <w:numId w:val="1"/>
      </w:numPr>
      <w:spacing w:before="40" w:after="0"/>
      <w:outlineLvl w:val="7"/>
    </w:pPr>
    <w:rPr>
      <w:color w:val="262626" w:themeColor="text1" w:themeTint="D9"/>
      <w:sz w:val="21"/>
      <w:szCs w:val="21"/>
    </w:rPr>
  </w:style>
  <w:style w:type="paragraph" w:styleId="Ttulo9">
    <w:name w:val="heading 9"/>
    <w:basedOn w:val="Normal"/>
    <w:next w:val="Normal"/>
    <w:link w:val="Ttulo9Car"/>
    <w:unhideWhenUsed/>
    <w:qFormat/>
    <w:rsid w:val="004B6F21"/>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310AE"/>
    <w:rPr>
      <w:rFonts w:asciiTheme="majorHAnsi" w:eastAsiaTheme="majorEastAsia" w:hAnsiTheme="majorHAnsi" w:cstheme="majorBidi"/>
      <w:b/>
      <w:sz w:val="32"/>
      <w:szCs w:val="32"/>
    </w:rPr>
  </w:style>
  <w:style w:type="character" w:customStyle="1" w:styleId="Ttulo2Car">
    <w:name w:val="Título 2 Car"/>
    <w:basedOn w:val="Fuentedeprrafopredeter"/>
    <w:link w:val="Ttulo2"/>
    <w:rsid w:val="006310AE"/>
    <w:rPr>
      <w:rFonts w:asciiTheme="majorHAnsi" w:eastAsiaTheme="majorEastAsia" w:hAnsiTheme="majorHAnsi" w:cstheme="majorBidi"/>
      <w:b/>
      <w:sz w:val="28"/>
      <w:szCs w:val="28"/>
    </w:rPr>
  </w:style>
  <w:style w:type="character" w:customStyle="1" w:styleId="Ttulo3Car">
    <w:name w:val="Título 3 Car"/>
    <w:basedOn w:val="Fuentedeprrafopredeter"/>
    <w:link w:val="Ttulo3"/>
    <w:rsid w:val="006310AE"/>
    <w:rPr>
      <w:rFonts w:asciiTheme="majorHAnsi" w:eastAsiaTheme="majorEastAsia" w:hAnsiTheme="majorHAnsi" w:cstheme="majorBidi"/>
      <w:b/>
      <w:sz w:val="24"/>
      <w:szCs w:val="24"/>
    </w:rPr>
  </w:style>
  <w:style w:type="character" w:customStyle="1" w:styleId="Ttulo4Car">
    <w:name w:val="Título 4 Car"/>
    <w:basedOn w:val="Fuentedeprrafopredeter"/>
    <w:link w:val="Ttulo4"/>
    <w:uiPriority w:val="9"/>
    <w:rsid w:val="006310AE"/>
    <w:rPr>
      <w:rFonts w:asciiTheme="majorHAnsi" w:hAnsiTheme="majorHAnsi" w:cstheme="majorHAnsi"/>
      <w:b/>
      <w:sz w:val="20"/>
      <w:lang w:val="eu-ES"/>
    </w:rPr>
  </w:style>
  <w:style w:type="character" w:customStyle="1" w:styleId="Ttulo5Car">
    <w:name w:val="Título 5 Car"/>
    <w:basedOn w:val="Fuentedeprrafopredeter"/>
    <w:link w:val="Ttulo5"/>
    <w:uiPriority w:val="9"/>
    <w:semiHidden/>
    <w:rsid w:val="006310AE"/>
    <w:rPr>
      <w:b/>
      <w:sz w:val="20"/>
    </w:rPr>
  </w:style>
  <w:style w:type="character" w:customStyle="1" w:styleId="Ttulo6Car">
    <w:name w:val="Título 6 Car"/>
    <w:basedOn w:val="Fuentedeprrafopredeter"/>
    <w:link w:val="Ttulo6"/>
    <w:uiPriority w:val="9"/>
    <w:semiHidden/>
    <w:rsid w:val="004B6F21"/>
    <w:rPr>
      <w:sz w:val="20"/>
    </w:rPr>
  </w:style>
  <w:style w:type="character" w:customStyle="1" w:styleId="Ttulo7Car">
    <w:name w:val="Título 7 Car"/>
    <w:basedOn w:val="Fuentedeprrafopredeter"/>
    <w:link w:val="Ttulo7"/>
    <w:uiPriority w:val="9"/>
    <w:semiHidden/>
    <w:rsid w:val="004B6F21"/>
    <w:rPr>
      <w:rFonts w:asciiTheme="majorHAnsi" w:eastAsiaTheme="majorEastAsia" w:hAnsiTheme="majorHAnsi" w:cstheme="majorBidi"/>
      <w:i/>
      <w:iCs/>
      <w:sz w:val="20"/>
    </w:rPr>
  </w:style>
  <w:style w:type="character" w:customStyle="1" w:styleId="Ttulo8Car">
    <w:name w:val="Título 8 Car"/>
    <w:basedOn w:val="Fuentedeprrafopredeter"/>
    <w:link w:val="Ttulo8"/>
    <w:uiPriority w:val="9"/>
    <w:semiHidden/>
    <w:rsid w:val="004B6F21"/>
    <w:rPr>
      <w:color w:val="262626" w:themeColor="text1" w:themeTint="D9"/>
      <w:sz w:val="21"/>
      <w:szCs w:val="21"/>
    </w:rPr>
  </w:style>
  <w:style w:type="character" w:customStyle="1" w:styleId="Ttulo9Car">
    <w:name w:val="Título 9 Car"/>
    <w:basedOn w:val="Fuentedeprrafopredeter"/>
    <w:link w:val="Ttulo9"/>
    <w:uiPriority w:val="9"/>
    <w:semiHidden/>
    <w:rsid w:val="004B6F21"/>
    <w:rPr>
      <w:rFonts w:asciiTheme="majorHAnsi" w:eastAsiaTheme="majorEastAsia" w:hAnsiTheme="majorHAnsi" w:cstheme="majorBidi"/>
      <w:i/>
      <w:iCs/>
      <w:color w:val="262626" w:themeColor="text1" w:themeTint="D9"/>
      <w:sz w:val="21"/>
      <w:szCs w:val="21"/>
    </w:rPr>
  </w:style>
  <w:style w:type="character" w:styleId="Hipervnculo">
    <w:name w:val="Hyperlink"/>
    <w:basedOn w:val="Fuentedeprrafopredeter"/>
    <w:uiPriority w:val="99"/>
    <w:unhideWhenUsed/>
    <w:rsid w:val="004B6F21"/>
    <w:rPr>
      <w:color w:val="0563C1" w:themeColor="hyperlink"/>
      <w:u w:val="single"/>
    </w:rPr>
  </w:style>
  <w:style w:type="character" w:customStyle="1" w:styleId="Mencinsinresolver1">
    <w:name w:val="Mención sin resolver1"/>
    <w:basedOn w:val="Fuentedeprrafopredeter"/>
    <w:uiPriority w:val="99"/>
    <w:semiHidden/>
    <w:unhideWhenUsed/>
    <w:rsid w:val="004B6F21"/>
    <w:rPr>
      <w:color w:val="605E5C"/>
      <w:shd w:val="clear" w:color="auto" w:fill="E1DFDD"/>
    </w:rPr>
  </w:style>
  <w:style w:type="paragraph" w:styleId="Descripcin">
    <w:name w:val="caption"/>
    <w:basedOn w:val="Normal"/>
    <w:next w:val="Normal"/>
    <w:uiPriority w:val="35"/>
    <w:unhideWhenUsed/>
    <w:qFormat/>
    <w:rsid w:val="00D86B6E"/>
    <w:pPr>
      <w:spacing w:after="200" w:line="240" w:lineRule="auto"/>
    </w:pPr>
    <w:rPr>
      <w:iCs/>
      <w:sz w:val="18"/>
      <w:szCs w:val="18"/>
    </w:rPr>
  </w:style>
  <w:style w:type="paragraph" w:styleId="Ttulo">
    <w:name w:val="Title"/>
    <w:basedOn w:val="Normal"/>
    <w:next w:val="Normal"/>
    <w:link w:val="TtuloCar"/>
    <w:uiPriority w:val="10"/>
    <w:qFormat/>
    <w:rsid w:val="004B6F21"/>
    <w:pPr>
      <w:spacing w:after="0" w:line="240" w:lineRule="auto"/>
      <w:contextualSpacing/>
    </w:pPr>
    <w:rPr>
      <w:rFonts w:asciiTheme="majorHAnsi" w:eastAsiaTheme="majorEastAsia" w:hAnsiTheme="majorHAnsi" w:cstheme="majorBidi"/>
      <w:spacing w:val="-10"/>
      <w:sz w:val="56"/>
      <w:szCs w:val="56"/>
    </w:rPr>
  </w:style>
  <w:style w:type="character" w:customStyle="1" w:styleId="TtuloCar">
    <w:name w:val="Título Car"/>
    <w:basedOn w:val="Fuentedeprrafopredeter"/>
    <w:link w:val="Ttulo"/>
    <w:uiPriority w:val="10"/>
    <w:rsid w:val="004B6F21"/>
    <w:rPr>
      <w:rFonts w:asciiTheme="majorHAnsi" w:eastAsiaTheme="majorEastAsia" w:hAnsiTheme="majorHAnsi" w:cstheme="majorBidi"/>
      <w:spacing w:val="-10"/>
      <w:sz w:val="56"/>
      <w:szCs w:val="56"/>
    </w:rPr>
  </w:style>
  <w:style w:type="paragraph" w:styleId="Subttulo">
    <w:name w:val="Subtitle"/>
    <w:basedOn w:val="Normal"/>
    <w:next w:val="Normal"/>
    <w:link w:val="SubttuloCar"/>
    <w:uiPriority w:val="11"/>
    <w:qFormat/>
    <w:rsid w:val="004B6F21"/>
    <w:pPr>
      <w:numPr>
        <w:ilvl w:val="1"/>
      </w:numPr>
    </w:pPr>
    <w:rPr>
      <w:color w:val="5A5A5A" w:themeColor="text1" w:themeTint="A5"/>
      <w:spacing w:val="15"/>
    </w:rPr>
  </w:style>
  <w:style w:type="character" w:customStyle="1" w:styleId="SubttuloCar">
    <w:name w:val="Subtítulo Car"/>
    <w:basedOn w:val="Fuentedeprrafopredeter"/>
    <w:link w:val="Subttulo"/>
    <w:uiPriority w:val="11"/>
    <w:rsid w:val="004B6F21"/>
    <w:rPr>
      <w:color w:val="5A5A5A" w:themeColor="text1" w:themeTint="A5"/>
      <w:spacing w:val="15"/>
    </w:rPr>
  </w:style>
  <w:style w:type="character" w:styleId="Textoennegrita">
    <w:name w:val="Strong"/>
    <w:basedOn w:val="Fuentedeprrafopredeter"/>
    <w:uiPriority w:val="22"/>
    <w:qFormat/>
    <w:rsid w:val="004B6F21"/>
    <w:rPr>
      <w:b/>
      <w:bCs/>
      <w:color w:val="auto"/>
    </w:rPr>
  </w:style>
  <w:style w:type="character" w:styleId="nfasis">
    <w:name w:val="Emphasis"/>
    <w:basedOn w:val="Fuentedeprrafopredeter"/>
    <w:uiPriority w:val="20"/>
    <w:qFormat/>
    <w:rsid w:val="004B6F21"/>
    <w:rPr>
      <w:i/>
      <w:iCs/>
      <w:color w:val="auto"/>
    </w:rPr>
  </w:style>
  <w:style w:type="paragraph" w:styleId="Sinespaciado">
    <w:name w:val="No Spacing"/>
    <w:uiPriority w:val="1"/>
    <w:qFormat/>
    <w:rsid w:val="004B6F21"/>
    <w:pPr>
      <w:spacing w:after="0" w:line="240" w:lineRule="auto"/>
    </w:pPr>
  </w:style>
  <w:style w:type="paragraph" w:styleId="Cita">
    <w:name w:val="Quote"/>
    <w:basedOn w:val="Normal"/>
    <w:next w:val="Normal"/>
    <w:link w:val="CitaCar"/>
    <w:uiPriority w:val="29"/>
    <w:qFormat/>
    <w:rsid w:val="004B6F21"/>
    <w:pPr>
      <w:spacing w:before="200"/>
      <w:ind w:left="864" w:right="864"/>
    </w:pPr>
    <w:rPr>
      <w:i/>
      <w:iCs/>
      <w:color w:val="404040" w:themeColor="text1" w:themeTint="BF"/>
    </w:rPr>
  </w:style>
  <w:style w:type="character" w:customStyle="1" w:styleId="CitaCar">
    <w:name w:val="Cita Car"/>
    <w:basedOn w:val="Fuentedeprrafopredeter"/>
    <w:link w:val="Cita"/>
    <w:uiPriority w:val="29"/>
    <w:rsid w:val="004B6F21"/>
    <w:rPr>
      <w:i/>
      <w:iCs/>
      <w:color w:val="404040" w:themeColor="text1" w:themeTint="BF"/>
    </w:rPr>
  </w:style>
  <w:style w:type="paragraph" w:styleId="Citadestacada">
    <w:name w:val="Intense Quote"/>
    <w:basedOn w:val="Normal"/>
    <w:next w:val="Normal"/>
    <w:link w:val="CitadestacadaCar"/>
    <w:uiPriority w:val="30"/>
    <w:qFormat/>
    <w:rsid w:val="004B6F21"/>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CitadestacadaCar">
    <w:name w:val="Cita destacada Car"/>
    <w:basedOn w:val="Fuentedeprrafopredeter"/>
    <w:link w:val="Citadestacada"/>
    <w:uiPriority w:val="30"/>
    <w:rsid w:val="004B6F21"/>
    <w:rPr>
      <w:i/>
      <w:iCs/>
      <w:color w:val="404040" w:themeColor="text1" w:themeTint="BF"/>
    </w:rPr>
  </w:style>
  <w:style w:type="character" w:styleId="nfasissutil">
    <w:name w:val="Subtle Emphasis"/>
    <w:basedOn w:val="Fuentedeprrafopredeter"/>
    <w:uiPriority w:val="19"/>
    <w:qFormat/>
    <w:rsid w:val="004B6F21"/>
    <w:rPr>
      <w:i/>
      <w:iCs/>
      <w:color w:val="404040" w:themeColor="text1" w:themeTint="BF"/>
    </w:rPr>
  </w:style>
  <w:style w:type="character" w:styleId="nfasisintenso">
    <w:name w:val="Intense Emphasis"/>
    <w:basedOn w:val="Fuentedeprrafopredeter"/>
    <w:uiPriority w:val="21"/>
    <w:qFormat/>
    <w:rsid w:val="004B6F21"/>
    <w:rPr>
      <w:b/>
      <w:bCs/>
      <w:i/>
      <w:iCs/>
      <w:color w:val="auto"/>
    </w:rPr>
  </w:style>
  <w:style w:type="character" w:styleId="Referenciasutil">
    <w:name w:val="Subtle Reference"/>
    <w:basedOn w:val="Fuentedeprrafopredeter"/>
    <w:uiPriority w:val="31"/>
    <w:qFormat/>
    <w:rsid w:val="004B6F21"/>
    <w:rPr>
      <w:smallCaps/>
      <w:color w:val="404040" w:themeColor="text1" w:themeTint="BF"/>
    </w:rPr>
  </w:style>
  <w:style w:type="character" w:styleId="Referenciaintensa">
    <w:name w:val="Intense Reference"/>
    <w:basedOn w:val="Fuentedeprrafopredeter"/>
    <w:uiPriority w:val="32"/>
    <w:qFormat/>
    <w:rsid w:val="004B6F21"/>
    <w:rPr>
      <w:b/>
      <w:bCs/>
      <w:smallCaps/>
      <w:color w:val="404040" w:themeColor="text1" w:themeTint="BF"/>
      <w:spacing w:val="5"/>
    </w:rPr>
  </w:style>
  <w:style w:type="character" w:styleId="Ttulodellibro">
    <w:name w:val="Book Title"/>
    <w:basedOn w:val="Fuentedeprrafopredeter"/>
    <w:uiPriority w:val="33"/>
    <w:qFormat/>
    <w:rsid w:val="004B6F21"/>
    <w:rPr>
      <w:b/>
      <w:bCs/>
      <w:i/>
      <w:iCs/>
      <w:spacing w:val="5"/>
    </w:rPr>
  </w:style>
  <w:style w:type="paragraph" w:styleId="TtuloTDC">
    <w:name w:val="TOC Heading"/>
    <w:basedOn w:val="Ttulo1"/>
    <w:next w:val="Normal"/>
    <w:uiPriority w:val="39"/>
    <w:unhideWhenUsed/>
    <w:qFormat/>
    <w:rsid w:val="004B6F21"/>
    <w:pPr>
      <w:numPr>
        <w:numId w:val="0"/>
      </w:numPr>
      <w:outlineLvl w:val="9"/>
    </w:pPr>
  </w:style>
  <w:style w:type="paragraph" w:styleId="Prrafodelista">
    <w:name w:val="List Paragraph"/>
    <w:basedOn w:val="Normal"/>
    <w:uiPriority w:val="34"/>
    <w:qFormat/>
    <w:rsid w:val="004540F8"/>
    <w:pPr>
      <w:ind w:left="720"/>
      <w:contextualSpacing/>
    </w:pPr>
  </w:style>
  <w:style w:type="paragraph" w:styleId="ndice1">
    <w:name w:val="index 1"/>
    <w:basedOn w:val="Normal"/>
    <w:next w:val="Normal"/>
    <w:autoRedefine/>
    <w:uiPriority w:val="99"/>
    <w:unhideWhenUsed/>
    <w:rsid w:val="001400EC"/>
    <w:pPr>
      <w:spacing w:after="0"/>
      <w:ind w:left="220" w:hanging="220"/>
    </w:pPr>
    <w:rPr>
      <w:szCs w:val="20"/>
    </w:rPr>
  </w:style>
  <w:style w:type="paragraph" w:styleId="ndice2">
    <w:name w:val="index 2"/>
    <w:basedOn w:val="Normal"/>
    <w:next w:val="Normal"/>
    <w:autoRedefine/>
    <w:uiPriority w:val="99"/>
    <w:unhideWhenUsed/>
    <w:rsid w:val="001400EC"/>
    <w:pPr>
      <w:spacing w:after="0"/>
      <w:ind w:left="440" w:hanging="220"/>
    </w:pPr>
    <w:rPr>
      <w:szCs w:val="20"/>
    </w:rPr>
  </w:style>
  <w:style w:type="paragraph" w:styleId="ndice3">
    <w:name w:val="index 3"/>
    <w:basedOn w:val="Normal"/>
    <w:next w:val="Normal"/>
    <w:autoRedefine/>
    <w:uiPriority w:val="99"/>
    <w:unhideWhenUsed/>
    <w:rsid w:val="001400EC"/>
    <w:pPr>
      <w:spacing w:after="0"/>
      <w:ind w:left="660" w:hanging="220"/>
    </w:pPr>
    <w:rPr>
      <w:szCs w:val="20"/>
    </w:rPr>
  </w:style>
  <w:style w:type="paragraph" w:styleId="ndice4">
    <w:name w:val="index 4"/>
    <w:basedOn w:val="Normal"/>
    <w:next w:val="Normal"/>
    <w:autoRedefine/>
    <w:uiPriority w:val="99"/>
    <w:unhideWhenUsed/>
    <w:rsid w:val="001400EC"/>
    <w:pPr>
      <w:spacing w:after="0"/>
      <w:ind w:left="880" w:hanging="220"/>
    </w:pPr>
    <w:rPr>
      <w:szCs w:val="20"/>
    </w:rPr>
  </w:style>
  <w:style w:type="paragraph" w:styleId="ndice5">
    <w:name w:val="index 5"/>
    <w:basedOn w:val="Normal"/>
    <w:next w:val="Normal"/>
    <w:autoRedefine/>
    <w:uiPriority w:val="99"/>
    <w:unhideWhenUsed/>
    <w:rsid w:val="001400EC"/>
    <w:pPr>
      <w:spacing w:after="0"/>
      <w:ind w:left="1100" w:hanging="220"/>
    </w:pPr>
    <w:rPr>
      <w:szCs w:val="20"/>
    </w:rPr>
  </w:style>
  <w:style w:type="paragraph" w:styleId="ndice6">
    <w:name w:val="index 6"/>
    <w:basedOn w:val="Normal"/>
    <w:next w:val="Normal"/>
    <w:autoRedefine/>
    <w:uiPriority w:val="99"/>
    <w:unhideWhenUsed/>
    <w:rsid w:val="001400EC"/>
    <w:pPr>
      <w:spacing w:after="0"/>
      <w:ind w:left="1320" w:hanging="220"/>
    </w:pPr>
    <w:rPr>
      <w:szCs w:val="20"/>
    </w:rPr>
  </w:style>
  <w:style w:type="paragraph" w:styleId="ndice7">
    <w:name w:val="index 7"/>
    <w:basedOn w:val="Normal"/>
    <w:next w:val="Normal"/>
    <w:autoRedefine/>
    <w:uiPriority w:val="99"/>
    <w:unhideWhenUsed/>
    <w:rsid w:val="001400EC"/>
    <w:pPr>
      <w:spacing w:after="0"/>
      <w:ind w:left="1540" w:hanging="220"/>
    </w:pPr>
    <w:rPr>
      <w:szCs w:val="20"/>
    </w:rPr>
  </w:style>
  <w:style w:type="paragraph" w:styleId="ndice8">
    <w:name w:val="index 8"/>
    <w:basedOn w:val="Normal"/>
    <w:next w:val="Normal"/>
    <w:autoRedefine/>
    <w:uiPriority w:val="99"/>
    <w:unhideWhenUsed/>
    <w:rsid w:val="001400EC"/>
    <w:pPr>
      <w:spacing w:after="0"/>
      <w:ind w:left="1760" w:hanging="220"/>
    </w:pPr>
    <w:rPr>
      <w:szCs w:val="20"/>
    </w:rPr>
  </w:style>
  <w:style w:type="paragraph" w:styleId="ndice9">
    <w:name w:val="index 9"/>
    <w:basedOn w:val="Normal"/>
    <w:next w:val="Normal"/>
    <w:autoRedefine/>
    <w:uiPriority w:val="99"/>
    <w:unhideWhenUsed/>
    <w:rsid w:val="001400EC"/>
    <w:pPr>
      <w:spacing w:after="0"/>
      <w:ind w:left="1980" w:hanging="220"/>
    </w:pPr>
    <w:rPr>
      <w:szCs w:val="20"/>
    </w:rPr>
  </w:style>
  <w:style w:type="paragraph" w:styleId="Ttulodendice">
    <w:name w:val="index heading"/>
    <w:basedOn w:val="Normal"/>
    <w:next w:val="ndice1"/>
    <w:uiPriority w:val="99"/>
    <w:unhideWhenUsed/>
    <w:rsid w:val="001400EC"/>
    <w:pPr>
      <w:spacing w:before="120" w:after="120"/>
    </w:pPr>
    <w:rPr>
      <w:b/>
      <w:bCs/>
      <w:i/>
      <w:iCs/>
      <w:szCs w:val="20"/>
    </w:rPr>
  </w:style>
  <w:style w:type="paragraph" w:styleId="Encabezado">
    <w:name w:val="header"/>
    <w:basedOn w:val="Normal"/>
    <w:link w:val="EncabezadoCar"/>
    <w:uiPriority w:val="99"/>
    <w:unhideWhenUsed/>
    <w:rsid w:val="001400E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400EC"/>
  </w:style>
  <w:style w:type="paragraph" w:styleId="Piedepgina">
    <w:name w:val="footer"/>
    <w:basedOn w:val="Normal"/>
    <w:link w:val="PiedepginaCar"/>
    <w:uiPriority w:val="99"/>
    <w:unhideWhenUsed/>
    <w:rsid w:val="001400E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400EC"/>
  </w:style>
  <w:style w:type="paragraph" w:styleId="TDC1">
    <w:name w:val="toc 1"/>
    <w:basedOn w:val="Normal"/>
    <w:next w:val="Normal"/>
    <w:autoRedefine/>
    <w:uiPriority w:val="39"/>
    <w:unhideWhenUsed/>
    <w:rsid w:val="006F554C"/>
    <w:pPr>
      <w:spacing w:after="100"/>
    </w:pPr>
  </w:style>
  <w:style w:type="paragraph" w:styleId="TDC2">
    <w:name w:val="toc 2"/>
    <w:basedOn w:val="Normal"/>
    <w:next w:val="Normal"/>
    <w:autoRedefine/>
    <w:uiPriority w:val="39"/>
    <w:unhideWhenUsed/>
    <w:rsid w:val="006F554C"/>
    <w:pPr>
      <w:spacing w:after="100"/>
      <w:ind w:left="220"/>
    </w:pPr>
  </w:style>
  <w:style w:type="paragraph" w:styleId="TDC3">
    <w:name w:val="toc 3"/>
    <w:basedOn w:val="Normal"/>
    <w:next w:val="Normal"/>
    <w:autoRedefine/>
    <w:uiPriority w:val="39"/>
    <w:unhideWhenUsed/>
    <w:rsid w:val="006F554C"/>
    <w:pPr>
      <w:spacing w:after="100"/>
      <w:ind w:left="440"/>
    </w:pPr>
  </w:style>
  <w:style w:type="paragraph" w:styleId="Revisin">
    <w:name w:val="Revision"/>
    <w:hidden/>
    <w:uiPriority w:val="99"/>
    <w:semiHidden/>
    <w:rsid w:val="00F137B2"/>
    <w:pPr>
      <w:spacing w:after="0" w:line="240" w:lineRule="auto"/>
    </w:pPr>
  </w:style>
  <w:style w:type="paragraph" w:customStyle="1" w:styleId="Portada3">
    <w:name w:val="Portada_3"/>
    <w:basedOn w:val="Normal"/>
    <w:qFormat/>
    <w:rsid w:val="00FA5D27"/>
    <w:pPr>
      <w:suppressAutoHyphens/>
      <w:spacing w:before="227" w:after="0" w:line="240" w:lineRule="auto"/>
      <w:jc w:val="center"/>
    </w:pPr>
    <w:rPr>
      <w:rFonts w:ascii="Times New Roman" w:eastAsia="Times New Roman" w:hAnsi="Times New Roman" w:cs="Times New Roman"/>
      <w:sz w:val="28"/>
      <w:szCs w:val="28"/>
      <w:lang w:val="en-GB" w:eastAsia="de-DE"/>
    </w:rPr>
  </w:style>
  <w:style w:type="paragraph" w:customStyle="1" w:styleId="Portada1">
    <w:name w:val="Portada_1"/>
    <w:basedOn w:val="Normal"/>
    <w:qFormat/>
    <w:rsid w:val="00FA5D27"/>
    <w:pPr>
      <w:suppressAutoHyphens/>
      <w:spacing w:before="113" w:after="0" w:line="240" w:lineRule="auto"/>
      <w:jc w:val="center"/>
    </w:pPr>
    <w:rPr>
      <w:rFonts w:ascii="Times New Roman" w:eastAsia="Times New Roman" w:hAnsi="Times New Roman" w:cs="Times New Roman"/>
      <w:sz w:val="24"/>
      <w:szCs w:val="24"/>
      <w:lang w:val="en-GB" w:eastAsia="de-DE"/>
    </w:rPr>
  </w:style>
  <w:style w:type="paragraph" w:customStyle="1" w:styleId="Portada2">
    <w:name w:val="Portada_2"/>
    <w:basedOn w:val="Normal"/>
    <w:qFormat/>
    <w:rsid w:val="00FA5D27"/>
    <w:pPr>
      <w:suppressAutoHyphens/>
      <w:spacing w:after="0" w:line="240" w:lineRule="auto"/>
      <w:jc w:val="center"/>
    </w:pPr>
    <w:rPr>
      <w:rFonts w:ascii="Times New Roman" w:eastAsia="Times New Roman" w:hAnsi="Times New Roman" w:cs="Times New Roman"/>
      <w:sz w:val="36"/>
      <w:szCs w:val="36"/>
      <w:lang w:val="en-GB" w:eastAsia="de-DE"/>
    </w:rPr>
  </w:style>
  <w:style w:type="table" w:styleId="Tablaconcuadrcula">
    <w:name w:val="Table Grid"/>
    <w:basedOn w:val="Tablanormal"/>
    <w:uiPriority w:val="39"/>
    <w:rsid w:val="00FE75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240A9"/>
    <w:rPr>
      <w:color w:val="954F72" w:themeColor="followedHyperlink"/>
      <w:u w:val="single"/>
    </w:rPr>
  </w:style>
  <w:style w:type="paragraph" w:styleId="TDC4">
    <w:name w:val="toc 4"/>
    <w:basedOn w:val="Normal"/>
    <w:next w:val="Normal"/>
    <w:autoRedefine/>
    <w:uiPriority w:val="39"/>
    <w:unhideWhenUsed/>
    <w:rsid w:val="00E21F0C"/>
    <w:pPr>
      <w:spacing w:after="100"/>
      <w:ind w:left="660"/>
    </w:pPr>
    <w:rPr>
      <w:lang w:eastAsia="es-ES"/>
    </w:rPr>
  </w:style>
  <w:style w:type="paragraph" w:styleId="TDC5">
    <w:name w:val="toc 5"/>
    <w:basedOn w:val="Normal"/>
    <w:next w:val="Normal"/>
    <w:autoRedefine/>
    <w:uiPriority w:val="39"/>
    <w:unhideWhenUsed/>
    <w:rsid w:val="00E21F0C"/>
    <w:pPr>
      <w:spacing w:after="100"/>
      <w:ind w:left="880"/>
    </w:pPr>
    <w:rPr>
      <w:lang w:eastAsia="es-ES"/>
    </w:rPr>
  </w:style>
  <w:style w:type="paragraph" w:styleId="TDC6">
    <w:name w:val="toc 6"/>
    <w:basedOn w:val="Normal"/>
    <w:next w:val="Normal"/>
    <w:autoRedefine/>
    <w:uiPriority w:val="39"/>
    <w:unhideWhenUsed/>
    <w:rsid w:val="00E21F0C"/>
    <w:pPr>
      <w:spacing w:after="100"/>
      <w:ind w:left="1100"/>
    </w:pPr>
    <w:rPr>
      <w:lang w:eastAsia="es-ES"/>
    </w:rPr>
  </w:style>
  <w:style w:type="paragraph" w:styleId="TDC7">
    <w:name w:val="toc 7"/>
    <w:basedOn w:val="Normal"/>
    <w:next w:val="Normal"/>
    <w:autoRedefine/>
    <w:uiPriority w:val="39"/>
    <w:unhideWhenUsed/>
    <w:rsid w:val="00E21F0C"/>
    <w:pPr>
      <w:spacing w:after="100"/>
      <w:ind w:left="1320"/>
    </w:pPr>
    <w:rPr>
      <w:lang w:eastAsia="es-ES"/>
    </w:rPr>
  </w:style>
  <w:style w:type="paragraph" w:styleId="TDC8">
    <w:name w:val="toc 8"/>
    <w:basedOn w:val="Normal"/>
    <w:next w:val="Normal"/>
    <w:autoRedefine/>
    <w:uiPriority w:val="39"/>
    <w:unhideWhenUsed/>
    <w:rsid w:val="00E21F0C"/>
    <w:pPr>
      <w:spacing w:after="100"/>
      <w:ind w:left="1540"/>
    </w:pPr>
    <w:rPr>
      <w:lang w:eastAsia="es-ES"/>
    </w:rPr>
  </w:style>
  <w:style w:type="paragraph" w:styleId="TDC9">
    <w:name w:val="toc 9"/>
    <w:basedOn w:val="Normal"/>
    <w:next w:val="Normal"/>
    <w:autoRedefine/>
    <w:uiPriority w:val="39"/>
    <w:unhideWhenUsed/>
    <w:rsid w:val="00E21F0C"/>
    <w:pPr>
      <w:spacing w:after="100"/>
      <w:ind w:left="1760"/>
    </w:pPr>
    <w:rPr>
      <w:lang w:eastAsia="es-ES"/>
    </w:rPr>
  </w:style>
  <w:style w:type="paragraph" w:styleId="Textoindependiente">
    <w:name w:val="Body Text"/>
    <w:basedOn w:val="Normal"/>
    <w:link w:val="TextoindependienteCar"/>
    <w:rsid w:val="00223A0C"/>
    <w:pPr>
      <w:keepLines/>
      <w:widowControl w:val="0"/>
      <w:spacing w:after="120" w:line="240" w:lineRule="atLeast"/>
      <w:ind w:left="720"/>
    </w:pPr>
    <w:rPr>
      <w:rFonts w:ascii="Times New Roman" w:eastAsia="Times New Roman" w:hAnsi="Times New Roman" w:cs="Times New Roman"/>
      <w:szCs w:val="20"/>
      <w:lang w:val="en-US"/>
    </w:rPr>
  </w:style>
  <w:style w:type="character" w:customStyle="1" w:styleId="TextoindependienteCar">
    <w:name w:val="Texto independiente Car"/>
    <w:basedOn w:val="Fuentedeprrafopredeter"/>
    <w:link w:val="Textoindependiente"/>
    <w:rsid w:val="00223A0C"/>
    <w:rPr>
      <w:rFonts w:ascii="Times New Roman" w:eastAsia="Times New Roman" w:hAnsi="Times New Roman" w:cs="Times New Roman"/>
      <w:sz w:val="20"/>
      <w:szCs w:val="20"/>
      <w:lang w:val="en-US"/>
    </w:rPr>
  </w:style>
  <w:style w:type="paragraph" w:styleId="Textonotaalfinal">
    <w:name w:val="endnote text"/>
    <w:basedOn w:val="Normal"/>
    <w:link w:val="TextonotaalfinalCar"/>
    <w:uiPriority w:val="99"/>
    <w:semiHidden/>
    <w:unhideWhenUsed/>
    <w:rsid w:val="00193B3F"/>
    <w:pPr>
      <w:spacing w:after="0" w:line="240" w:lineRule="auto"/>
    </w:pPr>
    <w:rPr>
      <w:szCs w:val="20"/>
    </w:rPr>
  </w:style>
  <w:style w:type="character" w:customStyle="1" w:styleId="TextonotaalfinalCar">
    <w:name w:val="Texto nota al final Car"/>
    <w:basedOn w:val="Fuentedeprrafopredeter"/>
    <w:link w:val="Textonotaalfinal"/>
    <w:uiPriority w:val="99"/>
    <w:semiHidden/>
    <w:rsid w:val="00193B3F"/>
    <w:rPr>
      <w:sz w:val="20"/>
      <w:szCs w:val="20"/>
    </w:rPr>
  </w:style>
  <w:style w:type="character" w:styleId="Refdenotaalfinal">
    <w:name w:val="endnote reference"/>
    <w:basedOn w:val="Fuentedeprrafopredeter"/>
    <w:uiPriority w:val="99"/>
    <w:semiHidden/>
    <w:unhideWhenUsed/>
    <w:rsid w:val="00193B3F"/>
    <w:rPr>
      <w:vertAlign w:val="superscript"/>
    </w:rPr>
  </w:style>
  <w:style w:type="paragraph" w:styleId="Tabladeilustraciones">
    <w:name w:val="table of figures"/>
    <w:basedOn w:val="Normal"/>
    <w:next w:val="Normal"/>
    <w:uiPriority w:val="99"/>
    <w:unhideWhenUsed/>
    <w:rsid w:val="00193B3F"/>
    <w:pPr>
      <w:spacing w:after="0"/>
    </w:pPr>
  </w:style>
  <w:style w:type="paragraph" w:styleId="Textonotapie">
    <w:name w:val="footnote text"/>
    <w:basedOn w:val="Normal"/>
    <w:link w:val="TextonotapieCar"/>
    <w:uiPriority w:val="99"/>
    <w:semiHidden/>
    <w:unhideWhenUsed/>
    <w:rsid w:val="003E44D3"/>
    <w:pPr>
      <w:spacing w:after="0" w:line="240" w:lineRule="auto"/>
    </w:pPr>
    <w:rPr>
      <w:szCs w:val="20"/>
    </w:rPr>
  </w:style>
  <w:style w:type="character" w:customStyle="1" w:styleId="TextonotapieCar">
    <w:name w:val="Texto nota pie Car"/>
    <w:basedOn w:val="Fuentedeprrafopredeter"/>
    <w:link w:val="Textonotapie"/>
    <w:uiPriority w:val="99"/>
    <w:semiHidden/>
    <w:rsid w:val="003E44D3"/>
    <w:rPr>
      <w:sz w:val="20"/>
      <w:szCs w:val="20"/>
    </w:rPr>
  </w:style>
  <w:style w:type="character" w:styleId="Refdenotaalpie">
    <w:name w:val="footnote reference"/>
    <w:basedOn w:val="Fuentedeprrafopredeter"/>
    <w:uiPriority w:val="99"/>
    <w:semiHidden/>
    <w:unhideWhenUsed/>
    <w:rsid w:val="003E44D3"/>
    <w:rPr>
      <w:vertAlign w:val="superscript"/>
    </w:rPr>
  </w:style>
  <w:style w:type="paragraph" w:styleId="Bibliografa">
    <w:name w:val="Bibliography"/>
    <w:basedOn w:val="Normal"/>
    <w:next w:val="Normal"/>
    <w:uiPriority w:val="37"/>
    <w:unhideWhenUsed/>
    <w:rsid w:val="00975C87"/>
  </w:style>
  <w:style w:type="paragraph" w:styleId="Textodeglobo">
    <w:name w:val="Balloon Text"/>
    <w:basedOn w:val="Normal"/>
    <w:link w:val="TextodegloboCar"/>
    <w:uiPriority w:val="99"/>
    <w:semiHidden/>
    <w:unhideWhenUsed/>
    <w:rsid w:val="00B9262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92625"/>
    <w:rPr>
      <w:rFonts w:ascii="Segoe UI" w:hAnsi="Segoe UI" w:cs="Segoe UI"/>
      <w:sz w:val="18"/>
      <w:szCs w:val="18"/>
    </w:rPr>
  </w:style>
  <w:style w:type="character" w:styleId="Refdecomentario">
    <w:name w:val="annotation reference"/>
    <w:basedOn w:val="Fuentedeprrafopredeter"/>
    <w:uiPriority w:val="99"/>
    <w:semiHidden/>
    <w:unhideWhenUsed/>
    <w:rsid w:val="00B92625"/>
    <w:rPr>
      <w:sz w:val="16"/>
      <w:szCs w:val="16"/>
    </w:rPr>
  </w:style>
  <w:style w:type="paragraph" w:styleId="Textocomentario">
    <w:name w:val="annotation text"/>
    <w:basedOn w:val="Normal"/>
    <w:link w:val="TextocomentarioCar"/>
    <w:uiPriority w:val="99"/>
    <w:semiHidden/>
    <w:unhideWhenUsed/>
    <w:rsid w:val="00B92625"/>
    <w:pPr>
      <w:spacing w:line="240" w:lineRule="auto"/>
    </w:pPr>
    <w:rPr>
      <w:szCs w:val="20"/>
    </w:rPr>
  </w:style>
  <w:style w:type="character" w:customStyle="1" w:styleId="TextocomentarioCar">
    <w:name w:val="Texto comentario Car"/>
    <w:basedOn w:val="Fuentedeprrafopredeter"/>
    <w:link w:val="Textocomentario"/>
    <w:uiPriority w:val="99"/>
    <w:semiHidden/>
    <w:rsid w:val="00B92625"/>
    <w:rPr>
      <w:sz w:val="20"/>
      <w:szCs w:val="20"/>
    </w:rPr>
  </w:style>
  <w:style w:type="paragraph" w:styleId="Asuntodelcomentario">
    <w:name w:val="annotation subject"/>
    <w:basedOn w:val="Textocomentario"/>
    <w:next w:val="Textocomentario"/>
    <w:link w:val="AsuntodelcomentarioCar"/>
    <w:uiPriority w:val="99"/>
    <w:semiHidden/>
    <w:unhideWhenUsed/>
    <w:rsid w:val="00B92625"/>
    <w:rPr>
      <w:b/>
      <w:bCs/>
    </w:rPr>
  </w:style>
  <w:style w:type="character" w:customStyle="1" w:styleId="AsuntodelcomentarioCar">
    <w:name w:val="Asunto del comentario Car"/>
    <w:basedOn w:val="TextocomentarioCar"/>
    <w:link w:val="Asuntodelcomentario"/>
    <w:uiPriority w:val="99"/>
    <w:semiHidden/>
    <w:rsid w:val="00B9262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74517">
      <w:bodyDiv w:val="1"/>
      <w:marLeft w:val="0"/>
      <w:marRight w:val="0"/>
      <w:marTop w:val="0"/>
      <w:marBottom w:val="0"/>
      <w:divBdr>
        <w:top w:val="none" w:sz="0" w:space="0" w:color="auto"/>
        <w:left w:val="none" w:sz="0" w:space="0" w:color="auto"/>
        <w:bottom w:val="none" w:sz="0" w:space="0" w:color="auto"/>
        <w:right w:val="none" w:sz="0" w:space="0" w:color="auto"/>
      </w:divBdr>
    </w:div>
    <w:div w:id="36205201">
      <w:bodyDiv w:val="1"/>
      <w:marLeft w:val="0"/>
      <w:marRight w:val="0"/>
      <w:marTop w:val="0"/>
      <w:marBottom w:val="0"/>
      <w:divBdr>
        <w:top w:val="none" w:sz="0" w:space="0" w:color="auto"/>
        <w:left w:val="none" w:sz="0" w:space="0" w:color="auto"/>
        <w:bottom w:val="none" w:sz="0" w:space="0" w:color="auto"/>
        <w:right w:val="none" w:sz="0" w:space="0" w:color="auto"/>
      </w:divBdr>
    </w:div>
    <w:div w:id="56362008">
      <w:bodyDiv w:val="1"/>
      <w:marLeft w:val="0"/>
      <w:marRight w:val="0"/>
      <w:marTop w:val="0"/>
      <w:marBottom w:val="0"/>
      <w:divBdr>
        <w:top w:val="none" w:sz="0" w:space="0" w:color="auto"/>
        <w:left w:val="none" w:sz="0" w:space="0" w:color="auto"/>
        <w:bottom w:val="none" w:sz="0" w:space="0" w:color="auto"/>
        <w:right w:val="none" w:sz="0" w:space="0" w:color="auto"/>
      </w:divBdr>
    </w:div>
    <w:div w:id="74476339">
      <w:bodyDiv w:val="1"/>
      <w:marLeft w:val="0"/>
      <w:marRight w:val="0"/>
      <w:marTop w:val="0"/>
      <w:marBottom w:val="0"/>
      <w:divBdr>
        <w:top w:val="none" w:sz="0" w:space="0" w:color="auto"/>
        <w:left w:val="none" w:sz="0" w:space="0" w:color="auto"/>
        <w:bottom w:val="none" w:sz="0" w:space="0" w:color="auto"/>
        <w:right w:val="none" w:sz="0" w:space="0" w:color="auto"/>
      </w:divBdr>
    </w:div>
    <w:div w:id="92408446">
      <w:bodyDiv w:val="1"/>
      <w:marLeft w:val="0"/>
      <w:marRight w:val="0"/>
      <w:marTop w:val="0"/>
      <w:marBottom w:val="0"/>
      <w:divBdr>
        <w:top w:val="none" w:sz="0" w:space="0" w:color="auto"/>
        <w:left w:val="none" w:sz="0" w:space="0" w:color="auto"/>
        <w:bottom w:val="none" w:sz="0" w:space="0" w:color="auto"/>
        <w:right w:val="none" w:sz="0" w:space="0" w:color="auto"/>
      </w:divBdr>
    </w:div>
    <w:div w:id="93746586">
      <w:bodyDiv w:val="1"/>
      <w:marLeft w:val="0"/>
      <w:marRight w:val="0"/>
      <w:marTop w:val="0"/>
      <w:marBottom w:val="0"/>
      <w:divBdr>
        <w:top w:val="none" w:sz="0" w:space="0" w:color="auto"/>
        <w:left w:val="none" w:sz="0" w:space="0" w:color="auto"/>
        <w:bottom w:val="none" w:sz="0" w:space="0" w:color="auto"/>
        <w:right w:val="none" w:sz="0" w:space="0" w:color="auto"/>
      </w:divBdr>
      <w:divsChild>
        <w:div w:id="354579824">
          <w:marLeft w:val="0"/>
          <w:marRight w:val="0"/>
          <w:marTop w:val="0"/>
          <w:marBottom w:val="0"/>
          <w:divBdr>
            <w:top w:val="none" w:sz="0" w:space="0" w:color="auto"/>
            <w:left w:val="none" w:sz="0" w:space="0" w:color="auto"/>
            <w:bottom w:val="none" w:sz="0" w:space="0" w:color="auto"/>
            <w:right w:val="none" w:sz="0" w:space="0" w:color="auto"/>
          </w:divBdr>
          <w:divsChild>
            <w:div w:id="169234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9201">
      <w:bodyDiv w:val="1"/>
      <w:marLeft w:val="0"/>
      <w:marRight w:val="0"/>
      <w:marTop w:val="0"/>
      <w:marBottom w:val="0"/>
      <w:divBdr>
        <w:top w:val="none" w:sz="0" w:space="0" w:color="auto"/>
        <w:left w:val="none" w:sz="0" w:space="0" w:color="auto"/>
        <w:bottom w:val="none" w:sz="0" w:space="0" w:color="auto"/>
        <w:right w:val="none" w:sz="0" w:space="0" w:color="auto"/>
      </w:divBdr>
    </w:div>
    <w:div w:id="104471671">
      <w:bodyDiv w:val="1"/>
      <w:marLeft w:val="0"/>
      <w:marRight w:val="0"/>
      <w:marTop w:val="0"/>
      <w:marBottom w:val="0"/>
      <w:divBdr>
        <w:top w:val="none" w:sz="0" w:space="0" w:color="auto"/>
        <w:left w:val="none" w:sz="0" w:space="0" w:color="auto"/>
        <w:bottom w:val="none" w:sz="0" w:space="0" w:color="auto"/>
        <w:right w:val="none" w:sz="0" w:space="0" w:color="auto"/>
      </w:divBdr>
    </w:div>
    <w:div w:id="114106235">
      <w:bodyDiv w:val="1"/>
      <w:marLeft w:val="0"/>
      <w:marRight w:val="0"/>
      <w:marTop w:val="0"/>
      <w:marBottom w:val="0"/>
      <w:divBdr>
        <w:top w:val="none" w:sz="0" w:space="0" w:color="auto"/>
        <w:left w:val="none" w:sz="0" w:space="0" w:color="auto"/>
        <w:bottom w:val="none" w:sz="0" w:space="0" w:color="auto"/>
        <w:right w:val="none" w:sz="0" w:space="0" w:color="auto"/>
      </w:divBdr>
    </w:div>
    <w:div w:id="116920985">
      <w:bodyDiv w:val="1"/>
      <w:marLeft w:val="0"/>
      <w:marRight w:val="0"/>
      <w:marTop w:val="0"/>
      <w:marBottom w:val="0"/>
      <w:divBdr>
        <w:top w:val="none" w:sz="0" w:space="0" w:color="auto"/>
        <w:left w:val="none" w:sz="0" w:space="0" w:color="auto"/>
        <w:bottom w:val="none" w:sz="0" w:space="0" w:color="auto"/>
        <w:right w:val="none" w:sz="0" w:space="0" w:color="auto"/>
      </w:divBdr>
    </w:div>
    <w:div w:id="140731411">
      <w:bodyDiv w:val="1"/>
      <w:marLeft w:val="0"/>
      <w:marRight w:val="0"/>
      <w:marTop w:val="0"/>
      <w:marBottom w:val="0"/>
      <w:divBdr>
        <w:top w:val="none" w:sz="0" w:space="0" w:color="auto"/>
        <w:left w:val="none" w:sz="0" w:space="0" w:color="auto"/>
        <w:bottom w:val="none" w:sz="0" w:space="0" w:color="auto"/>
        <w:right w:val="none" w:sz="0" w:space="0" w:color="auto"/>
      </w:divBdr>
    </w:div>
    <w:div w:id="146285885">
      <w:bodyDiv w:val="1"/>
      <w:marLeft w:val="0"/>
      <w:marRight w:val="0"/>
      <w:marTop w:val="0"/>
      <w:marBottom w:val="0"/>
      <w:divBdr>
        <w:top w:val="none" w:sz="0" w:space="0" w:color="auto"/>
        <w:left w:val="none" w:sz="0" w:space="0" w:color="auto"/>
        <w:bottom w:val="none" w:sz="0" w:space="0" w:color="auto"/>
        <w:right w:val="none" w:sz="0" w:space="0" w:color="auto"/>
      </w:divBdr>
    </w:div>
    <w:div w:id="164244197">
      <w:bodyDiv w:val="1"/>
      <w:marLeft w:val="0"/>
      <w:marRight w:val="0"/>
      <w:marTop w:val="0"/>
      <w:marBottom w:val="0"/>
      <w:divBdr>
        <w:top w:val="none" w:sz="0" w:space="0" w:color="auto"/>
        <w:left w:val="none" w:sz="0" w:space="0" w:color="auto"/>
        <w:bottom w:val="none" w:sz="0" w:space="0" w:color="auto"/>
        <w:right w:val="none" w:sz="0" w:space="0" w:color="auto"/>
      </w:divBdr>
    </w:div>
    <w:div w:id="166212579">
      <w:bodyDiv w:val="1"/>
      <w:marLeft w:val="0"/>
      <w:marRight w:val="0"/>
      <w:marTop w:val="0"/>
      <w:marBottom w:val="0"/>
      <w:divBdr>
        <w:top w:val="none" w:sz="0" w:space="0" w:color="auto"/>
        <w:left w:val="none" w:sz="0" w:space="0" w:color="auto"/>
        <w:bottom w:val="none" w:sz="0" w:space="0" w:color="auto"/>
        <w:right w:val="none" w:sz="0" w:space="0" w:color="auto"/>
      </w:divBdr>
    </w:div>
    <w:div w:id="166989044">
      <w:bodyDiv w:val="1"/>
      <w:marLeft w:val="0"/>
      <w:marRight w:val="0"/>
      <w:marTop w:val="0"/>
      <w:marBottom w:val="0"/>
      <w:divBdr>
        <w:top w:val="none" w:sz="0" w:space="0" w:color="auto"/>
        <w:left w:val="none" w:sz="0" w:space="0" w:color="auto"/>
        <w:bottom w:val="none" w:sz="0" w:space="0" w:color="auto"/>
        <w:right w:val="none" w:sz="0" w:space="0" w:color="auto"/>
      </w:divBdr>
    </w:div>
    <w:div w:id="174539546">
      <w:bodyDiv w:val="1"/>
      <w:marLeft w:val="0"/>
      <w:marRight w:val="0"/>
      <w:marTop w:val="0"/>
      <w:marBottom w:val="0"/>
      <w:divBdr>
        <w:top w:val="none" w:sz="0" w:space="0" w:color="auto"/>
        <w:left w:val="none" w:sz="0" w:space="0" w:color="auto"/>
        <w:bottom w:val="none" w:sz="0" w:space="0" w:color="auto"/>
        <w:right w:val="none" w:sz="0" w:space="0" w:color="auto"/>
      </w:divBdr>
    </w:div>
    <w:div w:id="186023092">
      <w:bodyDiv w:val="1"/>
      <w:marLeft w:val="0"/>
      <w:marRight w:val="0"/>
      <w:marTop w:val="0"/>
      <w:marBottom w:val="0"/>
      <w:divBdr>
        <w:top w:val="none" w:sz="0" w:space="0" w:color="auto"/>
        <w:left w:val="none" w:sz="0" w:space="0" w:color="auto"/>
        <w:bottom w:val="none" w:sz="0" w:space="0" w:color="auto"/>
        <w:right w:val="none" w:sz="0" w:space="0" w:color="auto"/>
      </w:divBdr>
    </w:div>
    <w:div w:id="189146736">
      <w:bodyDiv w:val="1"/>
      <w:marLeft w:val="0"/>
      <w:marRight w:val="0"/>
      <w:marTop w:val="0"/>
      <w:marBottom w:val="0"/>
      <w:divBdr>
        <w:top w:val="none" w:sz="0" w:space="0" w:color="auto"/>
        <w:left w:val="none" w:sz="0" w:space="0" w:color="auto"/>
        <w:bottom w:val="none" w:sz="0" w:space="0" w:color="auto"/>
        <w:right w:val="none" w:sz="0" w:space="0" w:color="auto"/>
      </w:divBdr>
    </w:div>
    <w:div w:id="193886472">
      <w:bodyDiv w:val="1"/>
      <w:marLeft w:val="0"/>
      <w:marRight w:val="0"/>
      <w:marTop w:val="0"/>
      <w:marBottom w:val="0"/>
      <w:divBdr>
        <w:top w:val="none" w:sz="0" w:space="0" w:color="auto"/>
        <w:left w:val="none" w:sz="0" w:space="0" w:color="auto"/>
        <w:bottom w:val="none" w:sz="0" w:space="0" w:color="auto"/>
        <w:right w:val="none" w:sz="0" w:space="0" w:color="auto"/>
      </w:divBdr>
    </w:div>
    <w:div w:id="207180603">
      <w:bodyDiv w:val="1"/>
      <w:marLeft w:val="0"/>
      <w:marRight w:val="0"/>
      <w:marTop w:val="0"/>
      <w:marBottom w:val="0"/>
      <w:divBdr>
        <w:top w:val="none" w:sz="0" w:space="0" w:color="auto"/>
        <w:left w:val="none" w:sz="0" w:space="0" w:color="auto"/>
        <w:bottom w:val="none" w:sz="0" w:space="0" w:color="auto"/>
        <w:right w:val="none" w:sz="0" w:space="0" w:color="auto"/>
      </w:divBdr>
    </w:div>
    <w:div w:id="209389012">
      <w:bodyDiv w:val="1"/>
      <w:marLeft w:val="0"/>
      <w:marRight w:val="0"/>
      <w:marTop w:val="0"/>
      <w:marBottom w:val="0"/>
      <w:divBdr>
        <w:top w:val="none" w:sz="0" w:space="0" w:color="auto"/>
        <w:left w:val="none" w:sz="0" w:space="0" w:color="auto"/>
        <w:bottom w:val="none" w:sz="0" w:space="0" w:color="auto"/>
        <w:right w:val="none" w:sz="0" w:space="0" w:color="auto"/>
      </w:divBdr>
    </w:div>
    <w:div w:id="243955546">
      <w:bodyDiv w:val="1"/>
      <w:marLeft w:val="0"/>
      <w:marRight w:val="0"/>
      <w:marTop w:val="0"/>
      <w:marBottom w:val="0"/>
      <w:divBdr>
        <w:top w:val="none" w:sz="0" w:space="0" w:color="auto"/>
        <w:left w:val="none" w:sz="0" w:space="0" w:color="auto"/>
        <w:bottom w:val="none" w:sz="0" w:space="0" w:color="auto"/>
        <w:right w:val="none" w:sz="0" w:space="0" w:color="auto"/>
      </w:divBdr>
    </w:div>
    <w:div w:id="246572101">
      <w:bodyDiv w:val="1"/>
      <w:marLeft w:val="0"/>
      <w:marRight w:val="0"/>
      <w:marTop w:val="0"/>
      <w:marBottom w:val="0"/>
      <w:divBdr>
        <w:top w:val="none" w:sz="0" w:space="0" w:color="auto"/>
        <w:left w:val="none" w:sz="0" w:space="0" w:color="auto"/>
        <w:bottom w:val="none" w:sz="0" w:space="0" w:color="auto"/>
        <w:right w:val="none" w:sz="0" w:space="0" w:color="auto"/>
      </w:divBdr>
    </w:div>
    <w:div w:id="258948313">
      <w:bodyDiv w:val="1"/>
      <w:marLeft w:val="0"/>
      <w:marRight w:val="0"/>
      <w:marTop w:val="0"/>
      <w:marBottom w:val="0"/>
      <w:divBdr>
        <w:top w:val="none" w:sz="0" w:space="0" w:color="auto"/>
        <w:left w:val="none" w:sz="0" w:space="0" w:color="auto"/>
        <w:bottom w:val="none" w:sz="0" w:space="0" w:color="auto"/>
        <w:right w:val="none" w:sz="0" w:space="0" w:color="auto"/>
      </w:divBdr>
    </w:div>
    <w:div w:id="267396354">
      <w:bodyDiv w:val="1"/>
      <w:marLeft w:val="0"/>
      <w:marRight w:val="0"/>
      <w:marTop w:val="0"/>
      <w:marBottom w:val="0"/>
      <w:divBdr>
        <w:top w:val="none" w:sz="0" w:space="0" w:color="auto"/>
        <w:left w:val="none" w:sz="0" w:space="0" w:color="auto"/>
        <w:bottom w:val="none" w:sz="0" w:space="0" w:color="auto"/>
        <w:right w:val="none" w:sz="0" w:space="0" w:color="auto"/>
      </w:divBdr>
    </w:div>
    <w:div w:id="288630499">
      <w:bodyDiv w:val="1"/>
      <w:marLeft w:val="0"/>
      <w:marRight w:val="0"/>
      <w:marTop w:val="0"/>
      <w:marBottom w:val="0"/>
      <w:divBdr>
        <w:top w:val="none" w:sz="0" w:space="0" w:color="auto"/>
        <w:left w:val="none" w:sz="0" w:space="0" w:color="auto"/>
        <w:bottom w:val="none" w:sz="0" w:space="0" w:color="auto"/>
        <w:right w:val="none" w:sz="0" w:space="0" w:color="auto"/>
      </w:divBdr>
    </w:div>
    <w:div w:id="335883279">
      <w:bodyDiv w:val="1"/>
      <w:marLeft w:val="0"/>
      <w:marRight w:val="0"/>
      <w:marTop w:val="0"/>
      <w:marBottom w:val="0"/>
      <w:divBdr>
        <w:top w:val="none" w:sz="0" w:space="0" w:color="auto"/>
        <w:left w:val="none" w:sz="0" w:space="0" w:color="auto"/>
        <w:bottom w:val="none" w:sz="0" w:space="0" w:color="auto"/>
        <w:right w:val="none" w:sz="0" w:space="0" w:color="auto"/>
      </w:divBdr>
    </w:div>
    <w:div w:id="372313496">
      <w:bodyDiv w:val="1"/>
      <w:marLeft w:val="0"/>
      <w:marRight w:val="0"/>
      <w:marTop w:val="0"/>
      <w:marBottom w:val="0"/>
      <w:divBdr>
        <w:top w:val="none" w:sz="0" w:space="0" w:color="auto"/>
        <w:left w:val="none" w:sz="0" w:space="0" w:color="auto"/>
        <w:bottom w:val="none" w:sz="0" w:space="0" w:color="auto"/>
        <w:right w:val="none" w:sz="0" w:space="0" w:color="auto"/>
      </w:divBdr>
    </w:div>
    <w:div w:id="395280330">
      <w:bodyDiv w:val="1"/>
      <w:marLeft w:val="0"/>
      <w:marRight w:val="0"/>
      <w:marTop w:val="0"/>
      <w:marBottom w:val="0"/>
      <w:divBdr>
        <w:top w:val="none" w:sz="0" w:space="0" w:color="auto"/>
        <w:left w:val="none" w:sz="0" w:space="0" w:color="auto"/>
        <w:bottom w:val="none" w:sz="0" w:space="0" w:color="auto"/>
        <w:right w:val="none" w:sz="0" w:space="0" w:color="auto"/>
      </w:divBdr>
    </w:div>
    <w:div w:id="395397663">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2747581">
      <w:bodyDiv w:val="1"/>
      <w:marLeft w:val="0"/>
      <w:marRight w:val="0"/>
      <w:marTop w:val="0"/>
      <w:marBottom w:val="0"/>
      <w:divBdr>
        <w:top w:val="none" w:sz="0" w:space="0" w:color="auto"/>
        <w:left w:val="none" w:sz="0" w:space="0" w:color="auto"/>
        <w:bottom w:val="none" w:sz="0" w:space="0" w:color="auto"/>
        <w:right w:val="none" w:sz="0" w:space="0" w:color="auto"/>
      </w:divBdr>
    </w:div>
    <w:div w:id="429620692">
      <w:bodyDiv w:val="1"/>
      <w:marLeft w:val="0"/>
      <w:marRight w:val="0"/>
      <w:marTop w:val="0"/>
      <w:marBottom w:val="0"/>
      <w:divBdr>
        <w:top w:val="none" w:sz="0" w:space="0" w:color="auto"/>
        <w:left w:val="none" w:sz="0" w:space="0" w:color="auto"/>
        <w:bottom w:val="none" w:sz="0" w:space="0" w:color="auto"/>
        <w:right w:val="none" w:sz="0" w:space="0" w:color="auto"/>
      </w:divBdr>
    </w:div>
    <w:div w:id="439688773">
      <w:bodyDiv w:val="1"/>
      <w:marLeft w:val="0"/>
      <w:marRight w:val="0"/>
      <w:marTop w:val="0"/>
      <w:marBottom w:val="0"/>
      <w:divBdr>
        <w:top w:val="none" w:sz="0" w:space="0" w:color="auto"/>
        <w:left w:val="none" w:sz="0" w:space="0" w:color="auto"/>
        <w:bottom w:val="none" w:sz="0" w:space="0" w:color="auto"/>
        <w:right w:val="none" w:sz="0" w:space="0" w:color="auto"/>
      </w:divBdr>
    </w:div>
    <w:div w:id="448626050">
      <w:bodyDiv w:val="1"/>
      <w:marLeft w:val="0"/>
      <w:marRight w:val="0"/>
      <w:marTop w:val="0"/>
      <w:marBottom w:val="0"/>
      <w:divBdr>
        <w:top w:val="none" w:sz="0" w:space="0" w:color="auto"/>
        <w:left w:val="none" w:sz="0" w:space="0" w:color="auto"/>
        <w:bottom w:val="none" w:sz="0" w:space="0" w:color="auto"/>
        <w:right w:val="none" w:sz="0" w:space="0" w:color="auto"/>
      </w:divBdr>
    </w:div>
    <w:div w:id="460155063">
      <w:bodyDiv w:val="1"/>
      <w:marLeft w:val="0"/>
      <w:marRight w:val="0"/>
      <w:marTop w:val="0"/>
      <w:marBottom w:val="0"/>
      <w:divBdr>
        <w:top w:val="none" w:sz="0" w:space="0" w:color="auto"/>
        <w:left w:val="none" w:sz="0" w:space="0" w:color="auto"/>
        <w:bottom w:val="none" w:sz="0" w:space="0" w:color="auto"/>
        <w:right w:val="none" w:sz="0" w:space="0" w:color="auto"/>
      </w:divBdr>
    </w:div>
    <w:div w:id="526603493">
      <w:bodyDiv w:val="1"/>
      <w:marLeft w:val="0"/>
      <w:marRight w:val="0"/>
      <w:marTop w:val="0"/>
      <w:marBottom w:val="0"/>
      <w:divBdr>
        <w:top w:val="none" w:sz="0" w:space="0" w:color="auto"/>
        <w:left w:val="none" w:sz="0" w:space="0" w:color="auto"/>
        <w:bottom w:val="none" w:sz="0" w:space="0" w:color="auto"/>
        <w:right w:val="none" w:sz="0" w:space="0" w:color="auto"/>
      </w:divBdr>
    </w:div>
    <w:div w:id="534083296">
      <w:bodyDiv w:val="1"/>
      <w:marLeft w:val="0"/>
      <w:marRight w:val="0"/>
      <w:marTop w:val="0"/>
      <w:marBottom w:val="0"/>
      <w:divBdr>
        <w:top w:val="none" w:sz="0" w:space="0" w:color="auto"/>
        <w:left w:val="none" w:sz="0" w:space="0" w:color="auto"/>
        <w:bottom w:val="none" w:sz="0" w:space="0" w:color="auto"/>
        <w:right w:val="none" w:sz="0" w:space="0" w:color="auto"/>
      </w:divBdr>
    </w:div>
    <w:div w:id="553809806">
      <w:bodyDiv w:val="1"/>
      <w:marLeft w:val="0"/>
      <w:marRight w:val="0"/>
      <w:marTop w:val="0"/>
      <w:marBottom w:val="0"/>
      <w:divBdr>
        <w:top w:val="none" w:sz="0" w:space="0" w:color="auto"/>
        <w:left w:val="none" w:sz="0" w:space="0" w:color="auto"/>
        <w:bottom w:val="none" w:sz="0" w:space="0" w:color="auto"/>
        <w:right w:val="none" w:sz="0" w:space="0" w:color="auto"/>
      </w:divBdr>
    </w:div>
    <w:div w:id="578635341">
      <w:bodyDiv w:val="1"/>
      <w:marLeft w:val="0"/>
      <w:marRight w:val="0"/>
      <w:marTop w:val="0"/>
      <w:marBottom w:val="0"/>
      <w:divBdr>
        <w:top w:val="none" w:sz="0" w:space="0" w:color="auto"/>
        <w:left w:val="none" w:sz="0" w:space="0" w:color="auto"/>
        <w:bottom w:val="none" w:sz="0" w:space="0" w:color="auto"/>
        <w:right w:val="none" w:sz="0" w:space="0" w:color="auto"/>
      </w:divBdr>
    </w:div>
    <w:div w:id="587076136">
      <w:bodyDiv w:val="1"/>
      <w:marLeft w:val="0"/>
      <w:marRight w:val="0"/>
      <w:marTop w:val="0"/>
      <w:marBottom w:val="0"/>
      <w:divBdr>
        <w:top w:val="none" w:sz="0" w:space="0" w:color="auto"/>
        <w:left w:val="none" w:sz="0" w:space="0" w:color="auto"/>
        <w:bottom w:val="none" w:sz="0" w:space="0" w:color="auto"/>
        <w:right w:val="none" w:sz="0" w:space="0" w:color="auto"/>
      </w:divBdr>
      <w:divsChild>
        <w:div w:id="582304497">
          <w:marLeft w:val="0"/>
          <w:marRight w:val="0"/>
          <w:marTop w:val="0"/>
          <w:marBottom w:val="0"/>
          <w:divBdr>
            <w:top w:val="none" w:sz="0" w:space="0" w:color="auto"/>
            <w:left w:val="none" w:sz="0" w:space="0" w:color="auto"/>
            <w:bottom w:val="none" w:sz="0" w:space="0" w:color="auto"/>
            <w:right w:val="none" w:sz="0" w:space="0" w:color="auto"/>
          </w:divBdr>
          <w:divsChild>
            <w:div w:id="83711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4835">
      <w:bodyDiv w:val="1"/>
      <w:marLeft w:val="0"/>
      <w:marRight w:val="0"/>
      <w:marTop w:val="0"/>
      <w:marBottom w:val="0"/>
      <w:divBdr>
        <w:top w:val="none" w:sz="0" w:space="0" w:color="auto"/>
        <w:left w:val="none" w:sz="0" w:space="0" w:color="auto"/>
        <w:bottom w:val="none" w:sz="0" w:space="0" w:color="auto"/>
        <w:right w:val="none" w:sz="0" w:space="0" w:color="auto"/>
      </w:divBdr>
    </w:div>
    <w:div w:id="602421037">
      <w:bodyDiv w:val="1"/>
      <w:marLeft w:val="0"/>
      <w:marRight w:val="0"/>
      <w:marTop w:val="0"/>
      <w:marBottom w:val="0"/>
      <w:divBdr>
        <w:top w:val="none" w:sz="0" w:space="0" w:color="auto"/>
        <w:left w:val="none" w:sz="0" w:space="0" w:color="auto"/>
        <w:bottom w:val="none" w:sz="0" w:space="0" w:color="auto"/>
        <w:right w:val="none" w:sz="0" w:space="0" w:color="auto"/>
      </w:divBdr>
    </w:div>
    <w:div w:id="619649210">
      <w:bodyDiv w:val="1"/>
      <w:marLeft w:val="0"/>
      <w:marRight w:val="0"/>
      <w:marTop w:val="0"/>
      <w:marBottom w:val="0"/>
      <w:divBdr>
        <w:top w:val="none" w:sz="0" w:space="0" w:color="auto"/>
        <w:left w:val="none" w:sz="0" w:space="0" w:color="auto"/>
        <w:bottom w:val="none" w:sz="0" w:space="0" w:color="auto"/>
        <w:right w:val="none" w:sz="0" w:space="0" w:color="auto"/>
      </w:divBdr>
    </w:div>
    <w:div w:id="644553724">
      <w:bodyDiv w:val="1"/>
      <w:marLeft w:val="0"/>
      <w:marRight w:val="0"/>
      <w:marTop w:val="0"/>
      <w:marBottom w:val="0"/>
      <w:divBdr>
        <w:top w:val="none" w:sz="0" w:space="0" w:color="auto"/>
        <w:left w:val="none" w:sz="0" w:space="0" w:color="auto"/>
        <w:bottom w:val="none" w:sz="0" w:space="0" w:color="auto"/>
        <w:right w:val="none" w:sz="0" w:space="0" w:color="auto"/>
      </w:divBdr>
    </w:div>
    <w:div w:id="650214173">
      <w:bodyDiv w:val="1"/>
      <w:marLeft w:val="0"/>
      <w:marRight w:val="0"/>
      <w:marTop w:val="0"/>
      <w:marBottom w:val="0"/>
      <w:divBdr>
        <w:top w:val="none" w:sz="0" w:space="0" w:color="auto"/>
        <w:left w:val="none" w:sz="0" w:space="0" w:color="auto"/>
        <w:bottom w:val="none" w:sz="0" w:space="0" w:color="auto"/>
        <w:right w:val="none" w:sz="0" w:space="0" w:color="auto"/>
      </w:divBdr>
    </w:div>
    <w:div w:id="684211323">
      <w:bodyDiv w:val="1"/>
      <w:marLeft w:val="0"/>
      <w:marRight w:val="0"/>
      <w:marTop w:val="0"/>
      <w:marBottom w:val="0"/>
      <w:divBdr>
        <w:top w:val="none" w:sz="0" w:space="0" w:color="auto"/>
        <w:left w:val="none" w:sz="0" w:space="0" w:color="auto"/>
        <w:bottom w:val="none" w:sz="0" w:space="0" w:color="auto"/>
        <w:right w:val="none" w:sz="0" w:space="0" w:color="auto"/>
      </w:divBdr>
    </w:div>
    <w:div w:id="686520592">
      <w:bodyDiv w:val="1"/>
      <w:marLeft w:val="0"/>
      <w:marRight w:val="0"/>
      <w:marTop w:val="0"/>
      <w:marBottom w:val="0"/>
      <w:divBdr>
        <w:top w:val="none" w:sz="0" w:space="0" w:color="auto"/>
        <w:left w:val="none" w:sz="0" w:space="0" w:color="auto"/>
        <w:bottom w:val="none" w:sz="0" w:space="0" w:color="auto"/>
        <w:right w:val="none" w:sz="0" w:space="0" w:color="auto"/>
      </w:divBdr>
    </w:div>
    <w:div w:id="686717090">
      <w:bodyDiv w:val="1"/>
      <w:marLeft w:val="0"/>
      <w:marRight w:val="0"/>
      <w:marTop w:val="0"/>
      <w:marBottom w:val="0"/>
      <w:divBdr>
        <w:top w:val="none" w:sz="0" w:space="0" w:color="auto"/>
        <w:left w:val="none" w:sz="0" w:space="0" w:color="auto"/>
        <w:bottom w:val="none" w:sz="0" w:space="0" w:color="auto"/>
        <w:right w:val="none" w:sz="0" w:space="0" w:color="auto"/>
      </w:divBdr>
    </w:div>
    <w:div w:id="690647276">
      <w:bodyDiv w:val="1"/>
      <w:marLeft w:val="0"/>
      <w:marRight w:val="0"/>
      <w:marTop w:val="0"/>
      <w:marBottom w:val="0"/>
      <w:divBdr>
        <w:top w:val="none" w:sz="0" w:space="0" w:color="auto"/>
        <w:left w:val="none" w:sz="0" w:space="0" w:color="auto"/>
        <w:bottom w:val="none" w:sz="0" w:space="0" w:color="auto"/>
        <w:right w:val="none" w:sz="0" w:space="0" w:color="auto"/>
      </w:divBdr>
    </w:div>
    <w:div w:id="692850481">
      <w:bodyDiv w:val="1"/>
      <w:marLeft w:val="0"/>
      <w:marRight w:val="0"/>
      <w:marTop w:val="0"/>
      <w:marBottom w:val="0"/>
      <w:divBdr>
        <w:top w:val="none" w:sz="0" w:space="0" w:color="auto"/>
        <w:left w:val="none" w:sz="0" w:space="0" w:color="auto"/>
        <w:bottom w:val="none" w:sz="0" w:space="0" w:color="auto"/>
        <w:right w:val="none" w:sz="0" w:space="0" w:color="auto"/>
      </w:divBdr>
      <w:divsChild>
        <w:div w:id="1374695715">
          <w:marLeft w:val="0"/>
          <w:marRight w:val="0"/>
          <w:marTop w:val="0"/>
          <w:marBottom w:val="0"/>
          <w:divBdr>
            <w:top w:val="none" w:sz="0" w:space="0" w:color="auto"/>
            <w:left w:val="none" w:sz="0" w:space="0" w:color="auto"/>
            <w:bottom w:val="none" w:sz="0" w:space="0" w:color="auto"/>
            <w:right w:val="none" w:sz="0" w:space="0" w:color="auto"/>
          </w:divBdr>
          <w:divsChild>
            <w:div w:id="31938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453506">
      <w:bodyDiv w:val="1"/>
      <w:marLeft w:val="0"/>
      <w:marRight w:val="0"/>
      <w:marTop w:val="0"/>
      <w:marBottom w:val="0"/>
      <w:divBdr>
        <w:top w:val="none" w:sz="0" w:space="0" w:color="auto"/>
        <w:left w:val="none" w:sz="0" w:space="0" w:color="auto"/>
        <w:bottom w:val="none" w:sz="0" w:space="0" w:color="auto"/>
        <w:right w:val="none" w:sz="0" w:space="0" w:color="auto"/>
      </w:divBdr>
    </w:div>
    <w:div w:id="742877098">
      <w:bodyDiv w:val="1"/>
      <w:marLeft w:val="0"/>
      <w:marRight w:val="0"/>
      <w:marTop w:val="0"/>
      <w:marBottom w:val="0"/>
      <w:divBdr>
        <w:top w:val="none" w:sz="0" w:space="0" w:color="auto"/>
        <w:left w:val="none" w:sz="0" w:space="0" w:color="auto"/>
        <w:bottom w:val="none" w:sz="0" w:space="0" w:color="auto"/>
        <w:right w:val="none" w:sz="0" w:space="0" w:color="auto"/>
      </w:divBdr>
    </w:div>
    <w:div w:id="747077225">
      <w:bodyDiv w:val="1"/>
      <w:marLeft w:val="0"/>
      <w:marRight w:val="0"/>
      <w:marTop w:val="0"/>
      <w:marBottom w:val="0"/>
      <w:divBdr>
        <w:top w:val="none" w:sz="0" w:space="0" w:color="auto"/>
        <w:left w:val="none" w:sz="0" w:space="0" w:color="auto"/>
        <w:bottom w:val="none" w:sz="0" w:space="0" w:color="auto"/>
        <w:right w:val="none" w:sz="0" w:space="0" w:color="auto"/>
      </w:divBdr>
      <w:divsChild>
        <w:div w:id="1177816413">
          <w:marLeft w:val="0"/>
          <w:marRight w:val="0"/>
          <w:marTop w:val="0"/>
          <w:marBottom w:val="0"/>
          <w:divBdr>
            <w:top w:val="none" w:sz="0" w:space="0" w:color="auto"/>
            <w:left w:val="none" w:sz="0" w:space="0" w:color="auto"/>
            <w:bottom w:val="none" w:sz="0" w:space="0" w:color="auto"/>
            <w:right w:val="none" w:sz="0" w:space="0" w:color="auto"/>
          </w:divBdr>
          <w:divsChild>
            <w:div w:id="211983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468045">
      <w:bodyDiv w:val="1"/>
      <w:marLeft w:val="0"/>
      <w:marRight w:val="0"/>
      <w:marTop w:val="0"/>
      <w:marBottom w:val="0"/>
      <w:divBdr>
        <w:top w:val="none" w:sz="0" w:space="0" w:color="auto"/>
        <w:left w:val="none" w:sz="0" w:space="0" w:color="auto"/>
        <w:bottom w:val="none" w:sz="0" w:space="0" w:color="auto"/>
        <w:right w:val="none" w:sz="0" w:space="0" w:color="auto"/>
      </w:divBdr>
    </w:div>
    <w:div w:id="774715333">
      <w:bodyDiv w:val="1"/>
      <w:marLeft w:val="0"/>
      <w:marRight w:val="0"/>
      <w:marTop w:val="0"/>
      <w:marBottom w:val="0"/>
      <w:divBdr>
        <w:top w:val="none" w:sz="0" w:space="0" w:color="auto"/>
        <w:left w:val="none" w:sz="0" w:space="0" w:color="auto"/>
        <w:bottom w:val="none" w:sz="0" w:space="0" w:color="auto"/>
        <w:right w:val="none" w:sz="0" w:space="0" w:color="auto"/>
      </w:divBdr>
    </w:div>
    <w:div w:id="789783840">
      <w:bodyDiv w:val="1"/>
      <w:marLeft w:val="0"/>
      <w:marRight w:val="0"/>
      <w:marTop w:val="0"/>
      <w:marBottom w:val="0"/>
      <w:divBdr>
        <w:top w:val="none" w:sz="0" w:space="0" w:color="auto"/>
        <w:left w:val="none" w:sz="0" w:space="0" w:color="auto"/>
        <w:bottom w:val="none" w:sz="0" w:space="0" w:color="auto"/>
        <w:right w:val="none" w:sz="0" w:space="0" w:color="auto"/>
      </w:divBdr>
    </w:div>
    <w:div w:id="790562339">
      <w:bodyDiv w:val="1"/>
      <w:marLeft w:val="0"/>
      <w:marRight w:val="0"/>
      <w:marTop w:val="0"/>
      <w:marBottom w:val="0"/>
      <w:divBdr>
        <w:top w:val="none" w:sz="0" w:space="0" w:color="auto"/>
        <w:left w:val="none" w:sz="0" w:space="0" w:color="auto"/>
        <w:bottom w:val="none" w:sz="0" w:space="0" w:color="auto"/>
        <w:right w:val="none" w:sz="0" w:space="0" w:color="auto"/>
      </w:divBdr>
    </w:div>
    <w:div w:id="791826926">
      <w:bodyDiv w:val="1"/>
      <w:marLeft w:val="0"/>
      <w:marRight w:val="0"/>
      <w:marTop w:val="0"/>
      <w:marBottom w:val="0"/>
      <w:divBdr>
        <w:top w:val="none" w:sz="0" w:space="0" w:color="auto"/>
        <w:left w:val="none" w:sz="0" w:space="0" w:color="auto"/>
        <w:bottom w:val="none" w:sz="0" w:space="0" w:color="auto"/>
        <w:right w:val="none" w:sz="0" w:space="0" w:color="auto"/>
      </w:divBdr>
    </w:div>
    <w:div w:id="823007583">
      <w:bodyDiv w:val="1"/>
      <w:marLeft w:val="0"/>
      <w:marRight w:val="0"/>
      <w:marTop w:val="0"/>
      <w:marBottom w:val="0"/>
      <w:divBdr>
        <w:top w:val="none" w:sz="0" w:space="0" w:color="auto"/>
        <w:left w:val="none" w:sz="0" w:space="0" w:color="auto"/>
        <w:bottom w:val="none" w:sz="0" w:space="0" w:color="auto"/>
        <w:right w:val="none" w:sz="0" w:space="0" w:color="auto"/>
      </w:divBdr>
    </w:div>
    <w:div w:id="832992502">
      <w:bodyDiv w:val="1"/>
      <w:marLeft w:val="0"/>
      <w:marRight w:val="0"/>
      <w:marTop w:val="0"/>
      <w:marBottom w:val="0"/>
      <w:divBdr>
        <w:top w:val="none" w:sz="0" w:space="0" w:color="auto"/>
        <w:left w:val="none" w:sz="0" w:space="0" w:color="auto"/>
        <w:bottom w:val="none" w:sz="0" w:space="0" w:color="auto"/>
        <w:right w:val="none" w:sz="0" w:space="0" w:color="auto"/>
      </w:divBdr>
    </w:div>
    <w:div w:id="856776147">
      <w:bodyDiv w:val="1"/>
      <w:marLeft w:val="0"/>
      <w:marRight w:val="0"/>
      <w:marTop w:val="0"/>
      <w:marBottom w:val="0"/>
      <w:divBdr>
        <w:top w:val="none" w:sz="0" w:space="0" w:color="auto"/>
        <w:left w:val="none" w:sz="0" w:space="0" w:color="auto"/>
        <w:bottom w:val="none" w:sz="0" w:space="0" w:color="auto"/>
        <w:right w:val="none" w:sz="0" w:space="0" w:color="auto"/>
      </w:divBdr>
    </w:div>
    <w:div w:id="874077562">
      <w:bodyDiv w:val="1"/>
      <w:marLeft w:val="0"/>
      <w:marRight w:val="0"/>
      <w:marTop w:val="0"/>
      <w:marBottom w:val="0"/>
      <w:divBdr>
        <w:top w:val="none" w:sz="0" w:space="0" w:color="auto"/>
        <w:left w:val="none" w:sz="0" w:space="0" w:color="auto"/>
        <w:bottom w:val="none" w:sz="0" w:space="0" w:color="auto"/>
        <w:right w:val="none" w:sz="0" w:space="0" w:color="auto"/>
      </w:divBdr>
    </w:div>
    <w:div w:id="913274453">
      <w:bodyDiv w:val="1"/>
      <w:marLeft w:val="0"/>
      <w:marRight w:val="0"/>
      <w:marTop w:val="0"/>
      <w:marBottom w:val="0"/>
      <w:divBdr>
        <w:top w:val="none" w:sz="0" w:space="0" w:color="auto"/>
        <w:left w:val="none" w:sz="0" w:space="0" w:color="auto"/>
        <w:bottom w:val="none" w:sz="0" w:space="0" w:color="auto"/>
        <w:right w:val="none" w:sz="0" w:space="0" w:color="auto"/>
      </w:divBdr>
    </w:div>
    <w:div w:id="936668334">
      <w:bodyDiv w:val="1"/>
      <w:marLeft w:val="0"/>
      <w:marRight w:val="0"/>
      <w:marTop w:val="0"/>
      <w:marBottom w:val="0"/>
      <w:divBdr>
        <w:top w:val="none" w:sz="0" w:space="0" w:color="auto"/>
        <w:left w:val="none" w:sz="0" w:space="0" w:color="auto"/>
        <w:bottom w:val="none" w:sz="0" w:space="0" w:color="auto"/>
        <w:right w:val="none" w:sz="0" w:space="0" w:color="auto"/>
      </w:divBdr>
    </w:div>
    <w:div w:id="948975032">
      <w:bodyDiv w:val="1"/>
      <w:marLeft w:val="0"/>
      <w:marRight w:val="0"/>
      <w:marTop w:val="0"/>
      <w:marBottom w:val="0"/>
      <w:divBdr>
        <w:top w:val="none" w:sz="0" w:space="0" w:color="auto"/>
        <w:left w:val="none" w:sz="0" w:space="0" w:color="auto"/>
        <w:bottom w:val="none" w:sz="0" w:space="0" w:color="auto"/>
        <w:right w:val="none" w:sz="0" w:space="0" w:color="auto"/>
      </w:divBdr>
    </w:div>
    <w:div w:id="958487372">
      <w:bodyDiv w:val="1"/>
      <w:marLeft w:val="0"/>
      <w:marRight w:val="0"/>
      <w:marTop w:val="0"/>
      <w:marBottom w:val="0"/>
      <w:divBdr>
        <w:top w:val="none" w:sz="0" w:space="0" w:color="auto"/>
        <w:left w:val="none" w:sz="0" w:space="0" w:color="auto"/>
        <w:bottom w:val="none" w:sz="0" w:space="0" w:color="auto"/>
        <w:right w:val="none" w:sz="0" w:space="0" w:color="auto"/>
      </w:divBdr>
    </w:div>
    <w:div w:id="961764102">
      <w:bodyDiv w:val="1"/>
      <w:marLeft w:val="0"/>
      <w:marRight w:val="0"/>
      <w:marTop w:val="0"/>
      <w:marBottom w:val="0"/>
      <w:divBdr>
        <w:top w:val="none" w:sz="0" w:space="0" w:color="auto"/>
        <w:left w:val="none" w:sz="0" w:space="0" w:color="auto"/>
        <w:bottom w:val="none" w:sz="0" w:space="0" w:color="auto"/>
        <w:right w:val="none" w:sz="0" w:space="0" w:color="auto"/>
      </w:divBdr>
    </w:div>
    <w:div w:id="971599025">
      <w:bodyDiv w:val="1"/>
      <w:marLeft w:val="0"/>
      <w:marRight w:val="0"/>
      <w:marTop w:val="0"/>
      <w:marBottom w:val="0"/>
      <w:divBdr>
        <w:top w:val="none" w:sz="0" w:space="0" w:color="auto"/>
        <w:left w:val="none" w:sz="0" w:space="0" w:color="auto"/>
        <w:bottom w:val="none" w:sz="0" w:space="0" w:color="auto"/>
        <w:right w:val="none" w:sz="0" w:space="0" w:color="auto"/>
      </w:divBdr>
    </w:div>
    <w:div w:id="983776328">
      <w:bodyDiv w:val="1"/>
      <w:marLeft w:val="0"/>
      <w:marRight w:val="0"/>
      <w:marTop w:val="0"/>
      <w:marBottom w:val="0"/>
      <w:divBdr>
        <w:top w:val="none" w:sz="0" w:space="0" w:color="auto"/>
        <w:left w:val="none" w:sz="0" w:space="0" w:color="auto"/>
        <w:bottom w:val="none" w:sz="0" w:space="0" w:color="auto"/>
        <w:right w:val="none" w:sz="0" w:space="0" w:color="auto"/>
      </w:divBdr>
    </w:div>
    <w:div w:id="1003358449">
      <w:bodyDiv w:val="1"/>
      <w:marLeft w:val="0"/>
      <w:marRight w:val="0"/>
      <w:marTop w:val="0"/>
      <w:marBottom w:val="0"/>
      <w:divBdr>
        <w:top w:val="none" w:sz="0" w:space="0" w:color="auto"/>
        <w:left w:val="none" w:sz="0" w:space="0" w:color="auto"/>
        <w:bottom w:val="none" w:sz="0" w:space="0" w:color="auto"/>
        <w:right w:val="none" w:sz="0" w:space="0" w:color="auto"/>
      </w:divBdr>
    </w:div>
    <w:div w:id="1021279827">
      <w:bodyDiv w:val="1"/>
      <w:marLeft w:val="0"/>
      <w:marRight w:val="0"/>
      <w:marTop w:val="0"/>
      <w:marBottom w:val="0"/>
      <w:divBdr>
        <w:top w:val="none" w:sz="0" w:space="0" w:color="auto"/>
        <w:left w:val="none" w:sz="0" w:space="0" w:color="auto"/>
        <w:bottom w:val="none" w:sz="0" w:space="0" w:color="auto"/>
        <w:right w:val="none" w:sz="0" w:space="0" w:color="auto"/>
      </w:divBdr>
    </w:div>
    <w:div w:id="1048263167">
      <w:bodyDiv w:val="1"/>
      <w:marLeft w:val="0"/>
      <w:marRight w:val="0"/>
      <w:marTop w:val="0"/>
      <w:marBottom w:val="0"/>
      <w:divBdr>
        <w:top w:val="none" w:sz="0" w:space="0" w:color="auto"/>
        <w:left w:val="none" w:sz="0" w:space="0" w:color="auto"/>
        <w:bottom w:val="none" w:sz="0" w:space="0" w:color="auto"/>
        <w:right w:val="none" w:sz="0" w:space="0" w:color="auto"/>
      </w:divBdr>
    </w:div>
    <w:div w:id="1077244257">
      <w:bodyDiv w:val="1"/>
      <w:marLeft w:val="0"/>
      <w:marRight w:val="0"/>
      <w:marTop w:val="0"/>
      <w:marBottom w:val="0"/>
      <w:divBdr>
        <w:top w:val="none" w:sz="0" w:space="0" w:color="auto"/>
        <w:left w:val="none" w:sz="0" w:space="0" w:color="auto"/>
        <w:bottom w:val="none" w:sz="0" w:space="0" w:color="auto"/>
        <w:right w:val="none" w:sz="0" w:space="0" w:color="auto"/>
      </w:divBdr>
    </w:div>
    <w:div w:id="1085954257">
      <w:bodyDiv w:val="1"/>
      <w:marLeft w:val="0"/>
      <w:marRight w:val="0"/>
      <w:marTop w:val="0"/>
      <w:marBottom w:val="0"/>
      <w:divBdr>
        <w:top w:val="none" w:sz="0" w:space="0" w:color="auto"/>
        <w:left w:val="none" w:sz="0" w:space="0" w:color="auto"/>
        <w:bottom w:val="none" w:sz="0" w:space="0" w:color="auto"/>
        <w:right w:val="none" w:sz="0" w:space="0" w:color="auto"/>
      </w:divBdr>
    </w:div>
    <w:div w:id="1101686698">
      <w:bodyDiv w:val="1"/>
      <w:marLeft w:val="0"/>
      <w:marRight w:val="0"/>
      <w:marTop w:val="0"/>
      <w:marBottom w:val="0"/>
      <w:divBdr>
        <w:top w:val="none" w:sz="0" w:space="0" w:color="auto"/>
        <w:left w:val="none" w:sz="0" w:space="0" w:color="auto"/>
        <w:bottom w:val="none" w:sz="0" w:space="0" w:color="auto"/>
        <w:right w:val="none" w:sz="0" w:space="0" w:color="auto"/>
      </w:divBdr>
    </w:div>
    <w:div w:id="1113358165">
      <w:bodyDiv w:val="1"/>
      <w:marLeft w:val="0"/>
      <w:marRight w:val="0"/>
      <w:marTop w:val="0"/>
      <w:marBottom w:val="0"/>
      <w:divBdr>
        <w:top w:val="none" w:sz="0" w:space="0" w:color="auto"/>
        <w:left w:val="none" w:sz="0" w:space="0" w:color="auto"/>
        <w:bottom w:val="none" w:sz="0" w:space="0" w:color="auto"/>
        <w:right w:val="none" w:sz="0" w:space="0" w:color="auto"/>
      </w:divBdr>
    </w:div>
    <w:div w:id="1149135070">
      <w:bodyDiv w:val="1"/>
      <w:marLeft w:val="0"/>
      <w:marRight w:val="0"/>
      <w:marTop w:val="0"/>
      <w:marBottom w:val="0"/>
      <w:divBdr>
        <w:top w:val="none" w:sz="0" w:space="0" w:color="auto"/>
        <w:left w:val="none" w:sz="0" w:space="0" w:color="auto"/>
        <w:bottom w:val="none" w:sz="0" w:space="0" w:color="auto"/>
        <w:right w:val="none" w:sz="0" w:space="0" w:color="auto"/>
      </w:divBdr>
    </w:div>
    <w:div w:id="1160074446">
      <w:bodyDiv w:val="1"/>
      <w:marLeft w:val="0"/>
      <w:marRight w:val="0"/>
      <w:marTop w:val="0"/>
      <w:marBottom w:val="0"/>
      <w:divBdr>
        <w:top w:val="none" w:sz="0" w:space="0" w:color="auto"/>
        <w:left w:val="none" w:sz="0" w:space="0" w:color="auto"/>
        <w:bottom w:val="none" w:sz="0" w:space="0" w:color="auto"/>
        <w:right w:val="none" w:sz="0" w:space="0" w:color="auto"/>
      </w:divBdr>
    </w:div>
    <w:div w:id="1177962350">
      <w:bodyDiv w:val="1"/>
      <w:marLeft w:val="0"/>
      <w:marRight w:val="0"/>
      <w:marTop w:val="0"/>
      <w:marBottom w:val="0"/>
      <w:divBdr>
        <w:top w:val="none" w:sz="0" w:space="0" w:color="auto"/>
        <w:left w:val="none" w:sz="0" w:space="0" w:color="auto"/>
        <w:bottom w:val="none" w:sz="0" w:space="0" w:color="auto"/>
        <w:right w:val="none" w:sz="0" w:space="0" w:color="auto"/>
      </w:divBdr>
    </w:div>
    <w:div w:id="1207138187">
      <w:bodyDiv w:val="1"/>
      <w:marLeft w:val="0"/>
      <w:marRight w:val="0"/>
      <w:marTop w:val="0"/>
      <w:marBottom w:val="0"/>
      <w:divBdr>
        <w:top w:val="none" w:sz="0" w:space="0" w:color="auto"/>
        <w:left w:val="none" w:sz="0" w:space="0" w:color="auto"/>
        <w:bottom w:val="none" w:sz="0" w:space="0" w:color="auto"/>
        <w:right w:val="none" w:sz="0" w:space="0" w:color="auto"/>
      </w:divBdr>
    </w:div>
    <w:div w:id="1249922915">
      <w:bodyDiv w:val="1"/>
      <w:marLeft w:val="0"/>
      <w:marRight w:val="0"/>
      <w:marTop w:val="0"/>
      <w:marBottom w:val="0"/>
      <w:divBdr>
        <w:top w:val="none" w:sz="0" w:space="0" w:color="auto"/>
        <w:left w:val="none" w:sz="0" w:space="0" w:color="auto"/>
        <w:bottom w:val="none" w:sz="0" w:space="0" w:color="auto"/>
        <w:right w:val="none" w:sz="0" w:space="0" w:color="auto"/>
      </w:divBdr>
    </w:div>
    <w:div w:id="1256210707">
      <w:bodyDiv w:val="1"/>
      <w:marLeft w:val="0"/>
      <w:marRight w:val="0"/>
      <w:marTop w:val="0"/>
      <w:marBottom w:val="0"/>
      <w:divBdr>
        <w:top w:val="none" w:sz="0" w:space="0" w:color="auto"/>
        <w:left w:val="none" w:sz="0" w:space="0" w:color="auto"/>
        <w:bottom w:val="none" w:sz="0" w:space="0" w:color="auto"/>
        <w:right w:val="none" w:sz="0" w:space="0" w:color="auto"/>
      </w:divBdr>
    </w:div>
    <w:div w:id="1260481050">
      <w:bodyDiv w:val="1"/>
      <w:marLeft w:val="0"/>
      <w:marRight w:val="0"/>
      <w:marTop w:val="0"/>
      <w:marBottom w:val="0"/>
      <w:divBdr>
        <w:top w:val="none" w:sz="0" w:space="0" w:color="auto"/>
        <w:left w:val="none" w:sz="0" w:space="0" w:color="auto"/>
        <w:bottom w:val="none" w:sz="0" w:space="0" w:color="auto"/>
        <w:right w:val="none" w:sz="0" w:space="0" w:color="auto"/>
      </w:divBdr>
    </w:div>
    <w:div w:id="1272710060">
      <w:bodyDiv w:val="1"/>
      <w:marLeft w:val="0"/>
      <w:marRight w:val="0"/>
      <w:marTop w:val="0"/>
      <w:marBottom w:val="0"/>
      <w:divBdr>
        <w:top w:val="none" w:sz="0" w:space="0" w:color="auto"/>
        <w:left w:val="none" w:sz="0" w:space="0" w:color="auto"/>
        <w:bottom w:val="none" w:sz="0" w:space="0" w:color="auto"/>
        <w:right w:val="none" w:sz="0" w:space="0" w:color="auto"/>
      </w:divBdr>
      <w:divsChild>
        <w:div w:id="921794160">
          <w:marLeft w:val="0"/>
          <w:marRight w:val="0"/>
          <w:marTop w:val="0"/>
          <w:marBottom w:val="0"/>
          <w:divBdr>
            <w:top w:val="none" w:sz="0" w:space="0" w:color="auto"/>
            <w:left w:val="none" w:sz="0" w:space="0" w:color="auto"/>
            <w:bottom w:val="none" w:sz="0" w:space="0" w:color="auto"/>
            <w:right w:val="none" w:sz="0" w:space="0" w:color="auto"/>
          </w:divBdr>
          <w:divsChild>
            <w:div w:id="195293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760058">
      <w:bodyDiv w:val="1"/>
      <w:marLeft w:val="0"/>
      <w:marRight w:val="0"/>
      <w:marTop w:val="0"/>
      <w:marBottom w:val="0"/>
      <w:divBdr>
        <w:top w:val="none" w:sz="0" w:space="0" w:color="auto"/>
        <w:left w:val="none" w:sz="0" w:space="0" w:color="auto"/>
        <w:bottom w:val="none" w:sz="0" w:space="0" w:color="auto"/>
        <w:right w:val="none" w:sz="0" w:space="0" w:color="auto"/>
      </w:divBdr>
    </w:div>
    <w:div w:id="1338846362">
      <w:bodyDiv w:val="1"/>
      <w:marLeft w:val="0"/>
      <w:marRight w:val="0"/>
      <w:marTop w:val="0"/>
      <w:marBottom w:val="0"/>
      <w:divBdr>
        <w:top w:val="none" w:sz="0" w:space="0" w:color="auto"/>
        <w:left w:val="none" w:sz="0" w:space="0" w:color="auto"/>
        <w:bottom w:val="none" w:sz="0" w:space="0" w:color="auto"/>
        <w:right w:val="none" w:sz="0" w:space="0" w:color="auto"/>
      </w:divBdr>
    </w:div>
    <w:div w:id="1341548148">
      <w:bodyDiv w:val="1"/>
      <w:marLeft w:val="0"/>
      <w:marRight w:val="0"/>
      <w:marTop w:val="0"/>
      <w:marBottom w:val="0"/>
      <w:divBdr>
        <w:top w:val="none" w:sz="0" w:space="0" w:color="auto"/>
        <w:left w:val="none" w:sz="0" w:space="0" w:color="auto"/>
        <w:bottom w:val="none" w:sz="0" w:space="0" w:color="auto"/>
        <w:right w:val="none" w:sz="0" w:space="0" w:color="auto"/>
      </w:divBdr>
    </w:div>
    <w:div w:id="1361274541">
      <w:bodyDiv w:val="1"/>
      <w:marLeft w:val="0"/>
      <w:marRight w:val="0"/>
      <w:marTop w:val="0"/>
      <w:marBottom w:val="0"/>
      <w:divBdr>
        <w:top w:val="none" w:sz="0" w:space="0" w:color="auto"/>
        <w:left w:val="none" w:sz="0" w:space="0" w:color="auto"/>
        <w:bottom w:val="none" w:sz="0" w:space="0" w:color="auto"/>
        <w:right w:val="none" w:sz="0" w:space="0" w:color="auto"/>
      </w:divBdr>
    </w:div>
    <w:div w:id="1379237386">
      <w:bodyDiv w:val="1"/>
      <w:marLeft w:val="0"/>
      <w:marRight w:val="0"/>
      <w:marTop w:val="0"/>
      <w:marBottom w:val="0"/>
      <w:divBdr>
        <w:top w:val="none" w:sz="0" w:space="0" w:color="auto"/>
        <w:left w:val="none" w:sz="0" w:space="0" w:color="auto"/>
        <w:bottom w:val="none" w:sz="0" w:space="0" w:color="auto"/>
        <w:right w:val="none" w:sz="0" w:space="0" w:color="auto"/>
      </w:divBdr>
    </w:div>
    <w:div w:id="1387948713">
      <w:bodyDiv w:val="1"/>
      <w:marLeft w:val="0"/>
      <w:marRight w:val="0"/>
      <w:marTop w:val="0"/>
      <w:marBottom w:val="0"/>
      <w:divBdr>
        <w:top w:val="none" w:sz="0" w:space="0" w:color="auto"/>
        <w:left w:val="none" w:sz="0" w:space="0" w:color="auto"/>
        <w:bottom w:val="none" w:sz="0" w:space="0" w:color="auto"/>
        <w:right w:val="none" w:sz="0" w:space="0" w:color="auto"/>
      </w:divBdr>
    </w:div>
    <w:div w:id="1402681781">
      <w:bodyDiv w:val="1"/>
      <w:marLeft w:val="0"/>
      <w:marRight w:val="0"/>
      <w:marTop w:val="0"/>
      <w:marBottom w:val="0"/>
      <w:divBdr>
        <w:top w:val="none" w:sz="0" w:space="0" w:color="auto"/>
        <w:left w:val="none" w:sz="0" w:space="0" w:color="auto"/>
        <w:bottom w:val="none" w:sz="0" w:space="0" w:color="auto"/>
        <w:right w:val="none" w:sz="0" w:space="0" w:color="auto"/>
      </w:divBdr>
    </w:div>
    <w:div w:id="1410495666">
      <w:bodyDiv w:val="1"/>
      <w:marLeft w:val="0"/>
      <w:marRight w:val="0"/>
      <w:marTop w:val="0"/>
      <w:marBottom w:val="0"/>
      <w:divBdr>
        <w:top w:val="none" w:sz="0" w:space="0" w:color="auto"/>
        <w:left w:val="none" w:sz="0" w:space="0" w:color="auto"/>
        <w:bottom w:val="none" w:sz="0" w:space="0" w:color="auto"/>
        <w:right w:val="none" w:sz="0" w:space="0" w:color="auto"/>
      </w:divBdr>
    </w:div>
    <w:div w:id="1427775650">
      <w:bodyDiv w:val="1"/>
      <w:marLeft w:val="0"/>
      <w:marRight w:val="0"/>
      <w:marTop w:val="0"/>
      <w:marBottom w:val="0"/>
      <w:divBdr>
        <w:top w:val="none" w:sz="0" w:space="0" w:color="auto"/>
        <w:left w:val="none" w:sz="0" w:space="0" w:color="auto"/>
        <w:bottom w:val="none" w:sz="0" w:space="0" w:color="auto"/>
        <w:right w:val="none" w:sz="0" w:space="0" w:color="auto"/>
      </w:divBdr>
    </w:div>
    <w:div w:id="1428038848">
      <w:bodyDiv w:val="1"/>
      <w:marLeft w:val="0"/>
      <w:marRight w:val="0"/>
      <w:marTop w:val="0"/>
      <w:marBottom w:val="0"/>
      <w:divBdr>
        <w:top w:val="none" w:sz="0" w:space="0" w:color="auto"/>
        <w:left w:val="none" w:sz="0" w:space="0" w:color="auto"/>
        <w:bottom w:val="none" w:sz="0" w:space="0" w:color="auto"/>
        <w:right w:val="none" w:sz="0" w:space="0" w:color="auto"/>
      </w:divBdr>
    </w:div>
    <w:div w:id="1436486431">
      <w:bodyDiv w:val="1"/>
      <w:marLeft w:val="0"/>
      <w:marRight w:val="0"/>
      <w:marTop w:val="0"/>
      <w:marBottom w:val="0"/>
      <w:divBdr>
        <w:top w:val="none" w:sz="0" w:space="0" w:color="auto"/>
        <w:left w:val="none" w:sz="0" w:space="0" w:color="auto"/>
        <w:bottom w:val="none" w:sz="0" w:space="0" w:color="auto"/>
        <w:right w:val="none" w:sz="0" w:space="0" w:color="auto"/>
      </w:divBdr>
    </w:div>
    <w:div w:id="1448964799">
      <w:bodyDiv w:val="1"/>
      <w:marLeft w:val="0"/>
      <w:marRight w:val="0"/>
      <w:marTop w:val="0"/>
      <w:marBottom w:val="0"/>
      <w:divBdr>
        <w:top w:val="none" w:sz="0" w:space="0" w:color="auto"/>
        <w:left w:val="none" w:sz="0" w:space="0" w:color="auto"/>
        <w:bottom w:val="none" w:sz="0" w:space="0" w:color="auto"/>
        <w:right w:val="none" w:sz="0" w:space="0" w:color="auto"/>
      </w:divBdr>
    </w:div>
    <w:div w:id="1516000514">
      <w:bodyDiv w:val="1"/>
      <w:marLeft w:val="0"/>
      <w:marRight w:val="0"/>
      <w:marTop w:val="0"/>
      <w:marBottom w:val="0"/>
      <w:divBdr>
        <w:top w:val="none" w:sz="0" w:space="0" w:color="auto"/>
        <w:left w:val="none" w:sz="0" w:space="0" w:color="auto"/>
        <w:bottom w:val="none" w:sz="0" w:space="0" w:color="auto"/>
        <w:right w:val="none" w:sz="0" w:space="0" w:color="auto"/>
      </w:divBdr>
    </w:div>
    <w:div w:id="1555895242">
      <w:bodyDiv w:val="1"/>
      <w:marLeft w:val="0"/>
      <w:marRight w:val="0"/>
      <w:marTop w:val="0"/>
      <w:marBottom w:val="0"/>
      <w:divBdr>
        <w:top w:val="none" w:sz="0" w:space="0" w:color="auto"/>
        <w:left w:val="none" w:sz="0" w:space="0" w:color="auto"/>
        <w:bottom w:val="none" w:sz="0" w:space="0" w:color="auto"/>
        <w:right w:val="none" w:sz="0" w:space="0" w:color="auto"/>
      </w:divBdr>
    </w:div>
    <w:div w:id="1557085051">
      <w:bodyDiv w:val="1"/>
      <w:marLeft w:val="0"/>
      <w:marRight w:val="0"/>
      <w:marTop w:val="0"/>
      <w:marBottom w:val="0"/>
      <w:divBdr>
        <w:top w:val="none" w:sz="0" w:space="0" w:color="auto"/>
        <w:left w:val="none" w:sz="0" w:space="0" w:color="auto"/>
        <w:bottom w:val="none" w:sz="0" w:space="0" w:color="auto"/>
        <w:right w:val="none" w:sz="0" w:space="0" w:color="auto"/>
      </w:divBdr>
    </w:div>
    <w:div w:id="1574048729">
      <w:bodyDiv w:val="1"/>
      <w:marLeft w:val="0"/>
      <w:marRight w:val="0"/>
      <w:marTop w:val="0"/>
      <w:marBottom w:val="0"/>
      <w:divBdr>
        <w:top w:val="none" w:sz="0" w:space="0" w:color="auto"/>
        <w:left w:val="none" w:sz="0" w:space="0" w:color="auto"/>
        <w:bottom w:val="none" w:sz="0" w:space="0" w:color="auto"/>
        <w:right w:val="none" w:sz="0" w:space="0" w:color="auto"/>
      </w:divBdr>
    </w:div>
    <w:div w:id="1596550498">
      <w:bodyDiv w:val="1"/>
      <w:marLeft w:val="0"/>
      <w:marRight w:val="0"/>
      <w:marTop w:val="0"/>
      <w:marBottom w:val="0"/>
      <w:divBdr>
        <w:top w:val="none" w:sz="0" w:space="0" w:color="auto"/>
        <w:left w:val="none" w:sz="0" w:space="0" w:color="auto"/>
        <w:bottom w:val="none" w:sz="0" w:space="0" w:color="auto"/>
        <w:right w:val="none" w:sz="0" w:space="0" w:color="auto"/>
      </w:divBdr>
    </w:div>
    <w:div w:id="1603105053">
      <w:bodyDiv w:val="1"/>
      <w:marLeft w:val="0"/>
      <w:marRight w:val="0"/>
      <w:marTop w:val="0"/>
      <w:marBottom w:val="0"/>
      <w:divBdr>
        <w:top w:val="none" w:sz="0" w:space="0" w:color="auto"/>
        <w:left w:val="none" w:sz="0" w:space="0" w:color="auto"/>
        <w:bottom w:val="none" w:sz="0" w:space="0" w:color="auto"/>
        <w:right w:val="none" w:sz="0" w:space="0" w:color="auto"/>
      </w:divBdr>
    </w:div>
    <w:div w:id="1603759392">
      <w:bodyDiv w:val="1"/>
      <w:marLeft w:val="0"/>
      <w:marRight w:val="0"/>
      <w:marTop w:val="0"/>
      <w:marBottom w:val="0"/>
      <w:divBdr>
        <w:top w:val="none" w:sz="0" w:space="0" w:color="auto"/>
        <w:left w:val="none" w:sz="0" w:space="0" w:color="auto"/>
        <w:bottom w:val="none" w:sz="0" w:space="0" w:color="auto"/>
        <w:right w:val="none" w:sz="0" w:space="0" w:color="auto"/>
      </w:divBdr>
    </w:div>
    <w:div w:id="1665157185">
      <w:bodyDiv w:val="1"/>
      <w:marLeft w:val="0"/>
      <w:marRight w:val="0"/>
      <w:marTop w:val="0"/>
      <w:marBottom w:val="0"/>
      <w:divBdr>
        <w:top w:val="none" w:sz="0" w:space="0" w:color="auto"/>
        <w:left w:val="none" w:sz="0" w:space="0" w:color="auto"/>
        <w:bottom w:val="none" w:sz="0" w:space="0" w:color="auto"/>
        <w:right w:val="none" w:sz="0" w:space="0" w:color="auto"/>
      </w:divBdr>
    </w:div>
    <w:div w:id="1665284581">
      <w:bodyDiv w:val="1"/>
      <w:marLeft w:val="0"/>
      <w:marRight w:val="0"/>
      <w:marTop w:val="0"/>
      <w:marBottom w:val="0"/>
      <w:divBdr>
        <w:top w:val="none" w:sz="0" w:space="0" w:color="auto"/>
        <w:left w:val="none" w:sz="0" w:space="0" w:color="auto"/>
        <w:bottom w:val="none" w:sz="0" w:space="0" w:color="auto"/>
        <w:right w:val="none" w:sz="0" w:space="0" w:color="auto"/>
      </w:divBdr>
    </w:div>
    <w:div w:id="1665821596">
      <w:bodyDiv w:val="1"/>
      <w:marLeft w:val="0"/>
      <w:marRight w:val="0"/>
      <w:marTop w:val="0"/>
      <w:marBottom w:val="0"/>
      <w:divBdr>
        <w:top w:val="none" w:sz="0" w:space="0" w:color="auto"/>
        <w:left w:val="none" w:sz="0" w:space="0" w:color="auto"/>
        <w:bottom w:val="none" w:sz="0" w:space="0" w:color="auto"/>
        <w:right w:val="none" w:sz="0" w:space="0" w:color="auto"/>
      </w:divBdr>
    </w:div>
    <w:div w:id="1698190667">
      <w:bodyDiv w:val="1"/>
      <w:marLeft w:val="0"/>
      <w:marRight w:val="0"/>
      <w:marTop w:val="0"/>
      <w:marBottom w:val="0"/>
      <w:divBdr>
        <w:top w:val="none" w:sz="0" w:space="0" w:color="auto"/>
        <w:left w:val="none" w:sz="0" w:space="0" w:color="auto"/>
        <w:bottom w:val="none" w:sz="0" w:space="0" w:color="auto"/>
        <w:right w:val="none" w:sz="0" w:space="0" w:color="auto"/>
      </w:divBdr>
    </w:div>
    <w:div w:id="1699349587">
      <w:bodyDiv w:val="1"/>
      <w:marLeft w:val="0"/>
      <w:marRight w:val="0"/>
      <w:marTop w:val="0"/>
      <w:marBottom w:val="0"/>
      <w:divBdr>
        <w:top w:val="none" w:sz="0" w:space="0" w:color="auto"/>
        <w:left w:val="none" w:sz="0" w:space="0" w:color="auto"/>
        <w:bottom w:val="none" w:sz="0" w:space="0" w:color="auto"/>
        <w:right w:val="none" w:sz="0" w:space="0" w:color="auto"/>
      </w:divBdr>
    </w:div>
    <w:div w:id="1713728199">
      <w:bodyDiv w:val="1"/>
      <w:marLeft w:val="0"/>
      <w:marRight w:val="0"/>
      <w:marTop w:val="0"/>
      <w:marBottom w:val="0"/>
      <w:divBdr>
        <w:top w:val="none" w:sz="0" w:space="0" w:color="auto"/>
        <w:left w:val="none" w:sz="0" w:space="0" w:color="auto"/>
        <w:bottom w:val="none" w:sz="0" w:space="0" w:color="auto"/>
        <w:right w:val="none" w:sz="0" w:space="0" w:color="auto"/>
      </w:divBdr>
    </w:div>
    <w:div w:id="1774738037">
      <w:bodyDiv w:val="1"/>
      <w:marLeft w:val="0"/>
      <w:marRight w:val="0"/>
      <w:marTop w:val="0"/>
      <w:marBottom w:val="0"/>
      <w:divBdr>
        <w:top w:val="none" w:sz="0" w:space="0" w:color="auto"/>
        <w:left w:val="none" w:sz="0" w:space="0" w:color="auto"/>
        <w:bottom w:val="none" w:sz="0" w:space="0" w:color="auto"/>
        <w:right w:val="none" w:sz="0" w:space="0" w:color="auto"/>
      </w:divBdr>
    </w:div>
    <w:div w:id="1792170863">
      <w:bodyDiv w:val="1"/>
      <w:marLeft w:val="0"/>
      <w:marRight w:val="0"/>
      <w:marTop w:val="0"/>
      <w:marBottom w:val="0"/>
      <w:divBdr>
        <w:top w:val="none" w:sz="0" w:space="0" w:color="auto"/>
        <w:left w:val="none" w:sz="0" w:space="0" w:color="auto"/>
        <w:bottom w:val="none" w:sz="0" w:space="0" w:color="auto"/>
        <w:right w:val="none" w:sz="0" w:space="0" w:color="auto"/>
      </w:divBdr>
    </w:div>
    <w:div w:id="1813406964">
      <w:bodyDiv w:val="1"/>
      <w:marLeft w:val="0"/>
      <w:marRight w:val="0"/>
      <w:marTop w:val="0"/>
      <w:marBottom w:val="0"/>
      <w:divBdr>
        <w:top w:val="none" w:sz="0" w:space="0" w:color="auto"/>
        <w:left w:val="none" w:sz="0" w:space="0" w:color="auto"/>
        <w:bottom w:val="none" w:sz="0" w:space="0" w:color="auto"/>
        <w:right w:val="none" w:sz="0" w:space="0" w:color="auto"/>
      </w:divBdr>
    </w:div>
    <w:div w:id="1818642233">
      <w:bodyDiv w:val="1"/>
      <w:marLeft w:val="0"/>
      <w:marRight w:val="0"/>
      <w:marTop w:val="0"/>
      <w:marBottom w:val="0"/>
      <w:divBdr>
        <w:top w:val="none" w:sz="0" w:space="0" w:color="auto"/>
        <w:left w:val="none" w:sz="0" w:space="0" w:color="auto"/>
        <w:bottom w:val="none" w:sz="0" w:space="0" w:color="auto"/>
        <w:right w:val="none" w:sz="0" w:space="0" w:color="auto"/>
      </w:divBdr>
    </w:div>
    <w:div w:id="1846818876">
      <w:bodyDiv w:val="1"/>
      <w:marLeft w:val="0"/>
      <w:marRight w:val="0"/>
      <w:marTop w:val="0"/>
      <w:marBottom w:val="0"/>
      <w:divBdr>
        <w:top w:val="none" w:sz="0" w:space="0" w:color="auto"/>
        <w:left w:val="none" w:sz="0" w:space="0" w:color="auto"/>
        <w:bottom w:val="none" w:sz="0" w:space="0" w:color="auto"/>
        <w:right w:val="none" w:sz="0" w:space="0" w:color="auto"/>
      </w:divBdr>
    </w:div>
    <w:div w:id="1885095063">
      <w:bodyDiv w:val="1"/>
      <w:marLeft w:val="0"/>
      <w:marRight w:val="0"/>
      <w:marTop w:val="0"/>
      <w:marBottom w:val="0"/>
      <w:divBdr>
        <w:top w:val="none" w:sz="0" w:space="0" w:color="auto"/>
        <w:left w:val="none" w:sz="0" w:space="0" w:color="auto"/>
        <w:bottom w:val="none" w:sz="0" w:space="0" w:color="auto"/>
        <w:right w:val="none" w:sz="0" w:space="0" w:color="auto"/>
      </w:divBdr>
    </w:div>
    <w:div w:id="1889415820">
      <w:bodyDiv w:val="1"/>
      <w:marLeft w:val="0"/>
      <w:marRight w:val="0"/>
      <w:marTop w:val="0"/>
      <w:marBottom w:val="0"/>
      <w:divBdr>
        <w:top w:val="none" w:sz="0" w:space="0" w:color="auto"/>
        <w:left w:val="none" w:sz="0" w:space="0" w:color="auto"/>
        <w:bottom w:val="none" w:sz="0" w:space="0" w:color="auto"/>
        <w:right w:val="none" w:sz="0" w:space="0" w:color="auto"/>
      </w:divBdr>
    </w:div>
    <w:div w:id="1908688716">
      <w:bodyDiv w:val="1"/>
      <w:marLeft w:val="0"/>
      <w:marRight w:val="0"/>
      <w:marTop w:val="0"/>
      <w:marBottom w:val="0"/>
      <w:divBdr>
        <w:top w:val="none" w:sz="0" w:space="0" w:color="auto"/>
        <w:left w:val="none" w:sz="0" w:space="0" w:color="auto"/>
        <w:bottom w:val="none" w:sz="0" w:space="0" w:color="auto"/>
        <w:right w:val="none" w:sz="0" w:space="0" w:color="auto"/>
      </w:divBdr>
    </w:div>
    <w:div w:id="1990014599">
      <w:bodyDiv w:val="1"/>
      <w:marLeft w:val="0"/>
      <w:marRight w:val="0"/>
      <w:marTop w:val="0"/>
      <w:marBottom w:val="0"/>
      <w:divBdr>
        <w:top w:val="none" w:sz="0" w:space="0" w:color="auto"/>
        <w:left w:val="none" w:sz="0" w:space="0" w:color="auto"/>
        <w:bottom w:val="none" w:sz="0" w:space="0" w:color="auto"/>
        <w:right w:val="none" w:sz="0" w:space="0" w:color="auto"/>
      </w:divBdr>
    </w:div>
    <w:div w:id="2005667329">
      <w:bodyDiv w:val="1"/>
      <w:marLeft w:val="0"/>
      <w:marRight w:val="0"/>
      <w:marTop w:val="0"/>
      <w:marBottom w:val="0"/>
      <w:divBdr>
        <w:top w:val="none" w:sz="0" w:space="0" w:color="auto"/>
        <w:left w:val="none" w:sz="0" w:space="0" w:color="auto"/>
        <w:bottom w:val="none" w:sz="0" w:space="0" w:color="auto"/>
        <w:right w:val="none" w:sz="0" w:space="0" w:color="auto"/>
      </w:divBdr>
    </w:div>
    <w:div w:id="2017341828">
      <w:bodyDiv w:val="1"/>
      <w:marLeft w:val="0"/>
      <w:marRight w:val="0"/>
      <w:marTop w:val="0"/>
      <w:marBottom w:val="0"/>
      <w:divBdr>
        <w:top w:val="none" w:sz="0" w:space="0" w:color="auto"/>
        <w:left w:val="none" w:sz="0" w:space="0" w:color="auto"/>
        <w:bottom w:val="none" w:sz="0" w:space="0" w:color="auto"/>
        <w:right w:val="none" w:sz="0" w:space="0" w:color="auto"/>
      </w:divBdr>
    </w:div>
    <w:div w:id="2023165528">
      <w:bodyDiv w:val="1"/>
      <w:marLeft w:val="0"/>
      <w:marRight w:val="0"/>
      <w:marTop w:val="0"/>
      <w:marBottom w:val="0"/>
      <w:divBdr>
        <w:top w:val="none" w:sz="0" w:space="0" w:color="auto"/>
        <w:left w:val="none" w:sz="0" w:space="0" w:color="auto"/>
        <w:bottom w:val="none" w:sz="0" w:space="0" w:color="auto"/>
        <w:right w:val="none" w:sz="0" w:space="0" w:color="auto"/>
      </w:divBdr>
      <w:divsChild>
        <w:div w:id="1498501038">
          <w:marLeft w:val="0"/>
          <w:marRight w:val="0"/>
          <w:marTop w:val="0"/>
          <w:marBottom w:val="0"/>
          <w:divBdr>
            <w:top w:val="none" w:sz="0" w:space="0" w:color="auto"/>
            <w:left w:val="none" w:sz="0" w:space="0" w:color="auto"/>
            <w:bottom w:val="none" w:sz="0" w:space="0" w:color="auto"/>
            <w:right w:val="none" w:sz="0" w:space="0" w:color="auto"/>
          </w:divBdr>
          <w:divsChild>
            <w:div w:id="135453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29579">
      <w:bodyDiv w:val="1"/>
      <w:marLeft w:val="0"/>
      <w:marRight w:val="0"/>
      <w:marTop w:val="0"/>
      <w:marBottom w:val="0"/>
      <w:divBdr>
        <w:top w:val="none" w:sz="0" w:space="0" w:color="auto"/>
        <w:left w:val="none" w:sz="0" w:space="0" w:color="auto"/>
        <w:bottom w:val="none" w:sz="0" w:space="0" w:color="auto"/>
        <w:right w:val="none" w:sz="0" w:space="0" w:color="auto"/>
      </w:divBdr>
    </w:div>
    <w:div w:id="2033191130">
      <w:bodyDiv w:val="1"/>
      <w:marLeft w:val="0"/>
      <w:marRight w:val="0"/>
      <w:marTop w:val="0"/>
      <w:marBottom w:val="0"/>
      <w:divBdr>
        <w:top w:val="none" w:sz="0" w:space="0" w:color="auto"/>
        <w:left w:val="none" w:sz="0" w:space="0" w:color="auto"/>
        <w:bottom w:val="none" w:sz="0" w:space="0" w:color="auto"/>
        <w:right w:val="none" w:sz="0" w:space="0" w:color="auto"/>
      </w:divBdr>
    </w:div>
    <w:div w:id="2082629624">
      <w:bodyDiv w:val="1"/>
      <w:marLeft w:val="0"/>
      <w:marRight w:val="0"/>
      <w:marTop w:val="0"/>
      <w:marBottom w:val="0"/>
      <w:divBdr>
        <w:top w:val="none" w:sz="0" w:space="0" w:color="auto"/>
        <w:left w:val="none" w:sz="0" w:space="0" w:color="auto"/>
        <w:bottom w:val="none" w:sz="0" w:space="0" w:color="auto"/>
        <w:right w:val="none" w:sz="0" w:space="0" w:color="auto"/>
      </w:divBdr>
    </w:div>
    <w:div w:id="2092041498">
      <w:bodyDiv w:val="1"/>
      <w:marLeft w:val="0"/>
      <w:marRight w:val="0"/>
      <w:marTop w:val="0"/>
      <w:marBottom w:val="0"/>
      <w:divBdr>
        <w:top w:val="none" w:sz="0" w:space="0" w:color="auto"/>
        <w:left w:val="none" w:sz="0" w:space="0" w:color="auto"/>
        <w:bottom w:val="none" w:sz="0" w:space="0" w:color="auto"/>
        <w:right w:val="none" w:sz="0" w:space="0" w:color="auto"/>
      </w:divBdr>
    </w:div>
    <w:div w:id="2127848797">
      <w:bodyDiv w:val="1"/>
      <w:marLeft w:val="0"/>
      <w:marRight w:val="0"/>
      <w:marTop w:val="0"/>
      <w:marBottom w:val="0"/>
      <w:divBdr>
        <w:top w:val="none" w:sz="0" w:space="0" w:color="auto"/>
        <w:left w:val="none" w:sz="0" w:space="0" w:color="auto"/>
        <w:bottom w:val="none" w:sz="0" w:space="0" w:color="auto"/>
        <w:right w:val="none" w:sz="0" w:space="0" w:color="auto"/>
      </w:divBdr>
    </w:div>
    <w:div w:id="2136018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jpeg"/><Relationship Id="rId42" Type="http://schemas.openxmlformats.org/officeDocument/2006/relationships/image" Target="media/image23.gif"/><Relationship Id="rId47" Type="http://schemas.openxmlformats.org/officeDocument/2006/relationships/hyperlink" Target="https://download.eclipse.org/technology/epf/OpenUP/published/openup_published_1.5.1.5_20121212/openup/index.htm" TargetMode="External"/><Relationship Id="rId63" Type="http://schemas.openxmlformats.org/officeDocument/2006/relationships/hyperlink" Target="https://hibernate.org/" TargetMode="External"/><Relationship Id="rId68" Type="http://schemas.openxmlformats.org/officeDocument/2006/relationships/image" Target="media/image32.png"/><Relationship Id="rId84" Type="http://schemas.openxmlformats.org/officeDocument/2006/relationships/image" Target="media/image45.png"/><Relationship Id="rId89" Type="http://schemas.openxmlformats.org/officeDocument/2006/relationships/fontTable" Target="fontTable.xml"/><Relationship Id="rId16" Type="http://schemas.openxmlformats.org/officeDocument/2006/relationships/image" Target="media/image4.png"/><Relationship Id="rId11" Type="http://schemas.microsoft.com/office/2011/relationships/commentsExtended" Target="commentsExtended.xml"/><Relationship Id="rId32" Type="http://schemas.openxmlformats.org/officeDocument/2006/relationships/hyperlink" Target="https://www.hacienda.gob.es/TACRC/Resoluciones/A%C3%B1o%202016/Recurso%200006-2016%20(Res%20100)%2005-02-16.pdf" TargetMode="External"/><Relationship Id="rId37" Type="http://schemas.openxmlformats.org/officeDocument/2006/relationships/image" Target="media/image18.emf"/><Relationship Id="rId53" Type="http://schemas.openxmlformats.org/officeDocument/2006/relationships/hyperlink" Target="https://wordpress.org/" TargetMode="External"/><Relationship Id="rId58" Type="http://schemas.openxmlformats.org/officeDocument/2006/relationships/hyperlink" Target="https://www.000webhost.com/" TargetMode="External"/><Relationship Id="rId74" Type="http://schemas.openxmlformats.org/officeDocument/2006/relationships/hyperlink" Target="https://dev-prometa.pantheonsite.io/" TargetMode="External"/><Relationship Id="rId79" Type="http://schemas.openxmlformats.org/officeDocument/2006/relationships/image" Target="media/image40.png"/><Relationship Id="rId5" Type="http://schemas.openxmlformats.org/officeDocument/2006/relationships/webSettings" Target="webSettings.xml"/><Relationship Id="rId90" Type="http://schemas.microsoft.com/office/2011/relationships/people" Target="people.xml"/><Relationship Id="rId14" Type="http://schemas.openxmlformats.org/officeDocument/2006/relationships/hyperlink" Target="https://juletx.github.io/ProMeta/" TargetMode="Externa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hyperlink" Target="https://www.ehu.eus/documents/340468/2334257/Normativa_UPVEHU_eus" TargetMode="External"/><Relationship Id="rId35" Type="http://schemas.openxmlformats.org/officeDocument/2006/relationships/image" Target="media/image16.png"/><Relationship Id="rId43" Type="http://schemas.openxmlformats.org/officeDocument/2006/relationships/hyperlink" Target="https://www.ccii.es/norma" TargetMode="External"/><Relationship Id="rId48" Type="http://schemas.openxmlformats.org/officeDocument/2006/relationships/hyperlink" Target="https://plantuml.com/es/" TargetMode="External"/><Relationship Id="rId56" Type="http://schemas.openxmlformats.org/officeDocument/2006/relationships/hyperlink" Target="https://pages.github.com/" TargetMode="External"/><Relationship Id="rId64" Type="http://schemas.openxmlformats.org/officeDocument/2006/relationships/image" Target="media/image28.png"/><Relationship Id="rId69" Type="http://schemas.openxmlformats.org/officeDocument/2006/relationships/image" Target="media/image33.png"/><Relationship Id="rId77" Type="http://schemas.openxmlformats.org/officeDocument/2006/relationships/image" Target="media/image38.jpeg"/><Relationship Id="rId8" Type="http://schemas.openxmlformats.org/officeDocument/2006/relationships/image" Target="media/image1.jpeg"/><Relationship Id="rId51" Type="http://schemas.openxmlformats.org/officeDocument/2006/relationships/image" Target="media/image26.jpeg"/><Relationship Id="rId72" Type="http://schemas.openxmlformats.org/officeDocument/2006/relationships/image" Target="media/image36.png"/><Relationship Id="rId80" Type="http://schemas.openxmlformats.org/officeDocument/2006/relationships/image" Target="media/image41.png"/><Relationship Id="rId85" Type="http://schemas.openxmlformats.org/officeDocument/2006/relationships/header" Target="header1.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5.png"/><Relationship Id="rId25" Type="http://schemas.openxmlformats.org/officeDocument/2006/relationships/image" Target="media/image11.jpeg"/><Relationship Id="rId33" Type="http://schemas.openxmlformats.org/officeDocument/2006/relationships/hyperlink" Target="https://juletx.github.io/ProMeta/Proiektua/Memoriaren%20Eranskinak/A1%20-%20Sarrerako%20dokumentazioa/CCII-N2016-01.pdf" TargetMode="External"/><Relationship Id="rId38" Type="http://schemas.openxmlformats.org/officeDocument/2006/relationships/image" Target="media/image19.PNG"/><Relationship Id="rId46" Type="http://schemas.openxmlformats.org/officeDocument/2006/relationships/hyperlink" Target="http://www.utm.mx/~caff/doc/OpenUPWeb/" TargetMode="External"/><Relationship Id="rId59" Type="http://schemas.openxmlformats.org/officeDocument/2006/relationships/hyperlink" Target="https://www.heroku.com/" TargetMode="External"/><Relationship Id="rId67" Type="http://schemas.openxmlformats.org/officeDocument/2006/relationships/image" Target="media/image31.jpeg"/><Relationship Id="rId20" Type="http://schemas.openxmlformats.org/officeDocument/2006/relationships/image" Target="media/image6.jpeg"/><Relationship Id="rId41" Type="http://schemas.openxmlformats.org/officeDocument/2006/relationships/image" Target="media/image22.png"/><Relationship Id="rId54" Type="http://schemas.openxmlformats.org/officeDocument/2006/relationships/hyperlink" Target="https://www.drupal.org/" TargetMode="External"/><Relationship Id="rId62" Type="http://schemas.openxmlformats.org/officeDocument/2006/relationships/hyperlink" Target="https://wiki.eclipse.org/Teneo" TargetMode="External"/><Relationship Id="rId70" Type="http://schemas.openxmlformats.org/officeDocument/2006/relationships/image" Target="media/image34.png"/><Relationship Id="rId75" Type="http://schemas.openxmlformats.org/officeDocument/2006/relationships/hyperlink" Target="https://test-prometa.pantheonsite.io/" TargetMode="External"/><Relationship Id="rId83" Type="http://schemas.openxmlformats.org/officeDocument/2006/relationships/image" Target="media/image44.png"/><Relationship Id="rId88" Type="http://schemas.openxmlformats.org/officeDocument/2006/relationships/footer" Target="footer2.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7.png"/><Relationship Id="rId49" Type="http://schemas.openxmlformats.org/officeDocument/2006/relationships/image" Target="media/image24.jpeg"/><Relationship Id="rId57" Type="http://schemas.openxmlformats.org/officeDocument/2006/relationships/hyperlink" Target="https://www.netlify.com/" TargetMode="External"/><Relationship Id="rId10" Type="http://schemas.openxmlformats.org/officeDocument/2006/relationships/comments" Target="comments.xml"/><Relationship Id="rId31" Type="http://schemas.openxmlformats.org/officeDocument/2006/relationships/hyperlink" Target="https://www.boe.es/boe/dias/2007/10/31/pdfs/A44336-44436.pdf" TargetMode="External"/><Relationship Id="rId44" Type="http://schemas.openxmlformats.org/officeDocument/2006/relationships/hyperlink" Target="https://www.ccii.es/norma" TargetMode="External"/><Relationship Id="rId52" Type="http://schemas.openxmlformats.org/officeDocument/2006/relationships/image" Target="media/image27.png"/><Relationship Id="rId60" Type="http://schemas.openxmlformats.org/officeDocument/2006/relationships/hyperlink" Target="https://pantheon.io/plans/pricing" TargetMode="External"/><Relationship Id="rId65" Type="http://schemas.openxmlformats.org/officeDocument/2006/relationships/image" Target="media/image29.png"/><Relationship Id="rId73" Type="http://schemas.openxmlformats.org/officeDocument/2006/relationships/image" Target="media/image37.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microsoft.com/office/2018/08/relationships/commentsExtensible" Target="commentsExtensible.xml"/><Relationship Id="rId18" Type="http://schemas.openxmlformats.org/officeDocument/2006/relationships/image" Target="media/image6.png"/><Relationship Id="rId39" Type="http://schemas.openxmlformats.org/officeDocument/2006/relationships/image" Target="media/image20.png"/><Relationship Id="rId34" Type="http://schemas.openxmlformats.org/officeDocument/2006/relationships/hyperlink" Target="https://juletx.github.io/ProMeta/Proiektua/Memoriaren%20Eranskinak/A1%20-%20Sarrerako%20dokumentazioa/CCII-N2016-02.pdf" TargetMode="External"/><Relationship Id="rId50" Type="http://schemas.openxmlformats.org/officeDocument/2006/relationships/image" Target="media/image25.png"/><Relationship Id="rId55" Type="http://schemas.openxmlformats.org/officeDocument/2006/relationships/hyperlink" Target="https://www.joomla.org/" TargetMode="External"/><Relationship Id="rId76" Type="http://schemas.openxmlformats.org/officeDocument/2006/relationships/hyperlink" Target="https://live-prometa.pantheonsite.io/" TargetMode="External"/><Relationship Id="rId7" Type="http://schemas.openxmlformats.org/officeDocument/2006/relationships/endnotes" Target="endnotes.xml"/><Relationship Id="rId71" Type="http://schemas.openxmlformats.org/officeDocument/2006/relationships/image" Target="media/image35.pn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0.jpeg"/><Relationship Id="rId40" Type="http://schemas.openxmlformats.org/officeDocument/2006/relationships/image" Target="media/image21.png"/><Relationship Id="rId45" Type="http://schemas.openxmlformats.org/officeDocument/2006/relationships/hyperlink" Target="https://www.drupal.org/" TargetMode="External"/><Relationship Id="rId66" Type="http://schemas.openxmlformats.org/officeDocument/2006/relationships/image" Target="media/image30.png"/><Relationship Id="rId87" Type="http://schemas.openxmlformats.org/officeDocument/2006/relationships/footer" Target="footer1.xml"/><Relationship Id="rId61" Type="http://schemas.openxmlformats.org/officeDocument/2006/relationships/hyperlink" Target="https://pantheon.io/docs/guides/collaborative-development" TargetMode="External"/><Relationship Id="rId82" Type="http://schemas.openxmlformats.org/officeDocument/2006/relationships/image" Target="media/image43.png"/><Relationship Id="rId19" Type="http://schemas.openxmlformats.org/officeDocument/2006/relationships/image" Target="media/image7.png"/></Relationships>
</file>

<file path=word/_rels/header2.xml.rels><?xml version="1.0" encoding="UTF-8" standalone="yes"?>
<Relationships xmlns="http://schemas.openxmlformats.org/package/2006/relationships"><Relationship Id="rId2" Type="http://schemas.openxmlformats.org/officeDocument/2006/relationships/image" Target="media/image47.png"/><Relationship Id="rId1" Type="http://schemas.openxmlformats.org/officeDocument/2006/relationships/image" Target="media/image46.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Jon19</b:Tag>
    <b:SourceType>InternetSite</b:SourceType>
    <b:Guid>{5F96F71A-E8C2-46BA-B3CE-A1528AFE4CC5}</b:Guid>
    <b:Author>
      <b:Author>
        <b:NameList>
          <b:Person>
            <b:Last>Gonzalez</b:Last>
            <b:First>Jon</b:First>
            <b:Middle>Legarda</b:Middle>
          </b:Person>
        </b:NameList>
      </b:Author>
    </b:Author>
    <b:Title>BETRADOK proiektua: Betekizunen trazabilitate inpaktu-analisi automatikoa eta dokumentazio formalaren sorkuntza automatikoa modeloetan oinarritutako ekosistemetan. Gradu Amaierako Lana.</b:Title>
    <b:Year>2019</b:Year>
    <b:URL>https://juletx.github.io/BETRADOK/</b:URL>
    <b:LCID>eu-ES</b:LCID>
    <b:RefOrder>2</b:RefOrder>
  </b:Source>
  <b:Source>
    <b:Tag>Jul</b:Tag>
    <b:SourceType>InternetSite</b:SourceType>
    <b:Guid>{805D27D7-D37E-4DA8-A31E-827537BB0257}</b:Guid>
    <b:Author>
      <b:Author>
        <b:NameList>
          <b:Person>
            <b:Last>Raño</b:Last>
            <b:First>Julen</b:First>
            <b:Middle>Rojo</b:Middle>
          </b:Person>
        </b:NameList>
      </b:Author>
    </b:Author>
    <b:Title>ProWF proiektua: Software proiektuen elaboraziorako workflowetan oinarritutako sistemaren sorkuntza eta bizi-zikloa definitzeko metodologia baten ezarpena. Gradu Amaierako Lana.</b:Title>
    <b:URL>https://juletx.github.io/ProWF/</b:URL>
    <b:Year>2020</b:Year>
    <b:RefOrder>3</b:RefOrder>
  </b:Source>
  <b:Source>
    <b:Tag>Nor</b:Tag>
    <b:SourceType>DocumentFromInternetSite</b:SourceType>
    <b:Guid>{89C26943-8FFB-447E-BD0F-0CDD1F57C6C3}</b:Guid>
    <b:Title>Norma CCII-N2016-01: Norma de Visado de Proyectos y Actuaciones Profesionales en Ingeniería Informática</b:Title>
    <b:Author>
      <b:Author>
        <b:Corporate>CCII</b:Corporate>
      </b:Author>
    </b:Author>
    <b:Year>2016</b:Year>
    <b:URL>https://juletx.github.io/ProMeta/Proiektua/Memoriaren%20Eranskinak/A1%20-%20Sarrerako%20dokumentazioa/CCII-N2016-01.pdf</b:URL>
    <b:RefOrder>1</b:RefOrder>
  </b:Source>
  <b:Source>
    <b:Tag>CCI16</b:Tag>
    <b:SourceType>DocumentFromInternetSite</b:SourceType>
    <b:Guid>{2FAEEC9C-5F9E-4804-BDD4-D6E6FC5E4775}</b:Guid>
    <b:Title>Norma CCII-N2016-02: Norma Técnica para la realización de la Documentación de Proyectos en Ingeniería Informática</b:Title>
    <b:Year>2016</b:Year>
    <b:Author>
      <b:Author>
        <b:Corporate>CCII</b:Corporate>
      </b:Author>
    </b:Author>
    <b:URL>https://juletx.github.io/ProMeta/Proiektua/Memoriaren%20Eranskinak/A1%20-%20Sarrerako%20dokumentazioa/CCII-N2016-02.pdf</b:URL>
    <b:RefOrder>4</b:RefOrder>
  </b:Source>
  <b:Source>
    <b:Tag>Ecl121</b:Tag>
    <b:SourceType>InternetSite</b:SourceType>
    <b:Guid>{D33728EB-A398-4FEE-A66C-359644347086}</b:Guid>
    <b:Author>
      <b:Author>
        <b:Corporate>Eclipse Foundation</b:Corporate>
      </b:Author>
    </b:Author>
    <b:Title>ABRD: Agile Business Rules Development</b:Title>
    <b:Year>2012</b:Year>
    <b:URL>https://420-gel-hy.github.io/EPF/ARBD/index.htm</b:URL>
    <b:RefOrder>5</b:RefOrder>
  </b:Source>
  <b:Source>
    <b:Tag>Ecl12</b:Tag>
    <b:SourceType>InternetSite</b:SourceType>
    <b:Guid>{D153E7FC-F5A1-4F81-A887-702EFA3C41E7}</b:Guid>
    <b:Author>
      <b:Author>
        <b:Corporate>Eclipse Foundation</b:Corporate>
      </b:Author>
    </b:Author>
    <b:Title>OpenUP: Open Unified Process</b:Title>
    <b:Year>2012</b:Year>
    <b:URL>https://420-gel-hy.github.io/EPF/openup/index.htm</b:URL>
    <b:RefOrder>6</b:RefOrder>
  </b:Source>
  <b:Source>
    <b:Tag>Dru21</b:Tag>
    <b:SourceType>InternetSite</b:SourceType>
    <b:Guid>{1CA2DD64-B45D-4F2E-9685-8CC6082F3FF9}</b:Guid>
    <b:Author>
      <b:Author>
        <b:Corporate>Drupal</b:Corporate>
      </b:Author>
    </b:Author>
    <b:Title>Drupal Documentation</b:Title>
    <b:Year>2021</b:Year>
    <b:URL>https://www.drupal.org/documentation</b:URL>
    <b:RefOrder>7</b:RefOrder>
  </b:Source>
  <b:Source>
    <b:Tag>Pan21</b:Tag>
    <b:SourceType>InternetSite</b:SourceType>
    <b:Guid>{25558736-B691-47D9-A261-603FBAC04E4A}</b:Guid>
    <b:Author>
      <b:Author>
        <b:Corporate>Pantheon</b:Corporate>
      </b:Author>
    </b:Author>
    <b:Title>Pantheon Documentation</b:Title>
    <b:Year>2021</b:Year>
    <b:URL>https://pantheon.io/docs/</b:URL>
    <b:RefOrder>8</b:RefOrder>
  </b:Source>
</b:Sources>
</file>

<file path=customXml/itemProps1.xml><?xml version="1.0" encoding="utf-8"?>
<ds:datastoreItem xmlns:ds="http://schemas.openxmlformats.org/officeDocument/2006/customXml" ds:itemID="{E5278383-15FE-478D-B215-4DA595CFA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83</Pages>
  <Words>24687</Words>
  <Characters>135782</Characters>
  <Application>Microsoft Office Word</Application>
  <DocSecurity>0</DocSecurity>
  <Lines>1131</Lines>
  <Paragraphs>320</Paragraphs>
  <ScaleCrop>false</ScaleCrop>
  <HeadingPairs>
    <vt:vector size="2" baseType="variant">
      <vt:variant>
        <vt:lpstr>Título</vt:lpstr>
      </vt:variant>
      <vt:variant>
        <vt:i4>1</vt:i4>
      </vt:variant>
    </vt:vector>
  </HeadingPairs>
  <TitlesOfParts>
    <vt:vector size="1" baseType="lpstr">
      <vt:lpstr>Memoria</vt:lpstr>
    </vt:vector>
  </TitlesOfParts>
  <Company/>
  <LinksUpToDate>false</LinksUpToDate>
  <CharactersWithSpaces>160149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dc:title>
  <dc:subject/>
  <dc:creator>Julen Etxaniz Aragoneses</dc:creator>
  <cp:keywords/>
  <dc:description/>
  <cp:lastModifiedBy>Julen Etxaniz Aragoneses</cp:lastModifiedBy>
  <cp:revision>4</cp:revision>
  <cp:lastPrinted>2021-08-23T10:18:00Z</cp:lastPrinted>
  <dcterms:created xsi:type="dcterms:W3CDTF">2021-08-23T10:15:00Z</dcterms:created>
  <dcterms:modified xsi:type="dcterms:W3CDTF">2021-08-23T10:18:00Z</dcterms:modified>
</cp:coreProperties>
</file>